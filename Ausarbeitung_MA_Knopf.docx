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1183483"/>
        <w:docPartObj>
          <w:docPartGallery w:val="Cover Pages"/>
          <w:docPartUnique/>
        </w:docPartObj>
      </w:sdtPr>
      <w:sdtEndPr/>
      <w:sdtContent>
        <w:p w14:paraId="27E738C1" w14:textId="2B534679" w:rsidR="007B2090" w:rsidRDefault="008350C6">
          <w:r>
            <w:rPr>
              <w:noProof/>
            </w:rPr>
            <w:drawing>
              <wp:inline distT="0" distB="0" distL="0" distR="0" wp14:anchorId="7AB3FF4A" wp14:editId="1E3CBCA8">
                <wp:extent cx="3130370" cy="7239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8618" cy="728120"/>
                        </a:xfrm>
                        <a:prstGeom prst="rect">
                          <a:avLst/>
                        </a:prstGeom>
                        <a:noFill/>
                        <a:ln>
                          <a:noFill/>
                        </a:ln>
                      </pic:spPr>
                    </pic:pic>
                  </a:graphicData>
                </a:graphic>
              </wp:inline>
            </w:drawing>
          </w:r>
          <w:r>
            <w:rPr>
              <w:noProof/>
              <w:lang w:eastAsia="de-DE"/>
            </w:rPr>
            <w:t xml:space="preserve"> </w:t>
          </w:r>
          <w:r w:rsidR="003225DF">
            <w:rPr>
              <w:noProof/>
              <w:lang w:eastAsia="de-DE"/>
            </w:rPr>
            <w:drawing>
              <wp:anchor distT="0" distB="0" distL="114300" distR="114300" simplePos="0" relativeHeight="251649024" behindDoc="0" locked="0" layoutInCell="1" allowOverlap="1" wp14:anchorId="4293F9D4" wp14:editId="772840B3">
                <wp:simplePos x="0" y="0"/>
                <wp:positionH relativeFrom="margin">
                  <wp:posOffset>3770156</wp:posOffset>
                </wp:positionH>
                <wp:positionV relativeFrom="margin">
                  <wp:posOffset>1270</wp:posOffset>
                </wp:positionV>
                <wp:extent cx="1776408" cy="575945"/>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EUS.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408" cy="575945"/>
                        </a:xfrm>
                        <a:prstGeom prst="rect">
                          <a:avLst/>
                        </a:prstGeom>
                      </pic:spPr>
                    </pic:pic>
                  </a:graphicData>
                </a:graphic>
                <wp14:sizeRelH relativeFrom="margin">
                  <wp14:pctWidth>0</wp14:pctWidth>
                </wp14:sizeRelH>
                <wp14:sizeRelV relativeFrom="margin">
                  <wp14:pctHeight>0</wp14:pctHeight>
                </wp14:sizeRelV>
              </wp:anchor>
            </w:drawing>
          </w:r>
        </w:p>
        <w:p w14:paraId="6C7911BD" w14:textId="77777777" w:rsidR="007B2090" w:rsidRDefault="007B2090"/>
        <w:p w14:paraId="7BAA6064" w14:textId="55F5746B" w:rsidR="00773276" w:rsidRDefault="00CD2237">
          <w:pPr>
            <w:sectPr w:rsidR="00773276" w:rsidSect="00B867D8">
              <w:headerReference w:type="even" r:id="rId10"/>
              <w:headerReference w:type="default" r:id="rId11"/>
              <w:footerReference w:type="even" r:id="rId12"/>
              <w:footerReference w:type="default" r:id="rId13"/>
              <w:headerReference w:type="first" r:id="rId14"/>
              <w:footerReference w:type="first" r:id="rId15"/>
              <w:type w:val="evenPage"/>
              <w:pgSz w:w="11906" w:h="16838"/>
              <w:pgMar w:top="1418" w:right="1701" w:bottom="1701" w:left="1418" w:header="709" w:footer="709" w:gutter="0"/>
              <w:pgNumType w:start="0"/>
              <w:cols w:space="708"/>
              <w:titlePg/>
              <w:docGrid w:linePitch="360"/>
            </w:sectPr>
          </w:pPr>
          <w:r>
            <w:rPr>
              <w:noProof/>
              <w:lang w:eastAsia="de-DE"/>
            </w:rPr>
            <mc:AlternateContent>
              <mc:Choice Requires="wps">
                <w:drawing>
                  <wp:anchor distT="0" distB="0" distL="114300" distR="114300" simplePos="0" relativeHeight="251649026" behindDoc="0" locked="0" layoutInCell="1" allowOverlap="1" wp14:anchorId="4EB592F3" wp14:editId="64C2B252">
                    <wp:simplePos x="0" y="0"/>
                    <wp:positionH relativeFrom="column">
                      <wp:posOffset>26847</wp:posOffset>
                    </wp:positionH>
                    <wp:positionV relativeFrom="margin">
                      <wp:align>bottom</wp:align>
                    </wp:positionV>
                    <wp:extent cx="2633980" cy="1392555"/>
                    <wp:effectExtent l="0" t="0" r="0" b="0"/>
                    <wp:wrapNone/>
                    <wp:docPr id="14" name="Textfeld 14"/>
                    <wp:cNvGraphicFramePr/>
                    <a:graphic xmlns:a="http://schemas.openxmlformats.org/drawingml/2006/main">
                      <a:graphicData uri="http://schemas.microsoft.com/office/word/2010/wordprocessingShape">
                        <wps:wsp>
                          <wps:cNvSpPr txBox="1"/>
                          <wps:spPr>
                            <a:xfrm>
                              <a:off x="0" y="0"/>
                              <a:ext cx="2633980" cy="1392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B592F3" id="_x0000_t202" coordsize="21600,21600" o:spt="202" path="m,l,21600r21600,l21600,xe">
                    <v:stroke joinstyle="miter"/>
                    <v:path gradientshapeok="t" o:connecttype="rect"/>
                  </v:shapetype>
                  <v:shape id="Textfeld 14" o:spid="_x0000_s1026" type="#_x0000_t202" style="position:absolute;left:0;text-align:left;margin-left:2.1pt;margin-top:0;width:207.4pt;height:109.65pt;z-index:251649026;visibility:visible;mso-wrap-style:square;mso-width-percent:0;mso-height-percent:0;mso-wrap-distance-left:9pt;mso-wrap-distance-top:0;mso-wrap-distance-right:9pt;mso-wrap-distance-bottom:0;mso-position-horizontal:absolute;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" fillcolor="white [3201]" stroked="f" strokeweight=".5pt">
                    <v:textbo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v:textbox>
                    <w10:wrap anchory="margin"/>
                  </v:shape>
                </w:pict>
              </mc:Fallback>
            </mc:AlternateContent>
          </w:r>
          <w:r w:rsidR="00AC34CE">
            <w:rPr>
              <w:noProof/>
              <w:lang w:eastAsia="de-DE"/>
            </w:rPr>
            <mc:AlternateContent>
              <mc:Choice Requires="wps">
                <w:drawing>
                  <wp:anchor distT="0" distB="0" distL="114300" distR="114300" simplePos="0" relativeHeight="251649025" behindDoc="0" locked="0" layoutInCell="1" allowOverlap="1" wp14:anchorId="66FFBD0A" wp14:editId="5E46FF72">
                    <wp:simplePos x="0" y="0"/>
                    <wp:positionH relativeFrom="margin">
                      <wp:align>left</wp:align>
                    </wp:positionH>
                    <wp:positionV relativeFrom="page">
                      <wp:posOffset>1743075</wp:posOffset>
                    </wp:positionV>
                    <wp:extent cx="5705475" cy="6450965"/>
                    <wp:effectExtent l="0" t="0" r="9525" b="6985"/>
                    <wp:wrapNone/>
                    <wp:docPr id="12" name="Textfeld 12"/>
                    <wp:cNvGraphicFramePr/>
                    <a:graphic xmlns:a="http://schemas.openxmlformats.org/drawingml/2006/main">
                      <a:graphicData uri="http://schemas.microsoft.com/office/word/2010/wordprocessingShape">
                        <wps:wsp>
                          <wps:cNvSpPr txBox="1"/>
                          <wps:spPr>
                            <a:xfrm>
                              <a:off x="0" y="0"/>
                              <a:ext cx="5705475" cy="6450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FBD0A" id="Textfeld 12" o:spid="_x0000_s1027" type="#_x0000_t202" style="position:absolute;left:0;text-align:left;margin-left:0;margin-top:137.25pt;width:449.25pt;height:507.95pt;z-index:25164902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" fillcolor="white [3201]" stroked="f" strokeweight=".5pt">
                    <v:textbo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v:textbox>
                    <w10:wrap anchorx="margin" anchory="page"/>
                  </v:shape>
                </w:pict>
              </mc:Fallback>
            </mc:AlternateContent>
          </w:r>
          <w:r w:rsidR="004C1190">
            <w:rPr>
              <w:noProof/>
              <w:lang w:eastAsia="de-DE"/>
            </w:rPr>
            <mc:AlternateContent>
              <mc:Choice Requires="wps">
                <w:drawing>
                  <wp:anchor distT="0" distB="0" distL="114300" distR="114300" simplePos="0" relativeHeight="251649027" behindDoc="0" locked="0" layoutInCell="1" allowOverlap="1" wp14:anchorId="410DAB8F" wp14:editId="1C3FE1F0">
                    <wp:simplePos x="0" y="0"/>
                    <wp:positionH relativeFrom="column">
                      <wp:posOffset>3291840</wp:posOffset>
                    </wp:positionH>
                    <wp:positionV relativeFrom="page">
                      <wp:posOffset>8113395</wp:posOffset>
                    </wp:positionV>
                    <wp:extent cx="2399030" cy="1467485"/>
                    <wp:effectExtent l="0" t="0" r="1270" b="0"/>
                    <wp:wrapNone/>
                    <wp:docPr id="13" name="Textfeld 13"/>
                    <wp:cNvGraphicFramePr/>
                    <a:graphic xmlns:a="http://schemas.openxmlformats.org/drawingml/2006/main">
                      <a:graphicData uri="http://schemas.microsoft.com/office/word/2010/wordprocessingShape">
                        <wps:wsp>
                          <wps:cNvSpPr txBox="1"/>
                          <wps:spPr>
                            <a:xfrm>
                              <a:off x="0" y="0"/>
                              <a:ext cx="2399030" cy="146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DAB8F" id="Textfeld 13" o:spid="_x0000_s1028" type="#_x0000_t202" style="position:absolute;left:0;text-align:left;margin-left:259.2pt;margin-top:638.85pt;width:188.9pt;height:115.55pt;z-index:25164902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" fillcolor="white [3201]" stroked="f" strokeweight=".5pt">
                    <v:textbo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v:textbox>
                    <w10:wrap anchory="page"/>
                  </v:shape>
                </w:pict>
              </mc:Fallback>
            </mc:AlternateContent>
          </w:r>
        </w:p>
        <w:p w14:paraId="5240C959" w14:textId="77777777" w:rsidR="003E32B3" w:rsidRDefault="00755F4E">
          <w:pPr>
            <w:sectPr w:rsidR="003E32B3" w:rsidSect="00773276">
              <w:type w:val="oddPage"/>
              <w:pgSz w:w="11906" w:h="16838"/>
              <w:pgMar w:top="1418" w:right="1701" w:bottom="1701" w:left="1418" w:header="709" w:footer="709" w:gutter="0"/>
              <w:pgNumType w:start="0"/>
              <w:cols w:space="708"/>
              <w:titlePg/>
              <w:docGrid w:linePitch="360"/>
            </w:sectPr>
          </w:pPr>
        </w:p>
      </w:sdtContent>
    </w:sdt>
    <w:p w14:paraId="1B980BC5" w14:textId="3E737756" w:rsidR="00DE47EC" w:rsidRPr="00DE47EC" w:rsidRDefault="00DE47EC" w:rsidP="00071680">
      <w:pPr>
        <w:jc w:val="left"/>
        <w:rPr>
          <w:rFonts w:asciiTheme="majorHAnsi" w:hAnsiTheme="majorHAnsi"/>
          <w:b/>
          <w:sz w:val="40"/>
        </w:rPr>
      </w:pPr>
      <w:r w:rsidRPr="00DE47EC">
        <w:rPr>
          <w:rFonts w:asciiTheme="majorHAnsi" w:hAnsiTheme="majorHAnsi"/>
          <w:b/>
          <w:sz w:val="40"/>
        </w:rPr>
        <w:lastRenderedPageBreak/>
        <w:t>Aufgabenstellung</w:t>
      </w:r>
    </w:p>
    <w:p w14:paraId="568CF6EC" w14:textId="77777777" w:rsidR="00DE47EC" w:rsidRDefault="00DE47EC" w:rsidP="00DE47EC">
      <w:pPr>
        <w:spacing w:after="80"/>
      </w:pPr>
    </w:p>
    <w:p w14:paraId="1948427B" w14:textId="432675A9" w:rsidR="00DE47EC" w:rsidRDefault="00DE47EC" w:rsidP="00AE30B6">
      <w:pPr>
        <w:spacing w:after="80"/>
      </w:pPr>
      <w:r>
        <w:t xml:space="preserve">(DE) </w:t>
      </w:r>
      <w:r w:rsidR="00AE30B6">
        <w:t xml:space="preserve">Kurzfristige Streckensperrungen oder erhöhtes Verkehrsaufkommen gefährden die Fahrplanstabilität und sorgen dadurch für Frust und Hemmnisse im öffentlichen Personenverkehr. Besonders kleine und mittelständische Verkehrsunternehmen verfügen in den meisten Fällen nicht über eine Betriebsleitstelle, die geeignete Umleitungsfahrwege anweisen und dadurch den Betrieb aufrechterhalten kann. In dieser Masterarbeit soll untersucht werden, inwieweit die Anordnung von Umleitungen durch ein Betriebsleitsystem unterstützt durch künstliche Intelligenz automatisiert werden kann. Nach einer Literaturrecherche zu den Themen Betriebsleitsystem und </w:t>
      </w:r>
      <w:r w:rsidR="00DB184A">
        <w:t>künstliche Intelligenz</w:t>
      </w:r>
      <w:r w:rsidR="00AE30B6">
        <w:t xml:space="preserve"> werden passende Verfahren ausgewählt und anhand von Daten aus der Praxis miteinander verglichen. Eine Evaluation prüft anhand ausgewählter Kennzahlen und im Vergleich mit Expertenentscheidungen prüfen Leistungsfähigkeit und Praxistauglichkeit der gewählten Verfahren. Eine kritische Diskussion, eine Zusammenfassung und ein Ausblick runden die Masterarbeit ab.</w:t>
      </w:r>
    </w:p>
    <w:p w14:paraId="13837D34" w14:textId="77777777" w:rsidR="00B733EB" w:rsidRDefault="00B733EB" w:rsidP="00AE30B6">
      <w:pPr>
        <w:spacing w:after="80"/>
      </w:pPr>
    </w:p>
    <w:p w14:paraId="5E448944" w14:textId="249A93BA" w:rsidR="00AF0A02" w:rsidRDefault="00AF0A02" w:rsidP="00AE30B6">
      <w:pPr>
        <w:spacing w:after="80"/>
      </w:pPr>
    </w:p>
    <w:p w14:paraId="042B1C03" w14:textId="5828F876" w:rsidR="00DE47EC" w:rsidRDefault="00DE47EC" w:rsidP="00B733EB">
      <w:pPr>
        <w:spacing w:after="80"/>
      </w:pPr>
      <w:r>
        <w:t xml:space="preserve">(EN) </w:t>
      </w:r>
      <w:proofErr w:type="spellStart"/>
      <w:r w:rsidR="00B733EB">
        <w:t>Unplanned</w:t>
      </w:r>
      <w:proofErr w:type="spellEnd"/>
      <w:r w:rsidR="00B733EB">
        <w:t xml:space="preserve"> </w:t>
      </w:r>
      <w:proofErr w:type="spellStart"/>
      <w:r w:rsidR="00B733EB">
        <w:t>service</w:t>
      </w:r>
      <w:proofErr w:type="spellEnd"/>
      <w:r w:rsidR="00B733EB">
        <w:t xml:space="preserve"> </w:t>
      </w:r>
      <w:proofErr w:type="spellStart"/>
      <w:r w:rsidR="00B733EB">
        <w:t>interruptions</w:t>
      </w:r>
      <w:proofErr w:type="spellEnd"/>
      <w:r w:rsidR="00B733EB">
        <w:t xml:space="preserve"> </w:t>
      </w:r>
      <w:proofErr w:type="spellStart"/>
      <w:r w:rsidR="00B733EB">
        <w:t>or</w:t>
      </w:r>
      <w:proofErr w:type="spellEnd"/>
      <w:r w:rsidR="00B733EB">
        <w:t xml:space="preserve"> </w:t>
      </w:r>
      <w:proofErr w:type="spellStart"/>
      <w:r w:rsidR="00B733EB">
        <w:t>traffic</w:t>
      </w:r>
      <w:proofErr w:type="spellEnd"/>
      <w:r w:rsidR="00B733EB">
        <w:t xml:space="preserve"> </w:t>
      </w:r>
      <w:proofErr w:type="spellStart"/>
      <w:r w:rsidR="00B733EB">
        <w:t>jams</w:t>
      </w:r>
      <w:proofErr w:type="spellEnd"/>
      <w:r w:rsidR="00B733EB">
        <w:t xml:space="preserve"> </w:t>
      </w:r>
      <w:proofErr w:type="spellStart"/>
      <w:r w:rsidR="00B733EB">
        <w:t>affect</w:t>
      </w:r>
      <w:proofErr w:type="spellEnd"/>
      <w:r w:rsidR="00B733EB">
        <w:t xml:space="preserve"> the public </w:t>
      </w:r>
      <w:proofErr w:type="spellStart"/>
      <w:r w:rsidR="00B733EB">
        <w:t>transport</w:t>
      </w:r>
      <w:proofErr w:type="spellEnd"/>
      <w:r w:rsidR="00B733EB">
        <w:t xml:space="preserve"> </w:t>
      </w:r>
      <w:proofErr w:type="spellStart"/>
      <w:r w:rsidR="00B733EB">
        <w:t>service</w:t>
      </w:r>
      <w:proofErr w:type="spellEnd"/>
      <w:r w:rsidR="00B733EB">
        <w:t xml:space="preserve"> </w:t>
      </w:r>
      <w:proofErr w:type="spellStart"/>
      <w:r w:rsidR="00B733EB">
        <w:t>stability</w:t>
      </w:r>
      <w:proofErr w:type="spellEnd"/>
      <w:r w:rsidR="00B733EB">
        <w:t xml:space="preserve"> </w:t>
      </w:r>
      <w:proofErr w:type="spellStart"/>
      <w:r w:rsidR="00B733EB">
        <w:t>negatively</w:t>
      </w:r>
      <w:proofErr w:type="spellEnd"/>
      <w:r w:rsidR="00B733EB">
        <w:t xml:space="preserve"> and </w:t>
      </w:r>
      <w:proofErr w:type="spellStart"/>
      <w:r w:rsidR="00B733EB">
        <w:t>thus</w:t>
      </w:r>
      <w:proofErr w:type="spellEnd"/>
      <w:r w:rsidR="00B733EB">
        <w:t xml:space="preserve"> </w:t>
      </w:r>
      <w:proofErr w:type="spellStart"/>
      <w:r w:rsidR="00B733EB">
        <w:t>customers</w:t>
      </w:r>
      <w:proofErr w:type="spellEnd"/>
      <w:r w:rsidR="00B733EB">
        <w:t xml:space="preserve"> </w:t>
      </w:r>
      <w:proofErr w:type="spellStart"/>
      <w:r w:rsidR="00B733EB">
        <w:t>feel</w:t>
      </w:r>
      <w:proofErr w:type="spellEnd"/>
      <w:r w:rsidR="00B733EB">
        <w:t xml:space="preserve"> </w:t>
      </w:r>
      <w:proofErr w:type="spellStart"/>
      <w:r w:rsidR="00B733EB">
        <w:t>frustrated</w:t>
      </w:r>
      <w:proofErr w:type="spellEnd"/>
      <w:r w:rsidR="00B733EB">
        <w:t xml:space="preserve"> and </w:t>
      </w:r>
      <w:proofErr w:type="spellStart"/>
      <w:r w:rsidR="00B733EB">
        <w:t>act</w:t>
      </w:r>
      <w:proofErr w:type="spellEnd"/>
      <w:r w:rsidR="00B733EB">
        <w:t xml:space="preserve"> </w:t>
      </w:r>
      <w:proofErr w:type="spellStart"/>
      <w:r w:rsidR="00B733EB">
        <w:t>self-consciously</w:t>
      </w:r>
      <w:proofErr w:type="spellEnd"/>
      <w:r w:rsidR="00B733EB">
        <w:t xml:space="preserve"> </w:t>
      </w:r>
      <w:proofErr w:type="spellStart"/>
      <w:r w:rsidR="00B733EB">
        <w:t>regarded</w:t>
      </w:r>
      <w:proofErr w:type="spellEnd"/>
      <w:r w:rsidR="00B733EB">
        <w:t xml:space="preserve"> to public </w:t>
      </w:r>
      <w:proofErr w:type="spellStart"/>
      <w:r w:rsidR="00B733EB">
        <w:t>transport</w:t>
      </w:r>
      <w:proofErr w:type="spellEnd"/>
      <w:r w:rsidR="00B733EB">
        <w:t xml:space="preserve"> </w:t>
      </w:r>
      <w:proofErr w:type="spellStart"/>
      <w:r w:rsidR="00B733EB">
        <w:t>services</w:t>
      </w:r>
      <w:proofErr w:type="spellEnd"/>
      <w:r w:rsidR="00B733EB">
        <w:t xml:space="preserve">. Most </w:t>
      </w:r>
      <w:proofErr w:type="spellStart"/>
      <w:r w:rsidR="00B733EB">
        <w:t>smaller</w:t>
      </w:r>
      <w:proofErr w:type="spellEnd"/>
      <w:r w:rsidR="00B733EB">
        <w:t xml:space="preserve"> and medium-</w:t>
      </w:r>
      <w:proofErr w:type="spellStart"/>
      <w:r w:rsidR="00B733EB">
        <w:t>sized</w:t>
      </w:r>
      <w:proofErr w:type="spellEnd"/>
      <w:r w:rsidR="00B733EB">
        <w:t xml:space="preserve"> </w:t>
      </w:r>
      <w:proofErr w:type="spellStart"/>
      <w:r w:rsidR="00B733EB">
        <w:t>traffic</w:t>
      </w:r>
      <w:proofErr w:type="spellEnd"/>
      <w:r w:rsidR="00B733EB">
        <w:t xml:space="preserve"> </w:t>
      </w:r>
      <w:proofErr w:type="spellStart"/>
      <w:r w:rsidR="00B733EB">
        <w:t>companies</w:t>
      </w:r>
      <w:proofErr w:type="spellEnd"/>
      <w:r w:rsidR="00B733EB">
        <w:t xml:space="preserve"> do not </w:t>
      </w:r>
      <w:proofErr w:type="spellStart"/>
      <w:r w:rsidR="00B733EB">
        <w:t>have</w:t>
      </w:r>
      <w:proofErr w:type="spellEnd"/>
      <w:r w:rsidR="00B733EB">
        <w:t xml:space="preserve"> a control </w:t>
      </w:r>
      <w:proofErr w:type="spellStart"/>
      <w:r w:rsidR="00B733EB">
        <w:t>center</w:t>
      </w:r>
      <w:proofErr w:type="spellEnd"/>
      <w:r w:rsidR="00B733EB">
        <w:t xml:space="preserve"> </w:t>
      </w:r>
      <w:proofErr w:type="spellStart"/>
      <w:r w:rsidR="00B733EB">
        <w:t>which</w:t>
      </w:r>
      <w:proofErr w:type="spellEnd"/>
      <w:r w:rsidR="00B733EB">
        <w:t xml:space="preserve"> </w:t>
      </w:r>
      <w:proofErr w:type="spellStart"/>
      <w:r w:rsidR="00B733EB">
        <w:t>may</w:t>
      </w:r>
      <w:proofErr w:type="spellEnd"/>
      <w:r w:rsidR="00B733EB">
        <w:t xml:space="preserve"> </w:t>
      </w:r>
      <w:proofErr w:type="spellStart"/>
      <w:r w:rsidR="00B733EB">
        <w:t>arrange</w:t>
      </w:r>
      <w:proofErr w:type="spellEnd"/>
      <w:r w:rsidR="00B733EB">
        <w:t xml:space="preserve"> a </w:t>
      </w:r>
      <w:proofErr w:type="spellStart"/>
      <w:r w:rsidR="00B733EB">
        <w:t>re</w:t>
      </w:r>
      <w:proofErr w:type="spellEnd"/>
      <w:r w:rsidR="00B733EB">
        <w:t xml:space="preserve">-routing and </w:t>
      </w:r>
      <w:proofErr w:type="spellStart"/>
      <w:r w:rsidR="00B733EB">
        <w:t>keep</w:t>
      </w:r>
      <w:proofErr w:type="spellEnd"/>
      <w:r w:rsidR="00B733EB">
        <w:t xml:space="preserve"> the </w:t>
      </w:r>
      <w:proofErr w:type="spellStart"/>
      <w:r w:rsidR="00B733EB">
        <w:t>service</w:t>
      </w:r>
      <w:proofErr w:type="spellEnd"/>
      <w:r w:rsidR="00B733EB">
        <w:t xml:space="preserve"> </w:t>
      </w:r>
      <w:proofErr w:type="spellStart"/>
      <w:r w:rsidR="00B733EB">
        <w:t>running</w:t>
      </w:r>
      <w:proofErr w:type="spellEnd"/>
      <w:r w:rsidR="00B733EB">
        <w:t xml:space="preserve">. The </w:t>
      </w:r>
      <w:proofErr w:type="spellStart"/>
      <w:r w:rsidR="00B733EB">
        <w:t>aim</w:t>
      </w:r>
      <w:proofErr w:type="spellEnd"/>
      <w:r w:rsidR="00B733EB">
        <w:t xml:space="preserve"> of this work is to find </w:t>
      </w:r>
      <w:proofErr w:type="spellStart"/>
      <w:r w:rsidR="00B733EB">
        <w:t>procedures</w:t>
      </w:r>
      <w:proofErr w:type="spellEnd"/>
      <w:r w:rsidR="00B733EB">
        <w:t xml:space="preserve"> </w:t>
      </w:r>
      <w:proofErr w:type="spellStart"/>
      <w:r w:rsidR="00B733EB">
        <w:t>which</w:t>
      </w:r>
      <w:proofErr w:type="spellEnd"/>
      <w:r w:rsidR="00B733EB">
        <w:t xml:space="preserve"> </w:t>
      </w:r>
      <w:proofErr w:type="spellStart"/>
      <w:r w:rsidR="00B733EB">
        <w:t>enable</w:t>
      </w:r>
      <w:proofErr w:type="spellEnd"/>
      <w:r w:rsidR="00B733EB">
        <w:t xml:space="preserve"> a </w:t>
      </w:r>
      <w:proofErr w:type="spellStart"/>
      <w:r w:rsidR="00B733EB">
        <w:t>vehicle</w:t>
      </w:r>
      <w:proofErr w:type="spellEnd"/>
      <w:r w:rsidR="00B733EB">
        <w:t xml:space="preserve"> control </w:t>
      </w:r>
      <w:proofErr w:type="spellStart"/>
      <w:r w:rsidR="00B733EB">
        <w:t>system</w:t>
      </w:r>
      <w:proofErr w:type="spellEnd"/>
      <w:r w:rsidR="00B733EB">
        <w:t xml:space="preserve"> to </w:t>
      </w:r>
      <w:proofErr w:type="spellStart"/>
      <w:r w:rsidR="00B733EB">
        <w:t>arrange</w:t>
      </w:r>
      <w:proofErr w:type="spellEnd"/>
      <w:r w:rsidR="00B733EB">
        <w:t xml:space="preserve"> </w:t>
      </w:r>
      <w:proofErr w:type="spellStart"/>
      <w:r w:rsidR="00B733EB">
        <w:t>re</w:t>
      </w:r>
      <w:proofErr w:type="spellEnd"/>
      <w:r w:rsidR="00B733EB">
        <w:t xml:space="preserve">-routing of public </w:t>
      </w:r>
      <w:proofErr w:type="spellStart"/>
      <w:r w:rsidR="00B733EB">
        <w:t>transport</w:t>
      </w:r>
      <w:proofErr w:type="spellEnd"/>
      <w:r w:rsidR="00B733EB">
        <w:t xml:space="preserve"> </w:t>
      </w:r>
      <w:proofErr w:type="spellStart"/>
      <w:r w:rsidR="00B733EB">
        <w:t>vehicles</w:t>
      </w:r>
      <w:proofErr w:type="spellEnd"/>
      <w:r w:rsidR="00B733EB">
        <w:t xml:space="preserve"> </w:t>
      </w:r>
      <w:proofErr w:type="spellStart"/>
      <w:r w:rsidR="00B733EB">
        <w:t>automatically</w:t>
      </w:r>
      <w:proofErr w:type="spellEnd"/>
      <w:r w:rsidR="00B733EB">
        <w:t xml:space="preserve"> based on </w:t>
      </w:r>
      <w:proofErr w:type="spellStart"/>
      <w:r w:rsidR="00B733EB">
        <w:t>artificial</w:t>
      </w:r>
      <w:proofErr w:type="spellEnd"/>
      <w:r w:rsidR="00B733EB">
        <w:t xml:space="preserve"> </w:t>
      </w:r>
      <w:proofErr w:type="spellStart"/>
      <w:r w:rsidR="00B733EB">
        <w:t>intelligence</w:t>
      </w:r>
      <w:proofErr w:type="spellEnd"/>
      <w:r w:rsidR="00B733EB">
        <w:t xml:space="preserve"> (AI). To </w:t>
      </w:r>
      <w:proofErr w:type="spellStart"/>
      <w:r w:rsidR="00B733EB">
        <w:t>achieve</w:t>
      </w:r>
      <w:proofErr w:type="spellEnd"/>
      <w:r w:rsidR="00B733EB">
        <w:t xml:space="preserve"> this, different </w:t>
      </w:r>
      <w:proofErr w:type="spellStart"/>
      <w:r w:rsidR="00B733EB">
        <w:t>approaches</w:t>
      </w:r>
      <w:proofErr w:type="spellEnd"/>
      <w:r w:rsidR="00B733EB">
        <w:t xml:space="preserve"> of AI </w:t>
      </w:r>
      <w:proofErr w:type="spellStart"/>
      <w:r w:rsidR="00B733EB">
        <w:t>are</w:t>
      </w:r>
      <w:proofErr w:type="spellEnd"/>
      <w:r w:rsidR="00B733EB">
        <w:t xml:space="preserve"> </w:t>
      </w:r>
      <w:proofErr w:type="spellStart"/>
      <w:r w:rsidR="00B733EB">
        <w:t>selected</w:t>
      </w:r>
      <w:proofErr w:type="spellEnd"/>
      <w:r w:rsidR="00B733EB">
        <w:t xml:space="preserve"> based on </w:t>
      </w:r>
      <w:proofErr w:type="spellStart"/>
      <w:r w:rsidR="00B733EB">
        <w:t>literature</w:t>
      </w:r>
      <w:proofErr w:type="spellEnd"/>
      <w:r w:rsidR="00B733EB">
        <w:t xml:space="preserve"> </w:t>
      </w:r>
      <w:proofErr w:type="spellStart"/>
      <w:r w:rsidR="00B733EB">
        <w:t>research</w:t>
      </w:r>
      <w:proofErr w:type="spellEnd"/>
      <w:r w:rsidR="00B733EB">
        <w:t xml:space="preserve"> and </w:t>
      </w:r>
      <w:proofErr w:type="spellStart"/>
      <w:r w:rsidR="00B733EB">
        <w:t>compared</w:t>
      </w:r>
      <w:proofErr w:type="spellEnd"/>
      <w:r w:rsidR="00B733EB">
        <w:t xml:space="preserve"> to </w:t>
      </w:r>
      <w:proofErr w:type="spellStart"/>
      <w:r w:rsidR="00B733EB">
        <w:t>each</w:t>
      </w:r>
      <w:proofErr w:type="spellEnd"/>
      <w:r w:rsidR="00B733EB">
        <w:t xml:space="preserve"> </w:t>
      </w:r>
      <w:proofErr w:type="spellStart"/>
      <w:r w:rsidR="00B733EB">
        <w:t>other</w:t>
      </w:r>
      <w:proofErr w:type="spellEnd"/>
      <w:r w:rsidR="00B733EB">
        <w:t xml:space="preserve"> based to </w:t>
      </w:r>
      <w:proofErr w:type="spellStart"/>
      <w:r w:rsidR="00B733EB">
        <w:t>datasets</w:t>
      </w:r>
      <w:proofErr w:type="spellEnd"/>
      <w:r w:rsidR="00B733EB">
        <w:t xml:space="preserve"> </w:t>
      </w:r>
      <w:proofErr w:type="spellStart"/>
      <w:r w:rsidR="00B733EB">
        <w:t>from</w:t>
      </w:r>
      <w:proofErr w:type="spellEnd"/>
      <w:r w:rsidR="00B733EB">
        <w:t xml:space="preserve"> the </w:t>
      </w:r>
      <w:proofErr w:type="spellStart"/>
      <w:r w:rsidR="00B733EB">
        <w:t>operation</w:t>
      </w:r>
      <w:proofErr w:type="spellEnd"/>
      <w:r w:rsidR="00B733EB">
        <w:t xml:space="preserve"> of </w:t>
      </w:r>
      <w:proofErr w:type="spellStart"/>
      <w:r w:rsidR="00B733EB">
        <w:t>several</w:t>
      </w:r>
      <w:proofErr w:type="spellEnd"/>
      <w:r w:rsidR="00B733EB">
        <w:t xml:space="preserve"> </w:t>
      </w:r>
      <w:proofErr w:type="spellStart"/>
      <w:r w:rsidR="00B733EB">
        <w:t>bus</w:t>
      </w:r>
      <w:proofErr w:type="spellEnd"/>
      <w:r w:rsidR="00B733EB">
        <w:t xml:space="preserve"> </w:t>
      </w:r>
      <w:proofErr w:type="spellStart"/>
      <w:r w:rsidR="00B733EB">
        <w:t>agencies</w:t>
      </w:r>
      <w:proofErr w:type="spellEnd"/>
      <w:r w:rsidR="00B733EB">
        <w:t xml:space="preserve">. An </w:t>
      </w:r>
      <w:proofErr w:type="spellStart"/>
      <w:r w:rsidR="00B733EB">
        <w:t>evaluation</w:t>
      </w:r>
      <w:proofErr w:type="spellEnd"/>
      <w:r w:rsidR="00B733EB">
        <w:t xml:space="preserve"> </w:t>
      </w:r>
      <w:proofErr w:type="spellStart"/>
      <w:r w:rsidR="00B733EB">
        <w:t>confirms</w:t>
      </w:r>
      <w:proofErr w:type="spellEnd"/>
      <w:r w:rsidR="00B733EB">
        <w:t xml:space="preserve"> </w:t>
      </w:r>
      <w:proofErr w:type="spellStart"/>
      <w:r w:rsidR="00B733EB">
        <w:t>performance</w:t>
      </w:r>
      <w:proofErr w:type="spellEnd"/>
      <w:r w:rsidR="00B733EB">
        <w:t xml:space="preserve"> and </w:t>
      </w:r>
      <w:proofErr w:type="spellStart"/>
      <w:r w:rsidR="00B733EB">
        <w:t>productivity</w:t>
      </w:r>
      <w:proofErr w:type="spellEnd"/>
      <w:r w:rsidR="00B733EB">
        <w:t xml:space="preserve"> of the AI </w:t>
      </w:r>
      <w:proofErr w:type="spellStart"/>
      <w:r w:rsidR="00B733EB">
        <w:t>procedures</w:t>
      </w:r>
      <w:proofErr w:type="spellEnd"/>
      <w:r w:rsidR="00B733EB">
        <w:t xml:space="preserve"> </w:t>
      </w:r>
      <w:proofErr w:type="spellStart"/>
      <w:r w:rsidR="00B733EB">
        <w:t>found</w:t>
      </w:r>
      <w:proofErr w:type="spellEnd"/>
      <w:r w:rsidR="00B733EB">
        <w:t xml:space="preserve">. A </w:t>
      </w:r>
      <w:proofErr w:type="spellStart"/>
      <w:r w:rsidR="00B733EB">
        <w:t>critical</w:t>
      </w:r>
      <w:proofErr w:type="spellEnd"/>
      <w:r w:rsidR="00B733EB">
        <w:t xml:space="preserve"> </w:t>
      </w:r>
      <w:proofErr w:type="spellStart"/>
      <w:r w:rsidR="00B733EB">
        <w:t>discussion</w:t>
      </w:r>
      <w:proofErr w:type="spellEnd"/>
      <w:r w:rsidR="00B733EB">
        <w:t xml:space="preserve"> and a </w:t>
      </w:r>
      <w:proofErr w:type="spellStart"/>
      <w:r w:rsidR="00B733EB">
        <w:t>summary</w:t>
      </w:r>
      <w:proofErr w:type="spellEnd"/>
      <w:r w:rsidR="00B733EB">
        <w:t xml:space="preserve"> </w:t>
      </w:r>
      <w:proofErr w:type="spellStart"/>
      <w:r w:rsidR="00B733EB">
        <w:t>show</w:t>
      </w:r>
      <w:proofErr w:type="spellEnd"/>
      <w:r w:rsidR="00B733EB">
        <w:t xml:space="preserve"> possible </w:t>
      </w:r>
      <w:proofErr w:type="spellStart"/>
      <w:r w:rsidR="00B733EB">
        <w:t>commitments</w:t>
      </w:r>
      <w:proofErr w:type="spellEnd"/>
      <w:r w:rsidR="00B733EB">
        <w:t xml:space="preserve"> in </w:t>
      </w:r>
      <w:proofErr w:type="spellStart"/>
      <w:r w:rsidR="00B733EB">
        <w:t>practice</w:t>
      </w:r>
      <w:proofErr w:type="spellEnd"/>
      <w:r w:rsidR="00B733EB">
        <w:t xml:space="preserve"> and </w:t>
      </w:r>
      <w:proofErr w:type="spellStart"/>
      <w:r w:rsidR="00B733EB">
        <w:t>complement</w:t>
      </w:r>
      <w:proofErr w:type="spellEnd"/>
      <w:r w:rsidR="00B733EB">
        <w:t xml:space="preserve"> the </w:t>
      </w:r>
      <w:proofErr w:type="spellStart"/>
      <w:r w:rsidR="00B733EB">
        <w:t>whole</w:t>
      </w:r>
      <w:proofErr w:type="spellEnd"/>
      <w:r w:rsidR="00B733EB">
        <w:t xml:space="preserve"> work.</w:t>
      </w:r>
    </w:p>
    <w:p w14:paraId="59B269B4" w14:textId="52ECA429" w:rsidR="00B733EB" w:rsidRDefault="00B733EB" w:rsidP="00B733EB">
      <w:pPr>
        <w:spacing w:after="80"/>
      </w:pPr>
    </w:p>
    <w:p w14:paraId="04DE62D4" w14:textId="7D9A6F77" w:rsidR="00DE47EC" w:rsidRDefault="00DE47EC" w:rsidP="00DE47EC">
      <w:pPr>
        <w:spacing w:after="80"/>
      </w:pPr>
    </w:p>
    <w:p w14:paraId="62821A48" w14:textId="77777777" w:rsidR="00DE47EC" w:rsidRPr="000E74E0" w:rsidRDefault="00DE47EC" w:rsidP="00DE47EC">
      <w:pPr>
        <w:spacing w:after="80"/>
        <w:rPr>
          <w:rFonts w:ascii="Source Sans Pro SemiBold" w:hAnsi="Source Sans Pro SemiBold"/>
          <w:b/>
        </w:rPr>
      </w:pPr>
      <w:r w:rsidRPr="000E74E0">
        <w:rPr>
          <w:rFonts w:ascii="Source Sans Pro SemiBold" w:hAnsi="Source Sans Pro SemiBold"/>
          <w:b/>
        </w:rPr>
        <w:t>Betreuender Hochschullehrer</w:t>
      </w:r>
    </w:p>
    <w:p w14:paraId="34372FFF" w14:textId="573BBEFB" w:rsidR="00DE47EC" w:rsidRDefault="00DE47EC" w:rsidP="00DE47EC">
      <w:r>
        <w:t>Prof. Dr.-Ing. Thomas Schlegel</w:t>
      </w:r>
    </w:p>
    <w:p w14:paraId="6534B456" w14:textId="78FA6136" w:rsidR="00DE47EC" w:rsidRDefault="00DE47EC" w:rsidP="008B7615">
      <w:pPr>
        <w:tabs>
          <w:tab w:val="left" w:pos="6252"/>
        </w:tabs>
      </w:pPr>
    </w:p>
    <w:p w14:paraId="73B0F249" w14:textId="58F2E827" w:rsidR="00DE47EC" w:rsidRDefault="00DE47EC" w:rsidP="008B7615">
      <w:pPr>
        <w:tabs>
          <w:tab w:val="left" w:pos="6252"/>
        </w:tabs>
      </w:pPr>
    </w:p>
    <w:p w14:paraId="5E381BA7" w14:textId="59220C07" w:rsidR="003E2760" w:rsidRDefault="003E2760">
      <w:pPr>
        <w:jc w:val="left"/>
      </w:pPr>
      <w:r>
        <w:br w:type="page"/>
      </w:r>
      <w:r w:rsidR="00B80382">
        <w:rPr>
          <w:noProof/>
        </w:rPr>
        <w:lastRenderedPageBreak/>
        <mc:AlternateContent>
          <mc:Choice Requires="wps">
            <w:drawing>
              <wp:anchor distT="0" distB="0" distL="114300" distR="114300" simplePos="0" relativeHeight="251649028" behindDoc="0" locked="0" layoutInCell="1" allowOverlap="1" wp14:anchorId="131DE9F0" wp14:editId="59CB681D">
                <wp:simplePos x="0" y="0"/>
                <wp:positionH relativeFrom="page">
                  <wp:align>center</wp:align>
                </wp:positionH>
                <wp:positionV relativeFrom="margin">
                  <wp:align>bottom</wp:align>
                </wp:positionV>
                <wp:extent cx="5676900" cy="5033645"/>
                <wp:effectExtent l="0" t="0" r="0" b="0"/>
                <wp:wrapNone/>
                <wp:docPr id="17" name="Textfeld 17"/>
                <wp:cNvGraphicFramePr/>
                <a:graphic xmlns:a="http://schemas.openxmlformats.org/drawingml/2006/main">
                  <a:graphicData uri="http://schemas.microsoft.com/office/word/2010/wordprocessingShape">
                    <wps:wsp>
                      <wps:cNvSpPr txBox="1"/>
                      <wps:spPr>
                        <a:xfrm>
                          <a:off x="0" y="0"/>
                          <a:ext cx="5676900" cy="5033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E44C3" w14:textId="77777777" w:rsidR="00851876" w:rsidRPr="0018688C" w:rsidRDefault="00851876" w:rsidP="00630E39">
                            <w:pPr>
                              <w:spacing w:after="360"/>
                              <w:rPr>
                                <w:rFonts w:ascii="Century Gothic" w:hAnsi="Century Gothic"/>
                                <w:b/>
                                <w:sz w:val="32"/>
                              </w:rPr>
                            </w:pPr>
                            <w:bookmarkStart w:id="1" w:name="_Toc302574537"/>
                            <w:r w:rsidRPr="0018688C">
                              <w:rPr>
                                <w:rFonts w:ascii="Century Gothic" w:hAnsi="Century Gothic"/>
                                <w:b/>
                                <w:sz w:val="32"/>
                              </w:rPr>
                              <w:t>Erklärung</w:t>
                            </w:r>
                            <w:bookmarkEnd w:id="1"/>
                          </w:p>
                          <w:p w14:paraId="6C5884F4" w14:textId="1679CE8F" w:rsidR="00107695" w:rsidRPr="007C40F6" w:rsidRDefault="00851876" w:rsidP="00630E39">
                            <w:pPr>
                              <w:tabs>
                                <w:tab w:val="left" w:pos="709"/>
                              </w:tabs>
                            </w:pPr>
                            <w:r>
                              <w:t>Hiermit erkläre ich, die vorliegende Arbeit mit dem Titel</w:t>
                            </w:r>
                          </w:p>
                          <w:p w14:paraId="18D2691E" w14:textId="226C0D42" w:rsidR="00851876" w:rsidRDefault="00107695" w:rsidP="003F76E5">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475F8AE2" w14:textId="006AB5F0" w:rsidR="00851876" w:rsidRDefault="00851876" w:rsidP="003F76E5">
                            <w:pPr>
                              <w:tabs>
                                <w:tab w:val="left" w:pos="709"/>
                              </w:tabs>
                            </w:pPr>
                            <w:r>
                              <w:t>selbstständig verfasst und keine anderen als die angegebenen Quellen und Hilfsmittel benutzt sowie Zitate kenntlich gemacht zu haben.</w:t>
                            </w:r>
                          </w:p>
                          <w:p w14:paraId="375FE7A7" w14:textId="260F8C31" w:rsidR="00851876" w:rsidRDefault="00851876" w:rsidP="00630E39">
                            <w:pPr>
                              <w:tabs>
                                <w:tab w:val="left" w:pos="709"/>
                              </w:tabs>
                            </w:pPr>
                            <w:r>
                              <w:t xml:space="preserve">Karlsruhe, den </w:t>
                            </w:r>
                            <w:r w:rsidR="00107695">
                              <w:t>31</w:t>
                            </w:r>
                            <w:r>
                              <w:t>. Januar 202</w:t>
                            </w:r>
                            <w:r w:rsidR="00107695">
                              <w:t>3</w:t>
                            </w:r>
                          </w:p>
                          <w:p w14:paraId="7546CC8E" w14:textId="77777777" w:rsidR="00851876" w:rsidRDefault="00851876" w:rsidP="00630E39">
                            <w:pPr>
                              <w:tabs>
                                <w:tab w:val="left" w:pos="709"/>
                              </w:tabs>
                            </w:pPr>
                          </w:p>
                          <w:p w14:paraId="38224A17" w14:textId="77777777" w:rsidR="00851876" w:rsidRPr="007C40F6" w:rsidRDefault="00851876" w:rsidP="00630E39">
                            <w:pPr>
                              <w:tabs>
                                <w:tab w:val="left" w:pos="709"/>
                              </w:tabs>
                              <w:spacing w:after="0"/>
                              <w:contextualSpacing/>
                              <w:rPr>
                                <w:i/>
                                <w:iCs/>
                              </w:rPr>
                            </w:pPr>
                            <w:r>
                              <w:rPr>
                                <w:rStyle w:val="Hervorhebung"/>
                              </w:rPr>
                              <w:t>Sebastian Knopf</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DE9F0" id="Textfeld 17" o:spid="_x0000_s1029" type="#_x0000_t202" style="position:absolute;margin-left:0;margin-top:0;width:447pt;height:396.35pt;z-index:251649028;visibility:visible;mso-wrap-style:square;mso-width-percent:0;mso-height-percent:0;mso-wrap-distance-left:9pt;mso-wrap-distance-top:0;mso-wrap-distance-right:9pt;mso-wrap-distance-bottom:0;mso-position-horizontal:center;mso-position-horizontal-relative:page;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" fillcolor="white [3201]" stroked="f" strokeweight=".5pt">
                <v:textbox>
                  <w:txbxContent>
                    <w:p w14:paraId="2B5E44C3" w14:textId="77777777" w:rsidR="00851876" w:rsidRPr="0018688C" w:rsidRDefault="00851876" w:rsidP="00630E39">
                      <w:pPr>
                        <w:spacing w:after="360"/>
                        <w:rPr>
                          <w:rFonts w:ascii="Century Gothic" w:hAnsi="Century Gothic"/>
                          <w:b/>
                          <w:sz w:val="32"/>
                        </w:rPr>
                      </w:pPr>
                      <w:bookmarkStart w:id="2" w:name="_Toc302574537"/>
                      <w:r w:rsidRPr="0018688C">
                        <w:rPr>
                          <w:rFonts w:ascii="Century Gothic" w:hAnsi="Century Gothic"/>
                          <w:b/>
                          <w:sz w:val="32"/>
                        </w:rPr>
                        <w:t>Erklärung</w:t>
                      </w:r>
                      <w:bookmarkEnd w:id="2"/>
                    </w:p>
                    <w:p w14:paraId="6C5884F4" w14:textId="1679CE8F" w:rsidR="00107695" w:rsidRPr="007C40F6" w:rsidRDefault="00851876" w:rsidP="00630E39">
                      <w:pPr>
                        <w:tabs>
                          <w:tab w:val="left" w:pos="709"/>
                        </w:tabs>
                      </w:pPr>
                      <w:r>
                        <w:t>Hiermit erkläre ich, die vorliegende Arbeit mit dem Titel</w:t>
                      </w:r>
                    </w:p>
                    <w:p w14:paraId="18D2691E" w14:textId="226C0D42" w:rsidR="00851876" w:rsidRDefault="00107695" w:rsidP="003F76E5">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475F8AE2" w14:textId="006AB5F0" w:rsidR="00851876" w:rsidRDefault="00851876" w:rsidP="003F76E5">
                      <w:pPr>
                        <w:tabs>
                          <w:tab w:val="left" w:pos="709"/>
                        </w:tabs>
                      </w:pPr>
                      <w:r>
                        <w:t>selbstständig verfasst und keine anderen als die angegebenen Quellen und Hilfsmittel benutzt sowie Zitate kenntlich gemacht zu haben.</w:t>
                      </w:r>
                    </w:p>
                    <w:p w14:paraId="375FE7A7" w14:textId="260F8C31" w:rsidR="00851876" w:rsidRDefault="00851876" w:rsidP="00630E39">
                      <w:pPr>
                        <w:tabs>
                          <w:tab w:val="left" w:pos="709"/>
                        </w:tabs>
                      </w:pPr>
                      <w:r>
                        <w:t xml:space="preserve">Karlsruhe, den </w:t>
                      </w:r>
                      <w:r w:rsidR="00107695">
                        <w:t>31</w:t>
                      </w:r>
                      <w:r>
                        <w:t>. Januar 202</w:t>
                      </w:r>
                      <w:r w:rsidR="00107695">
                        <w:t>3</w:t>
                      </w:r>
                    </w:p>
                    <w:p w14:paraId="7546CC8E" w14:textId="77777777" w:rsidR="00851876" w:rsidRDefault="00851876" w:rsidP="00630E39">
                      <w:pPr>
                        <w:tabs>
                          <w:tab w:val="left" w:pos="709"/>
                        </w:tabs>
                      </w:pPr>
                    </w:p>
                    <w:p w14:paraId="38224A17" w14:textId="77777777" w:rsidR="00851876" w:rsidRPr="007C40F6" w:rsidRDefault="00851876" w:rsidP="00630E39">
                      <w:pPr>
                        <w:tabs>
                          <w:tab w:val="left" w:pos="709"/>
                        </w:tabs>
                        <w:spacing w:after="0"/>
                        <w:contextualSpacing/>
                        <w:rPr>
                          <w:i/>
                          <w:iCs/>
                        </w:rPr>
                      </w:pPr>
                      <w:r>
                        <w:rPr>
                          <w:rStyle w:val="Hervorhebung"/>
                        </w:rPr>
                        <w:t>Sebastian Knopf</w:t>
                      </w:r>
                    </w:p>
                  </w:txbxContent>
                </v:textbox>
                <w10:wrap anchorx="page" anchory="margin"/>
              </v:shape>
            </w:pict>
          </mc:Fallback>
        </mc:AlternateContent>
      </w:r>
      <w:r>
        <w:br w:type="page"/>
      </w:r>
    </w:p>
    <w:p w14:paraId="75CF6ED5" w14:textId="77777777" w:rsidR="003E2760" w:rsidRDefault="003E2760">
      <w:pPr>
        <w:jc w:val="left"/>
      </w:pPr>
    </w:p>
    <w:sdt>
      <w:sdtPr>
        <w:rPr>
          <w:b/>
          <w:bCs/>
        </w:rPr>
        <w:id w:val="-1247566681"/>
        <w:docPartObj>
          <w:docPartGallery w:val="Table of Contents"/>
          <w:docPartUnique/>
        </w:docPartObj>
      </w:sdtPr>
      <w:sdtEndPr>
        <w:rPr>
          <w:b w:val="0"/>
          <w:bCs w:val="0"/>
        </w:rPr>
      </w:sdtEndPr>
      <w:sdtContent>
        <w:p w14:paraId="3F232F2D" w14:textId="1E62142C" w:rsidR="002001A8" w:rsidRPr="00630E39" w:rsidRDefault="002001A8" w:rsidP="004708B7">
          <w:pPr>
            <w:tabs>
              <w:tab w:val="left" w:pos="6252"/>
            </w:tabs>
            <w:rPr>
              <w:rStyle w:val="berschrift1Zchn"/>
            </w:rPr>
          </w:pPr>
          <w:r w:rsidRPr="00630E39">
            <w:rPr>
              <w:rStyle w:val="berschrift1Zchn"/>
            </w:rPr>
            <w:t>Inhaltsverzeichnis</w:t>
          </w:r>
          <w:r w:rsidR="002B5F25">
            <w:rPr>
              <w:rStyle w:val="berschrift1Zchn"/>
            </w:rPr>
            <w:tab/>
          </w:r>
        </w:p>
        <w:p w14:paraId="49298CAC" w14:textId="75C2AF34" w:rsidR="000E5A92" w:rsidRDefault="002001A8">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r>
            <w:fldChar w:fldCharType="begin"/>
          </w:r>
          <w:r>
            <w:instrText xml:space="preserve"> TOC \o "1-3" \h \z \u </w:instrText>
          </w:r>
          <w:r>
            <w:fldChar w:fldCharType="separate"/>
          </w:r>
          <w:hyperlink w:anchor="_Toc125899202" w:history="1">
            <w:r w:rsidR="000E5A92" w:rsidRPr="00805968">
              <w:rPr>
                <w:rStyle w:val="Hyperlink"/>
                <w:noProof/>
              </w:rPr>
              <w:t>Abkürzungsverzeichnis</w:t>
            </w:r>
            <w:r w:rsidR="000E5A92">
              <w:rPr>
                <w:noProof/>
                <w:webHidden/>
              </w:rPr>
              <w:tab/>
            </w:r>
            <w:r w:rsidR="000E5A92">
              <w:rPr>
                <w:noProof/>
                <w:webHidden/>
              </w:rPr>
              <w:fldChar w:fldCharType="begin"/>
            </w:r>
            <w:r w:rsidR="000E5A92">
              <w:rPr>
                <w:noProof/>
                <w:webHidden/>
              </w:rPr>
              <w:instrText xml:space="preserve"> PAGEREF _Toc125899202 \h </w:instrText>
            </w:r>
            <w:r w:rsidR="000E5A92">
              <w:rPr>
                <w:noProof/>
                <w:webHidden/>
              </w:rPr>
            </w:r>
            <w:r w:rsidR="000E5A92">
              <w:rPr>
                <w:noProof/>
                <w:webHidden/>
              </w:rPr>
              <w:fldChar w:fldCharType="separate"/>
            </w:r>
            <w:r w:rsidR="000E5A92">
              <w:rPr>
                <w:noProof/>
                <w:webHidden/>
              </w:rPr>
              <w:t>5</w:t>
            </w:r>
            <w:r w:rsidR="000E5A92">
              <w:rPr>
                <w:noProof/>
                <w:webHidden/>
              </w:rPr>
              <w:fldChar w:fldCharType="end"/>
            </w:r>
          </w:hyperlink>
        </w:p>
        <w:p w14:paraId="5A067B33" w14:textId="3A43FDC9" w:rsidR="000E5A92" w:rsidRDefault="00755F4E">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5899203" w:history="1">
            <w:r w:rsidR="000E5A92" w:rsidRPr="00805968">
              <w:rPr>
                <w:rStyle w:val="Hyperlink"/>
                <w:noProof/>
              </w:rPr>
              <w:t>Abbildungsverzeichnis</w:t>
            </w:r>
            <w:r w:rsidR="000E5A92">
              <w:rPr>
                <w:noProof/>
                <w:webHidden/>
              </w:rPr>
              <w:tab/>
            </w:r>
            <w:r w:rsidR="000E5A92">
              <w:rPr>
                <w:noProof/>
                <w:webHidden/>
              </w:rPr>
              <w:fldChar w:fldCharType="begin"/>
            </w:r>
            <w:r w:rsidR="000E5A92">
              <w:rPr>
                <w:noProof/>
                <w:webHidden/>
              </w:rPr>
              <w:instrText xml:space="preserve"> PAGEREF _Toc125899203 \h </w:instrText>
            </w:r>
            <w:r w:rsidR="000E5A92">
              <w:rPr>
                <w:noProof/>
                <w:webHidden/>
              </w:rPr>
            </w:r>
            <w:r w:rsidR="000E5A92">
              <w:rPr>
                <w:noProof/>
                <w:webHidden/>
              </w:rPr>
              <w:fldChar w:fldCharType="separate"/>
            </w:r>
            <w:r w:rsidR="000E5A92">
              <w:rPr>
                <w:noProof/>
                <w:webHidden/>
              </w:rPr>
              <w:t>5</w:t>
            </w:r>
            <w:r w:rsidR="000E5A92">
              <w:rPr>
                <w:noProof/>
                <w:webHidden/>
              </w:rPr>
              <w:fldChar w:fldCharType="end"/>
            </w:r>
          </w:hyperlink>
        </w:p>
        <w:p w14:paraId="45B12FC4" w14:textId="0B634D86" w:rsidR="000E5A92" w:rsidRDefault="00755F4E">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5899204" w:history="1">
            <w:r w:rsidR="000E5A92" w:rsidRPr="00805968">
              <w:rPr>
                <w:rStyle w:val="Hyperlink"/>
                <w:noProof/>
              </w:rPr>
              <w:t>Tabellenverzeichnis</w:t>
            </w:r>
            <w:r w:rsidR="000E5A92">
              <w:rPr>
                <w:noProof/>
                <w:webHidden/>
              </w:rPr>
              <w:tab/>
            </w:r>
            <w:r w:rsidR="000E5A92">
              <w:rPr>
                <w:noProof/>
                <w:webHidden/>
              </w:rPr>
              <w:fldChar w:fldCharType="begin"/>
            </w:r>
            <w:r w:rsidR="000E5A92">
              <w:rPr>
                <w:noProof/>
                <w:webHidden/>
              </w:rPr>
              <w:instrText xml:space="preserve"> PAGEREF _Toc125899204 \h </w:instrText>
            </w:r>
            <w:r w:rsidR="000E5A92">
              <w:rPr>
                <w:noProof/>
                <w:webHidden/>
              </w:rPr>
            </w:r>
            <w:r w:rsidR="000E5A92">
              <w:rPr>
                <w:noProof/>
                <w:webHidden/>
              </w:rPr>
              <w:fldChar w:fldCharType="separate"/>
            </w:r>
            <w:r w:rsidR="000E5A92">
              <w:rPr>
                <w:noProof/>
                <w:webHidden/>
              </w:rPr>
              <w:t>7</w:t>
            </w:r>
            <w:r w:rsidR="000E5A92">
              <w:rPr>
                <w:noProof/>
                <w:webHidden/>
              </w:rPr>
              <w:fldChar w:fldCharType="end"/>
            </w:r>
          </w:hyperlink>
        </w:p>
        <w:p w14:paraId="39823CAF" w14:textId="095637DE" w:rsidR="000E5A92" w:rsidRDefault="00755F4E">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05" w:history="1">
            <w:r w:rsidR="000E5A92" w:rsidRPr="00805968">
              <w:rPr>
                <w:rStyle w:val="Hyperlink"/>
                <w:noProof/>
                <w:lang w:val="en-US"/>
              </w:rPr>
              <w:t>1</w:t>
            </w:r>
            <w:r w:rsidR="000E5A92">
              <w:rPr>
                <w:rFonts w:asciiTheme="minorHAnsi" w:eastAsiaTheme="minorEastAsia" w:hAnsiTheme="minorHAnsi" w:cstheme="minorBidi"/>
                <w:b w:val="0"/>
                <w:iCs w:val="0"/>
                <w:noProof/>
                <w:color w:val="auto"/>
                <w:sz w:val="22"/>
                <w:szCs w:val="22"/>
                <w:lang w:eastAsia="de-DE"/>
              </w:rPr>
              <w:tab/>
            </w:r>
            <w:r w:rsidR="000E5A92" w:rsidRPr="00805968">
              <w:rPr>
                <w:rStyle w:val="Hyperlink"/>
                <w:noProof/>
                <w:lang w:val="en-US"/>
              </w:rPr>
              <w:t>Einleitung</w:t>
            </w:r>
            <w:r w:rsidR="000E5A92">
              <w:rPr>
                <w:noProof/>
                <w:webHidden/>
              </w:rPr>
              <w:tab/>
            </w:r>
            <w:r w:rsidR="000E5A92">
              <w:rPr>
                <w:noProof/>
                <w:webHidden/>
              </w:rPr>
              <w:fldChar w:fldCharType="begin"/>
            </w:r>
            <w:r w:rsidR="000E5A92">
              <w:rPr>
                <w:noProof/>
                <w:webHidden/>
              </w:rPr>
              <w:instrText xml:space="preserve"> PAGEREF _Toc125899205 \h </w:instrText>
            </w:r>
            <w:r w:rsidR="000E5A92">
              <w:rPr>
                <w:noProof/>
                <w:webHidden/>
              </w:rPr>
            </w:r>
            <w:r w:rsidR="000E5A92">
              <w:rPr>
                <w:noProof/>
                <w:webHidden/>
              </w:rPr>
              <w:fldChar w:fldCharType="separate"/>
            </w:r>
            <w:r w:rsidR="000E5A92">
              <w:rPr>
                <w:noProof/>
                <w:webHidden/>
              </w:rPr>
              <w:t>8</w:t>
            </w:r>
            <w:r w:rsidR="000E5A92">
              <w:rPr>
                <w:noProof/>
                <w:webHidden/>
              </w:rPr>
              <w:fldChar w:fldCharType="end"/>
            </w:r>
          </w:hyperlink>
        </w:p>
        <w:p w14:paraId="545ECE2E" w14:textId="5367D2B5" w:rsidR="000E5A92" w:rsidRDefault="00755F4E">
          <w:pPr>
            <w:pStyle w:val="Verzeichnis2"/>
            <w:tabs>
              <w:tab w:val="left" w:pos="1416"/>
              <w:tab w:val="right" w:leader="dot" w:pos="8777"/>
            </w:tabs>
            <w:rPr>
              <w:rFonts w:eastAsiaTheme="minorEastAsia"/>
              <w:noProof/>
              <w:sz w:val="22"/>
              <w:lang w:eastAsia="de-DE"/>
            </w:rPr>
          </w:pPr>
          <w:hyperlink w:anchor="_Toc125899206" w:history="1">
            <w:r w:rsidR="000E5A92" w:rsidRPr="00805968">
              <w:rPr>
                <w:rStyle w:val="Hyperlink"/>
                <w:noProof/>
              </w:rPr>
              <w:t>1.1</w:t>
            </w:r>
            <w:r w:rsidR="000E5A92">
              <w:rPr>
                <w:rFonts w:eastAsiaTheme="minorEastAsia"/>
                <w:noProof/>
                <w:sz w:val="22"/>
                <w:lang w:eastAsia="de-DE"/>
              </w:rPr>
              <w:tab/>
            </w:r>
            <w:r w:rsidR="000E5A92" w:rsidRPr="00805968">
              <w:rPr>
                <w:rStyle w:val="Hyperlink"/>
                <w:noProof/>
              </w:rPr>
              <w:t>Motivation</w:t>
            </w:r>
            <w:r w:rsidR="000E5A92">
              <w:rPr>
                <w:noProof/>
                <w:webHidden/>
              </w:rPr>
              <w:tab/>
            </w:r>
            <w:r w:rsidR="000E5A92">
              <w:rPr>
                <w:noProof/>
                <w:webHidden/>
              </w:rPr>
              <w:fldChar w:fldCharType="begin"/>
            </w:r>
            <w:r w:rsidR="000E5A92">
              <w:rPr>
                <w:noProof/>
                <w:webHidden/>
              </w:rPr>
              <w:instrText xml:space="preserve"> PAGEREF _Toc125899206 \h </w:instrText>
            </w:r>
            <w:r w:rsidR="000E5A92">
              <w:rPr>
                <w:noProof/>
                <w:webHidden/>
              </w:rPr>
            </w:r>
            <w:r w:rsidR="000E5A92">
              <w:rPr>
                <w:noProof/>
                <w:webHidden/>
              </w:rPr>
              <w:fldChar w:fldCharType="separate"/>
            </w:r>
            <w:r w:rsidR="000E5A92">
              <w:rPr>
                <w:noProof/>
                <w:webHidden/>
              </w:rPr>
              <w:t>9</w:t>
            </w:r>
            <w:r w:rsidR="000E5A92">
              <w:rPr>
                <w:noProof/>
                <w:webHidden/>
              </w:rPr>
              <w:fldChar w:fldCharType="end"/>
            </w:r>
          </w:hyperlink>
        </w:p>
        <w:p w14:paraId="541894EC" w14:textId="3A5A96CD" w:rsidR="000E5A92" w:rsidRDefault="00755F4E">
          <w:pPr>
            <w:pStyle w:val="Verzeichnis2"/>
            <w:tabs>
              <w:tab w:val="left" w:pos="1416"/>
              <w:tab w:val="right" w:leader="dot" w:pos="8777"/>
            </w:tabs>
            <w:rPr>
              <w:rFonts w:eastAsiaTheme="minorEastAsia"/>
              <w:noProof/>
              <w:sz w:val="22"/>
              <w:lang w:eastAsia="de-DE"/>
            </w:rPr>
          </w:pPr>
          <w:hyperlink w:anchor="_Toc125899207" w:history="1">
            <w:r w:rsidR="000E5A92" w:rsidRPr="00805968">
              <w:rPr>
                <w:rStyle w:val="Hyperlink"/>
                <w:noProof/>
              </w:rPr>
              <w:t>1.2</w:t>
            </w:r>
            <w:r w:rsidR="000E5A92">
              <w:rPr>
                <w:rFonts w:eastAsiaTheme="minorEastAsia"/>
                <w:noProof/>
                <w:sz w:val="22"/>
                <w:lang w:eastAsia="de-DE"/>
              </w:rPr>
              <w:tab/>
            </w:r>
            <w:r w:rsidR="000E5A92" w:rsidRPr="00805968">
              <w:rPr>
                <w:rStyle w:val="Hyperlink"/>
                <w:noProof/>
              </w:rPr>
              <w:t>Zielsetzung</w:t>
            </w:r>
            <w:r w:rsidR="000E5A92">
              <w:rPr>
                <w:noProof/>
                <w:webHidden/>
              </w:rPr>
              <w:tab/>
            </w:r>
            <w:r w:rsidR="000E5A92">
              <w:rPr>
                <w:noProof/>
                <w:webHidden/>
              </w:rPr>
              <w:fldChar w:fldCharType="begin"/>
            </w:r>
            <w:r w:rsidR="000E5A92">
              <w:rPr>
                <w:noProof/>
                <w:webHidden/>
              </w:rPr>
              <w:instrText xml:space="preserve"> PAGEREF _Toc125899207 \h </w:instrText>
            </w:r>
            <w:r w:rsidR="000E5A92">
              <w:rPr>
                <w:noProof/>
                <w:webHidden/>
              </w:rPr>
            </w:r>
            <w:r w:rsidR="000E5A92">
              <w:rPr>
                <w:noProof/>
                <w:webHidden/>
              </w:rPr>
              <w:fldChar w:fldCharType="separate"/>
            </w:r>
            <w:r w:rsidR="000E5A92">
              <w:rPr>
                <w:noProof/>
                <w:webHidden/>
              </w:rPr>
              <w:t>11</w:t>
            </w:r>
            <w:r w:rsidR="000E5A92">
              <w:rPr>
                <w:noProof/>
                <w:webHidden/>
              </w:rPr>
              <w:fldChar w:fldCharType="end"/>
            </w:r>
          </w:hyperlink>
        </w:p>
        <w:p w14:paraId="4E16163F" w14:textId="0E5114E9" w:rsidR="000E5A92" w:rsidRDefault="00755F4E">
          <w:pPr>
            <w:pStyle w:val="Verzeichnis2"/>
            <w:tabs>
              <w:tab w:val="left" w:pos="1416"/>
              <w:tab w:val="right" w:leader="dot" w:pos="8777"/>
            </w:tabs>
            <w:rPr>
              <w:rFonts w:eastAsiaTheme="minorEastAsia"/>
              <w:noProof/>
              <w:sz w:val="22"/>
              <w:lang w:eastAsia="de-DE"/>
            </w:rPr>
          </w:pPr>
          <w:hyperlink w:anchor="_Toc125899208" w:history="1">
            <w:r w:rsidR="000E5A92" w:rsidRPr="00805968">
              <w:rPr>
                <w:rStyle w:val="Hyperlink"/>
                <w:noProof/>
              </w:rPr>
              <w:t>1.3</w:t>
            </w:r>
            <w:r w:rsidR="000E5A92">
              <w:rPr>
                <w:rFonts w:eastAsiaTheme="minorEastAsia"/>
                <w:noProof/>
                <w:sz w:val="22"/>
                <w:lang w:eastAsia="de-DE"/>
              </w:rPr>
              <w:tab/>
            </w:r>
            <w:r w:rsidR="000E5A92" w:rsidRPr="00805968">
              <w:rPr>
                <w:rStyle w:val="Hyperlink"/>
                <w:noProof/>
              </w:rPr>
              <w:t>Vorgehensweise</w:t>
            </w:r>
            <w:r w:rsidR="000E5A92">
              <w:rPr>
                <w:noProof/>
                <w:webHidden/>
              </w:rPr>
              <w:tab/>
            </w:r>
            <w:r w:rsidR="000E5A92">
              <w:rPr>
                <w:noProof/>
                <w:webHidden/>
              </w:rPr>
              <w:fldChar w:fldCharType="begin"/>
            </w:r>
            <w:r w:rsidR="000E5A92">
              <w:rPr>
                <w:noProof/>
                <w:webHidden/>
              </w:rPr>
              <w:instrText xml:space="preserve"> PAGEREF _Toc125899208 \h </w:instrText>
            </w:r>
            <w:r w:rsidR="000E5A92">
              <w:rPr>
                <w:noProof/>
                <w:webHidden/>
              </w:rPr>
            </w:r>
            <w:r w:rsidR="000E5A92">
              <w:rPr>
                <w:noProof/>
                <w:webHidden/>
              </w:rPr>
              <w:fldChar w:fldCharType="separate"/>
            </w:r>
            <w:r w:rsidR="000E5A92">
              <w:rPr>
                <w:noProof/>
                <w:webHidden/>
              </w:rPr>
              <w:t>11</w:t>
            </w:r>
            <w:r w:rsidR="000E5A92">
              <w:rPr>
                <w:noProof/>
                <w:webHidden/>
              </w:rPr>
              <w:fldChar w:fldCharType="end"/>
            </w:r>
          </w:hyperlink>
        </w:p>
        <w:p w14:paraId="40605A09" w14:textId="113BDC93" w:rsidR="000E5A92" w:rsidRDefault="00755F4E">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09" w:history="1">
            <w:r w:rsidR="000E5A92" w:rsidRPr="00805968">
              <w:rPr>
                <w:rStyle w:val="Hyperlink"/>
                <w:noProof/>
              </w:rPr>
              <w:t>2</w:t>
            </w:r>
            <w:r w:rsidR="000E5A92">
              <w:rPr>
                <w:rFonts w:asciiTheme="minorHAnsi" w:eastAsiaTheme="minorEastAsia" w:hAnsiTheme="minorHAnsi" w:cstheme="minorBidi"/>
                <w:b w:val="0"/>
                <w:iCs w:val="0"/>
                <w:noProof/>
                <w:color w:val="auto"/>
                <w:sz w:val="22"/>
                <w:szCs w:val="22"/>
                <w:lang w:eastAsia="de-DE"/>
              </w:rPr>
              <w:tab/>
            </w:r>
            <w:r w:rsidR="000E5A92" w:rsidRPr="00805968">
              <w:rPr>
                <w:rStyle w:val="Hyperlink"/>
                <w:noProof/>
              </w:rPr>
              <w:t>Grundlagen</w:t>
            </w:r>
            <w:r w:rsidR="000E5A92">
              <w:rPr>
                <w:noProof/>
                <w:webHidden/>
              </w:rPr>
              <w:tab/>
            </w:r>
            <w:r w:rsidR="000E5A92">
              <w:rPr>
                <w:noProof/>
                <w:webHidden/>
              </w:rPr>
              <w:fldChar w:fldCharType="begin"/>
            </w:r>
            <w:r w:rsidR="000E5A92">
              <w:rPr>
                <w:noProof/>
                <w:webHidden/>
              </w:rPr>
              <w:instrText xml:space="preserve"> PAGEREF _Toc125899209 \h </w:instrText>
            </w:r>
            <w:r w:rsidR="000E5A92">
              <w:rPr>
                <w:noProof/>
                <w:webHidden/>
              </w:rPr>
            </w:r>
            <w:r w:rsidR="000E5A92">
              <w:rPr>
                <w:noProof/>
                <w:webHidden/>
              </w:rPr>
              <w:fldChar w:fldCharType="separate"/>
            </w:r>
            <w:r w:rsidR="000E5A92">
              <w:rPr>
                <w:noProof/>
                <w:webHidden/>
              </w:rPr>
              <w:t>12</w:t>
            </w:r>
            <w:r w:rsidR="000E5A92">
              <w:rPr>
                <w:noProof/>
                <w:webHidden/>
              </w:rPr>
              <w:fldChar w:fldCharType="end"/>
            </w:r>
          </w:hyperlink>
        </w:p>
        <w:p w14:paraId="4B6ADB5E" w14:textId="7F99ABF4" w:rsidR="000E5A92" w:rsidRDefault="00755F4E">
          <w:pPr>
            <w:pStyle w:val="Verzeichnis2"/>
            <w:tabs>
              <w:tab w:val="left" w:pos="1416"/>
              <w:tab w:val="right" w:leader="dot" w:pos="8777"/>
            </w:tabs>
            <w:rPr>
              <w:rFonts w:eastAsiaTheme="minorEastAsia"/>
              <w:noProof/>
              <w:sz w:val="22"/>
              <w:lang w:eastAsia="de-DE"/>
            </w:rPr>
          </w:pPr>
          <w:hyperlink w:anchor="_Toc125899210" w:history="1">
            <w:r w:rsidR="000E5A92" w:rsidRPr="00805968">
              <w:rPr>
                <w:rStyle w:val="Hyperlink"/>
                <w:noProof/>
              </w:rPr>
              <w:t>2.1</w:t>
            </w:r>
            <w:r w:rsidR="000E5A92">
              <w:rPr>
                <w:rFonts w:eastAsiaTheme="minorEastAsia"/>
                <w:noProof/>
                <w:sz w:val="22"/>
                <w:lang w:eastAsia="de-DE"/>
              </w:rPr>
              <w:tab/>
            </w:r>
            <w:r w:rsidR="000E5A92" w:rsidRPr="00805968">
              <w:rPr>
                <w:rStyle w:val="Hyperlink"/>
                <w:noProof/>
              </w:rPr>
              <w:t>Verwandte Arbeiten</w:t>
            </w:r>
            <w:r w:rsidR="000E5A92">
              <w:rPr>
                <w:noProof/>
                <w:webHidden/>
              </w:rPr>
              <w:tab/>
            </w:r>
            <w:r w:rsidR="000E5A92">
              <w:rPr>
                <w:noProof/>
                <w:webHidden/>
              </w:rPr>
              <w:fldChar w:fldCharType="begin"/>
            </w:r>
            <w:r w:rsidR="000E5A92">
              <w:rPr>
                <w:noProof/>
                <w:webHidden/>
              </w:rPr>
              <w:instrText xml:space="preserve"> PAGEREF _Toc125899210 \h </w:instrText>
            </w:r>
            <w:r w:rsidR="000E5A92">
              <w:rPr>
                <w:noProof/>
                <w:webHidden/>
              </w:rPr>
            </w:r>
            <w:r w:rsidR="000E5A92">
              <w:rPr>
                <w:noProof/>
                <w:webHidden/>
              </w:rPr>
              <w:fldChar w:fldCharType="separate"/>
            </w:r>
            <w:r w:rsidR="000E5A92">
              <w:rPr>
                <w:noProof/>
                <w:webHidden/>
              </w:rPr>
              <w:t>12</w:t>
            </w:r>
            <w:r w:rsidR="000E5A92">
              <w:rPr>
                <w:noProof/>
                <w:webHidden/>
              </w:rPr>
              <w:fldChar w:fldCharType="end"/>
            </w:r>
          </w:hyperlink>
        </w:p>
        <w:p w14:paraId="5D6E85A8" w14:textId="0ED98A34" w:rsidR="000E5A92" w:rsidRDefault="00755F4E">
          <w:pPr>
            <w:pStyle w:val="Verzeichnis2"/>
            <w:tabs>
              <w:tab w:val="left" w:pos="1416"/>
              <w:tab w:val="right" w:leader="dot" w:pos="8777"/>
            </w:tabs>
            <w:rPr>
              <w:rFonts w:eastAsiaTheme="minorEastAsia"/>
              <w:noProof/>
              <w:sz w:val="22"/>
              <w:lang w:eastAsia="de-DE"/>
            </w:rPr>
          </w:pPr>
          <w:hyperlink w:anchor="_Toc125899211" w:history="1">
            <w:r w:rsidR="000E5A92" w:rsidRPr="00805968">
              <w:rPr>
                <w:rStyle w:val="Hyperlink"/>
                <w:noProof/>
              </w:rPr>
              <w:t>2.2</w:t>
            </w:r>
            <w:r w:rsidR="000E5A92">
              <w:rPr>
                <w:rFonts w:eastAsiaTheme="minorEastAsia"/>
                <w:noProof/>
                <w:sz w:val="22"/>
                <w:lang w:eastAsia="de-DE"/>
              </w:rPr>
              <w:tab/>
            </w:r>
            <w:r w:rsidR="000E5A92" w:rsidRPr="00805968">
              <w:rPr>
                <w:rStyle w:val="Hyperlink"/>
                <w:noProof/>
              </w:rPr>
              <w:t>Definition künstlicher Intelligenz</w:t>
            </w:r>
            <w:r w:rsidR="000E5A92">
              <w:rPr>
                <w:noProof/>
                <w:webHidden/>
              </w:rPr>
              <w:tab/>
            </w:r>
            <w:r w:rsidR="000E5A92">
              <w:rPr>
                <w:noProof/>
                <w:webHidden/>
              </w:rPr>
              <w:fldChar w:fldCharType="begin"/>
            </w:r>
            <w:r w:rsidR="000E5A92">
              <w:rPr>
                <w:noProof/>
                <w:webHidden/>
              </w:rPr>
              <w:instrText xml:space="preserve"> PAGEREF _Toc125899211 \h </w:instrText>
            </w:r>
            <w:r w:rsidR="000E5A92">
              <w:rPr>
                <w:noProof/>
                <w:webHidden/>
              </w:rPr>
            </w:r>
            <w:r w:rsidR="000E5A92">
              <w:rPr>
                <w:noProof/>
                <w:webHidden/>
              </w:rPr>
              <w:fldChar w:fldCharType="separate"/>
            </w:r>
            <w:r w:rsidR="000E5A92">
              <w:rPr>
                <w:noProof/>
                <w:webHidden/>
              </w:rPr>
              <w:t>13</w:t>
            </w:r>
            <w:r w:rsidR="000E5A92">
              <w:rPr>
                <w:noProof/>
                <w:webHidden/>
              </w:rPr>
              <w:fldChar w:fldCharType="end"/>
            </w:r>
          </w:hyperlink>
        </w:p>
        <w:p w14:paraId="740A5612" w14:textId="35C4E9C3" w:rsidR="000E5A92" w:rsidRDefault="00755F4E">
          <w:pPr>
            <w:pStyle w:val="Verzeichnis2"/>
            <w:tabs>
              <w:tab w:val="left" w:pos="1416"/>
              <w:tab w:val="right" w:leader="dot" w:pos="8777"/>
            </w:tabs>
            <w:rPr>
              <w:rFonts w:eastAsiaTheme="minorEastAsia"/>
              <w:noProof/>
              <w:sz w:val="22"/>
              <w:lang w:eastAsia="de-DE"/>
            </w:rPr>
          </w:pPr>
          <w:hyperlink w:anchor="_Toc125899212" w:history="1">
            <w:r w:rsidR="000E5A92" w:rsidRPr="00805968">
              <w:rPr>
                <w:rStyle w:val="Hyperlink"/>
                <w:noProof/>
              </w:rPr>
              <w:t>2.3</w:t>
            </w:r>
            <w:r w:rsidR="000E5A92">
              <w:rPr>
                <w:rFonts w:eastAsiaTheme="minorEastAsia"/>
                <w:noProof/>
                <w:sz w:val="22"/>
                <w:lang w:eastAsia="de-DE"/>
              </w:rPr>
              <w:tab/>
            </w:r>
            <w:r w:rsidR="000E5A92" w:rsidRPr="00805968">
              <w:rPr>
                <w:rStyle w:val="Hyperlink"/>
                <w:noProof/>
              </w:rPr>
              <w:t>Überwachtes und unüberwachtes Lernen</w:t>
            </w:r>
            <w:r w:rsidR="000E5A92">
              <w:rPr>
                <w:noProof/>
                <w:webHidden/>
              </w:rPr>
              <w:tab/>
            </w:r>
            <w:r w:rsidR="000E5A92">
              <w:rPr>
                <w:noProof/>
                <w:webHidden/>
              </w:rPr>
              <w:fldChar w:fldCharType="begin"/>
            </w:r>
            <w:r w:rsidR="000E5A92">
              <w:rPr>
                <w:noProof/>
                <w:webHidden/>
              </w:rPr>
              <w:instrText xml:space="preserve"> PAGEREF _Toc125899212 \h </w:instrText>
            </w:r>
            <w:r w:rsidR="000E5A92">
              <w:rPr>
                <w:noProof/>
                <w:webHidden/>
              </w:rPr>
            </w:r>
            <w:r w:rsidR="000E5A92">
              <w:rPr>
                <w:noProof/>
                <w:webHidden/>
              </w:rPr>
              <w:fldChar w:fldCharType="separate"/>
            </w:r>
            <w:r w:rsidR="000E5A92">
              <w:rPr>
                <w:noProof/>
                <w:webHidden/>
              </w:rPr>
              <w:t>16</w:t>
            </w:r>
            <w:r w:rsidR="000E5A92">
              <w:rPr>
                <w:noProof/>
                <w:webHidden/>
              </w:rPr>
              <w:fldChar w:fldCharType="end"/>
            </w:r>
          </w:hyperlink>
        </w:p>
        <w:p w14:paraId="4B94DAC9" w14:textId="246E1A66" w:rsidR="000E5A92" w:rsidRDefault="00755F4E">
          <w:pPr>
            <w:pStyle w:val="Verzeichnis2"/>
            <w:tabs>
              <w:tab w:val="left" w:pos="1416"/>
              <w:tab w:val="right" w:leader="dot" w:pos="8777"/>
            </w:tabs>
            <w:rPr>
              <w:rFonts w:eastAsiaTheme="minorEastAsia"/>
              <w:noProof/>
              <w:sz w:val="22"/>
              <w:lang w:eastAsia="de-DE"/>
            </w:rPr>
          </w:pPr>
          <w:hyperlink w:anchor="_Toc125899213" w:history="1">
            <w:r w:rsidR="000E5A92" w:rsidRPr="00805968">
              <w:rPr>
                <w:rStyle w:val="Hyperlink"/>
                <w:noProof/>
              </w:rPr>
              <w:t>2.4</w:t>
            </w:r>
            <w:r w:rsidR="000E5A92">
              <w:rPr>
                <w:rFonts w:eastAsiaTheme="minorEastAsia"/>
                <w:noProof/>
                <w:sz w:val="22"/>
                <w:lang w:eastAsia="de-DE"/>
              </w:rPr>
              <w:tab/>
            </w:r>
            <w:r w:rsidR="000E5A92" w:rsidRPr="00805968">
              <w:rPr>
                <w:rStyle w:val="Hyperlink"/>
                <w:noProof/>
              </w:rPr>
              <w:t>Bestärkendes Lernen</w:t>
            </w:r>
            <w:r w:rsidR="000E5A92">
              <w:rPr>
                <w:noProof/>
                <w:webHidden/>
              </w:rPr>
              <w:tab/>
            </w:r>
            <w:r w:rsidR="000E5A92">
              <w:rPr>
                <w:noProof/>
                <w:webHidden/>
              </w:rPr>
              <w:fldChar w:fldCharType="begin"/>
            </w:r>
            <w:r w:rsidR="000E5A92">
              <w:rPr>
                <w:noProof/>
                <w:webHidden/>
              </w:rPr>
              <w:instrText xml:space="preserve"> PAGEREF _Toc125899213 \h </w:instrText>
            </w:r>
            <w:r w:rsidR="000E5A92">
              <w:rPr>
                <w:noProof/>
                <w:webHidden/>
              </w:rPr>
            </w:r>
            <w:r w:rsidR="000E5A92">
              <w:rPr>
                <w:noProof/>
                <w:webHidden/>
              </w:rPr>
              <w:fldChar w:fldCharType="separate"/>
            </w:r>
            <w:r w:rsidR="000E5A92">
              <w:rPr>
                <w:noProof/>
                <w:webHidden/>
              </w:rPr>
              <w:t>18</w:t>
            </w:r>
            <w:r w:rsidR="000E5A92">
              <w:rPr>
                <w:noProof/>
                <w:webHidden/>
              </w:rPr>
              <w:fldChar w:fldCharType="end"/>
            </w:r>
          </w:hyperlink>
        </w:p>
        <w:p w14:paraId="289A40BD" w14:textId="6566886E" w:rsidR="000E5A92" w:rsidRDefault="00755F4E">
          <w:pPr>
            <w:pStyle w:val="Verzeichnis2"/>
            <w:tabs>
              <w:tab w:val="left" w:pos="1416"/>
              <w:tab w:val="right" w:leader="dot" w:pos="8777"/>
            </w:tabs>
            <w:rPr>
              <w:rFonts w:eastAsiaTheme="minorEastAsia"/>
              <w:noProof/>
              <w:sz w:val="22"/>
              <w:lang w:eastAsia="de-DE"/>
            </w:rPr>
          </w:pPr>
          <w:hyperlink w:anchor="_Toc125899214" w:history="1">
            <w:r w:rsidR="000E5A92" w:rsidRPr="00805968">
              <w:rPr>
                <w:rStyle w:val="Hyperlink"/>
                <w:noProof/>
              </w:rPr>
              <w:t>2.5</w:t>
            </w:r>
            <w:r w:rsidR="000E5A92">
              <w:rPr>
                <w:rFonts w:eastAsiaTheme="minorEastAsia"/>
                <w:noProof/>
                <w:sz w:val="22"/>
                <w:lang w:eastAsia="de-DE"/>
              </w:rPr>
              <w:tab/>
            </w:r>
            <w:r w:rsidR="000E5A92" w:rsidRPr="00805968">
              <w:rPr>
                <w:rStyle w:val="Hyperlink"/>
                <w:noProof/>
              </w:rPr>
              <w:t>Künstliche Intelligenz und maschinelles Lernen</w:t>
            </w:r>
            <w:r w:rsidR="000E5A92">
              <w:rPr>
                <w:noProof/>
                <w:webHidden/>
              </w:rPr>
              <w:tab/>
            </w:r>
            <w:r w:rsidR="000E5A92">
              <w:rPr>
                <w:noProof/>
                <w:webHidden/>
              </w:rPr>
              <w:fldChar w:fldCharType="begin"/>
            </w:r>
            <w:r w:rsidR="000E5A92">
              <w:rPr>
                <w:noProof/>
                <w:webHidden/>
              </w:rPr>
              <w:instrText xml:space="preserve"> PAGEREF _Toc125899214 \h </w:instrText>
            </w:r>
            <w:r w:rsidR="000E5A92">
              <w:rPr>
                <w:noProof/>
                <w:webHidden/>
              </w:rPr>
            </w:r>
            <w:r w:rsidR="000E5A92">
              <w:rPr>
                <w:noProof/>
                <w:webHidden/>
              </w:rPr>
              <w:fldChar w:fldCharType="separate"/>
            </w:r>
            <w:r w:rsidR="000E5A92">
              <w:rPr>
                <w:noProof/>
                <w:webHidden/>
              </w:rPr>
              <w:t>20</w:t>
            </w:r>
            <w:r w:rsidR="000E5A92">
              <w:rPr>
                <w:noProof/>
                <w:webHidden/>
              </w:rPr>
              <w:fldChar w:fldCharType="end"/>
            </w:r>
          </w:hyperlink>
        </w:p>
        <w:p w14:paraId="40B265D5" w14:textId="19F23546" w:rsidR="000E5A92" w:rsidRDefault="00755F4E">
          <w:pPr>
            <w:pStyle w:val="Verzeichnis2"/>
            <w:tabs>
              <w:tab w:val="left" w:pos="1416"/>
              <w:tab w:val="right" w:leader="dot" w:pos="8777"/>
            </w:tabs>
            <w:rPr>
              <w:rFonts w:eastAsiaTheme="minorEastAsia"/>
              <w:noProof/>
              <w:sz w:val="22"/>
              <w:lang w:eastAsia="de-DE"/>
            </w:rPr>
          </w:pPr>
          <w:hyperlink w:anchor="_Toc125899215" w:history="1">
            <w:r w:rsidR="000E5A92" w:rsidRPr="00805968">
              <w:rPr>
                <w:rStyle w:val="Hyperlink"/>
                <w:noProof/>
              </w:rPr>
              <w:t>2.6</w:t>
            </w:r>
            <w:r w:rsidR="000E5A92">
              <w:rPr>
                <w:rFonts w:eastAsiaTheme="minorEastAsia"/>
                <w:noProof/>
                <w:sz w:val="22"/>
                <w:lang w:eastAsia="de-DE"/>
              </w:rPr>
              <w:tab/>
            </w:r>
            <w:r w:rsidR="000E5A92" w:rsidRPr="00805968">
              <w:rPr>
                <w:rStyle w:val="Hyperlink"/>
                <w:noProof/>
              </w:rPr>
              <w:t>Zusammenfassender Vergleich von ML-Verfahren</w:t>
            </w:r>
            <w:r w:rsidR="000E5A92">
              <w:rPr>
                <w:noProof/>
                <w:webHidden/>
              </w:rPr>
              <w:tab/>
            </w:r>
            <w:r w:rsidR="000E5A92">
              <w:rPr>
                <w:noProof/>
                <w:webHidden/>
              </w:rPr>
              <w:fldChar w:fldCharType="begin"/>
            </w:r>
            <w:r w:rsidR="000E5A92">
              <w:rPr>
                <w:noProof/>
                <w:webHidden/>
              </w:rPr>
              <w:instrText xml:space="preserve"> PAGEREF _Toc125899215 \h </w:instrText>
            </w:r>
            <w:r w:rsidR="000E5A92">
              <w:rPr>
                <w:noProof/>
                <w:webHidden/>
              </w:rPr>
            </w:r>
            <w:r w:rsidR="000E5A92">
              <w:rPr>
                <w:noProof/>
                <w:webHidden/>
              </w:rPr>
              <w:fldChar w:fldCharType="separate"/>
            </w:r>
            <w:r w:rsidR="000E5A92">
              <w:rPr>
                <w:noProof/>
                <w:webHidden/>
              </w:rPr>
              <w:t>23</w:t>
            </w:r>
            <w:r w:rsidR="000E5A92">
              <w:rPr>
                <w:noProof/>
                <w:webHidden/>
              </w:rPr>
              <w:fldChar w:fldCharType="end"/>
            </w:r>
          </w:hyperlink>
        </w:p>
        <w:p w14:paraId="16F967AF" w14:textId="20087772" w:rsidR="000E5A92" w:rsidRDefault="00755F4E">
          <w:pPr>
            <w:pStyle w:val="Verzeichnis2"/>
            <w:tabs>
              <w:tab w:val="left" w:pos="1416"/>
              <w:tab w:val="right" w:leader="dot" w:pos="8777"/>
            </w:tabs>
            <w:rPr>
              <w:rFonts w:eastAsiaTheme="minorEastAsia"/>
              <w:noProof/>
              <w:sz w:val="22"/>
              <w:lang w:eastAsia="de-DE"/>
            </w:rPr>
          </w:pPr>
          <w:hyperlink w:anchor="_Toc125899216" w:history="1">
            <w:r w:rsidR="000E5A92" w:rsidRPr="00805968">
              <w:rPr>
                <w:rStyle w:val="Hyperlink"/>
                <w:noProof/>
              </w:rPr>
              <w:t>2.7</w:t>
            </w:r>
            <w:r w:rsidR="000E5A92">
              <w:rPr>
                <w:rFonts w:eastAsiaTheme="minorEastAsia"/>
                <w:noProof/>
                <w:sz w:val="22"/>
                <w:lang w:eastAsia="de-DE"/>
              </w:rPr>
              <w:tab/>
            </w:r>
            <w:r w:rsidR="000E5A92" w:rsidRPr="00805968">
              <w:rPr>
                <w:rStyle w:val="Hyperlink"/>
                <w:noProof/>
              </w:rPr>
              <w:t>Algorithmen aus dem Reinforcement Learning</w:t>
            </w:r>
            <w:r w:rsidR="000E5A92">
              <w:rPr>
                <w:noProof/>
                <w:webHidden/>
              </w:rPr>
              <w:tab/>
            </w:r>
            <w:r w:rsidR="000E5A92">
              <w:rPr>
                <w:noProof/>
                <w:webHidden/>
              </w:rPr>
              <w:fldChar w:fldCharType="begin"/>
            </w:r>
            <w:r w:rsidR="000E5A92">
              <w:rPr>
                <w:noProof/>
                <w:webHidden/>
              </w:rPr>
              <w:instrText xml:space="preserve"> PAGEREF _Toc125899216 \h </w:instrText>
            </w:r>
            <w:r w:rsidR="000E5A92">
              <w:rPr>
                <w:noProof/>
                <w:webHidden/>
              </w:rPr>
            </w:r>
            <w:r w:rsidR="000E5A92">
              <w:rPr>
                <w:noProof/>
                <w:webHidden/>
              </w:rPr>
              <w:fldChar w:fldCharType="separate"/>
            </w:r>
            <w:r w:rsidR="000E5A92">
              <w:rPr>
                <w:noProof/>
                <w:webHidden/>
              </w:rPr>
              <w:t>24</w:t>
            </w:r>
            <w:r w:rsidR="000E5A92">
              <w:rPr>
                <w:noProof/>
                <w:webHidden/>
              </w:rPr>
              <w:fldChar w:fldCharType="end"/>
            </w:r>
          </w:hyperlink>
        </w:p>
        <w:p w14:paraId="790B6D1A" w14:textId="12A9770D" w:rsidR="000E5A92" w:rsidRDefault="00755F4E">
          <w:pPr>
            <w:pStyle w:val="Verzeichnis3"/>
            <w:tabs>
              <w:tab w:val="left" w:pos="2124"/>
              <w:tab w:val="right" w:leader="dot" w:pos="8777"/>
            </w:tabs>
            <w:rPr>
              <w:rFonts w:eastAsiaTheme="minorEastAsia"/>
              <w:noProof/>
              <w:sz w:val="22"/>
              <w:lang w:eastAsia="de-DE"/>
            </w:rPr>
          </w:pPr>
          <w:hyperlink w:anchor="_Toc125899217" w:history="1">
            <w:r w:rsidR="000E5A92" w:rsidRPr="00805968">
              <w:rPr>
                <w:rStyle w:val="Hyperlink"/>
                <w:noProof/>
              </w:rPr>
              <w:t>2.7.1</w:t>
            </w:r>
            <w:r w:rsidR="000E5A92">
              <w:rPr>
                <w:rFonts w:eastAsiaTheme="minorEastAsia"/>
                <w:noProof/>
                <w:sz w:val="22"/>
                <w:lang w:eastAsia="de-DE"/>
              </w:rPr>
              <w:tab/>
            </w:r>
            <w:r w:rsidR="000E5A92" w:rsidRPr="00805968">
              <w:rPr>
                <w:rStyle w:val="Hyperlink"/>
                <w:noProof/>
              </w:rPr>
              <w:t>Wert- und Strategieapproximation</w:t>
            </w:r>
            <w:r w:rsidR="000E5A92">
              <w:rPr>
                <w:noProof/>
                <w:webHidden/>
              </w:rPr>
              <w:tab/>
            </w:r>
            <w:r w:rsidR="000E5A92">
              <w:rPr>
                <w:noProof/>
                <w:webHidden/>
              </w:rPr>
              <w:fldChar w:fldCharType="begin"/>
            </w:r>
            <w:r w:rsidR="000E5A92">
              <w:rPr>
                <w:noProof/>
                <w:webHidden/>
              </w:rPr>
              <w:instrText xml:space="preserve"> PAGEREF _Toc125899217 \h </w:instrText>
            </w:r>
            <w:r w:rsidR="000E5A92">
              <w:rPr>
                <w:noProof/>
                <w:webHidden/>
              </w:rPr>
            </w:r>
            <w:r w:rsidR="000E5A92">
              <w:rPr>
                <w:noProof/>
                <w:webHidden/>
              </w:rPr>
              <w:fldChar w:fldCharType="separate"/>
            </w:r>
            <w:r w:rsidR="000E5A92">
              <w:rPr>
                <w:noProof/>
                <w:webHidden/>
              </w:rPr>
              <w:t>25</w:t>
            </w:r>
            <w:r w:rsidR="000E5A92">
              <w:rPr>
                <w:noProof/>
                <w:webHidden/>
              </w:rPr>
              <w:fldChar w:fldCharType="end"/>
            </w:r>
          </w:hyperlink>
        </w:p>
        <w:p w14:paraId="4665780E" w14:textId="2B051B68" w:rsidR="000E5A92" w:rsidRDefault="00755F4E">
          <w:pPr>
            <w:pStyle w:val="Verzeichnis3"/>
            <w:tabs>
              <w:tab w:val="left" w:pos="2124"/>
              <w:tab w:val="right" w:leader="dot" w:pos="8777"/>
            </w:tabs>
            <w:rPr>
              <w:rFonts w:eastAsiaTheme="minorEastAsia"/>
              <w:noProof/>
              <w:sz w:val="22"/>
              <w:lang w:eastAsia="de-DE"/>
            </w:rPr>
          </w:pPr>
          <w:hyperlink w:anchor="_Toc125899218" w:history="1">
            <w:r w:rsidR="000E5A92" w:rsidRPr="00805968">
              <w:rPr>
                <w:rStyle w:val="Hyperlink"/>
                <w:noProof/>
              </w:rPr>
              <w:t>2.7.2</w:t>
            </w:r>
            <w:r w:rsidR="000E5A92">
              <w:rPr>
                <w:rFonts w:eastAsiaTheme="minorEastAsia"/>
                <w:noProof/>
                <w:sz w:val="22"/>
                <w:lang w:eastAsia="de-DE"/>
              </w:rPr>
              <w:tab/>
            </w:r>
            <w:r w:rsidR="000E5A92" w:rsidRPr="00805968">
              <w:rPr>
                <w:rStyle w:val="Hyperlink"/>
                <w:noProof/>
              </w:rPr>
              <w:t>Monte-Carlo- und Temporal-Difference-Methoden</w:t>
            </w:r>
            <w:r w:rsidR="000E5A92">
              <w:rPr>
                <w:noProof/>
                <w:webHidden/>
              </w:rPr>
              <w:tab/>
            </w:r>
            <w:r w:rsidR="000E5A92">
              <w:rPr>
                <w:noProof/>
                <w:webHidden/>
              </w:rPr>
              <w:fldChar w:fldCharType="begin"/>
            </w:r>
            <w:r w:rsidR="000E5A92">
              <w:rPr>
                <w:noProof/>
                <w:webHidden/>
              </w:rPr>
              <w:instrText xml:space="preserve"> PAGEREF _Toc125899218 \h </w:instrText>
            </w:r>
            <w:r w:rsidR="000E5A92">
              <w:rPr>
                <w:noProof/>
                <w:webHidden/>
              </w:rPr>
            </w:r>
            <w:r w:rsidR="000E5A92">
              <w:rPr>
                <w:noProof/>
                <w:webHidden/>
              </w:rPr>
              <w:fldChar w:fldCharType="separate"/>
            </w:r>
            <w:r w:rsidR="000E5A92">
              <w:rPr>
                <w:noProof/>
                <w:webHidden/>
              </w:rPr>
              <w:t>26</w:t>
            </w:r>
            <w:r w:rsidR="000E5A92">
              <w:rPr>
                <w:noProof/>
                <w:webHidden/>
              </w:rPr>
              <w:fldChar w:fldCharType="end"/>
            </w:r>
          </w:hyperlink>
        </w:p>
        <w:p w14:paraId="3DBB836F" w14:textId="596C1EE7" w:rsidR="000E5A92" w:rsidRDefault="00755F4E">
          <w:pPr>
            <w:pStyle w:val="Verzeichnis3"/>
            <w:tabs>
              <w:tab w:val="left" w:pos="2124"/>
              <w:tab w:val="right" w:leader="dot" w:pos="8777"/>
            </w:tabs>
            <w:rPr>
              <w:rFonts w:eastAsiaTheme="minorEastAsia"/>
              <w:noProof/>
              <w:sz w:val="22"/>
              <w:lang w:eastAsia="de-DE"/>
            </w:rPr>
          </w:pPr>
          <w:hyperlink w:anchor="_Toc125899219" w:history="1">
            <w:r w:rsidR="000E5A92" w:rsidRPr="00805968">
              <w:rPr>
                <w:rStyle w:val="Hyperlink"/>
                <w:noProof/>
              </w:rPr>
              <w:t>2.7.3</w:t>
            </w:r>
            <w:r w:rsidR="000E5A92">
              <w:rPr>
                <w:rFonts w:eastAsiaTheme="minorEastAsia"/>
                <w:noProof/>
                <w:sz w:val="22"/>
                <w:lang w:eastAsia="de-DE"/>
              </w:rPr>
              <w:tab/>
            </w:r>
            <w:r w:rsidR="000E5A92" w:rsidRPr="00805968">
              <w:rPr>
                <w:rStyle w:val="Hyperlink"/>
                <w:noProof/>
              </w:rPr>
              <w:t>Einordnung bekannter RL-Algorithmen</w:t>
            </w:r>
            <w:r w:rsidR="000E5A92">
              <w:rPr>
                <w:noProof/>
                <w:webHidden/>
              </w:rPr>
              <w:tab/>
            </w:r>
            <w:r w:rsidR="000E5A92">
              <w:rPr>
                <w:noProof/>
                <w:webHidden/>
              </w:rPr>
              <w:fldChar w:fldCharType="begin"/>
            </w:r>
            <w:r w:rsidR="000E5A92">
              <w:rPr>
                <w:noProof/>
                <w:webHidden/>
              </w:rPr>
              <w:instrText xml:space="preserve"> PAGEREF _Toc125899219 \h </w:instrText>
            </w:r>
            <w:r w:rsidR="000E5A92">
              <w:rPr>
                <w:noProof/>
                <w:webHidden/>
              </w:rPr>
            </w:r>
            <w:r w:rsidR="000E5A92">
              <w:rPr>
                <w:noProof/>
                <w:webHidden/>
              </w:rPr>
              <w:fldChar w:fldCharType="separate"/>
            </w:r>
            <w:r w:rsidR="000E5A92">
              <w:rPr>
                <w:noProof/>
                <w:webHidden/>
              </w:rPr>
              <w:t>27</w:t>
            </w:r>
            <w:r w:rsidR="000E5A92">
              <w:rPr>
                <w:noProof/>
                <w:webHidden/>
              </w:rPr>
              <w:fldChar w:fldCharType="end"/>
            </w:r>
          </w:hyperlink>
        </w:p>
        <w:p w14:paraId="5DAE04B3" w14:textId="755FFC00" w:rsidR="000E5A92" w:rsidRDefault="00755F4E">
          <w:pPr>
            <w:pStyle w:val="Verzeichnis2"/>
            <w:tabs>
              <w:tab w:val="left" w:pos="1416"/>
              <w:tab w:val="right" w:leader="dot" w:pos="8777"/>
            </w:tabs>
            <w:rPr>
              <w:rFonts w:eastAsiaTheme="minorEastAsia"/>
              <w:noProof/>
              <w:sz w:val="22"/>
              <w:lang w:eastAsia="de-DE"/>
            </w:rPr>
          </w:pPr>
          <w:hyperlink w:anchor="_Toc125899220" w:history="1">
            <w:r w:rsidR="000E5A92" w:rsidRPr="00805968">
              <w:rPr>
                <w:rStyle w:val="Hyperlink"/>
                <w:noProof/>
              </w:rPr>
              <w:t>2.8</w:t>
            </w:r>
            <w:r w:rsidR="000E5A92">
              <w:rPr>
                <w:rFonts w:eastAsiaTheme="minorEastAsia"/>
                <w:noProof/>
                <w:sz w:val="22"/>
                <w:lang w:eastAsia="de-DE"/>
              </w:rPr>
              <w:tab/>
            </w:r>
            <w:r w:rsidR="000E5A92" w:rsidRPr="00805968">
              <w:rPr>
                <w:rStyle w:val="Hyperlink"/>
                <w:noProof/>
              </w:rPr>
              <w:t>Grundbegriffe aus dem ÖPNV-Betrieb</w:t>
            </w:r>
            <w:r w:rsidR="000E5A92">
              <w:rPr>
                <w:noProof/>
                <w:webHidden/>
              </w:rPr>
              <w:tab/>
            </w:r>
            <w:r w:rsidR="000E5A92">
              <w:rPr>
                <w:noProof/>
                <w:webHidden/>
              </w:rPr>
              <w:fldChar w:fldCharType="begin"/>
            </w:r>
            <w:r w:rsidR="000E5A92">
              <w:rPr>
                <w:noProof/>
                <w:webHidden/>
              </w:rPr>
              <w:instrText xml:space="preserve"> PAGEREF _Toc125899220 \h </w:instrText>
            </w:r>
            <w:r w:rsidR="000E5A92">
              <w:rPr>
                <w:noProof/>
                <w:webHidden/>
              </w:rPr>
            </w:r>
            <w:r w:rsidR="000E5A92">
              <w:rPr>
                <w:noProof/>
                <w:webHidden/>
              </w:rPr>
              <w:fldChar w:fldCharType="separate"/>
            </w:r>
            <w:r w:rsidR="000E5A92">
              <w:rPr>
                <w:noProof/>
                <w:webHidden/>
              </w:rPr>
              <w:t>30</w:t>
            </w:r>
            <w:r w:rsidR="000E5A92">
              <w:rPr>
                <w:noProof/>
                <w:webHidden/>
              </w:rPr>
              <w:fldChar w:fldCharType="end"/>
            </w:r>
          </w:hyperlink>
        </w:p>
        <w:p w14:paraId="77F73CE3" w14:textId="672DAD83" w:rsidR="000E5A92" w:rsidRDefault="00755F4E">
          <w:pPr>
            <w:pStyle w:val="Verzeichnis3"/>
            <w:tabs>
              <w:tab w:val="left" w:pos="2124"/>
              <w:tab w:val="right" w:leader="dot" w:pos="8777"/>
            </w:tabs>
            <w:rPr>
              <w:rFonts w:eastAsiaTheme="minorEastAsia"/>
              <w:noProof/>
              <w:sz w:val="22"/>
              <w:lang w:eastAsia="de-DE"/>
            </w:rPr>
          </w:pPr>
          <w:hyperlink w:anchor="_Toc125899221" w:history="1">
            <w:r w:rsidR="000E5A92" w:rsidRPr="00805968">
              <w:rPr>
                <w:rStyle w:val="Hyperlink"/>
                <w:noProof/>
              </w:rPr>
              <w:t>2.8.1</w:t>
            </w:r>
            <w:r w:rsidR="000E5A92">
              <w:rPr>
                <w:rFonts w:eastAsiaTheme="minorEastAsia"/>
                <w:noProof/>
                <w:sz w:val="22"/>
                <w:lang w:eastAsia="de-DE"/>
              </w:rPr>
              <w:tab/>
            </w:r>
            <w:r w:rsidR="000E5A92" w:rsidRPr="00805968">
              <w:rPr>
                <w:rStyle w:val="Hyperlink"/>
                <w:noProof/>
              </w:rPr>
              <w:t>Betriebstag</w:t>
            </w:r>
            <w:r w:rsidR="000E5A92">
              <w:rPr>
                <w:noProof/>
                <w:webHidden/>
              </w:rPr>
              <w:tab/>
            </w:r>
            <w:r w:rsidR="000E5A92">
              <w:rPr>
                <w:noProof/>
                <w:webHidden/>
              </w:rPr>
              <w:fldChar w:fldCharType="begin"/>
            </w:r>
            <w:r w:rsidR="000E5A92">
              <w:rPr>
                <w:noProof/>
                <w:webHidden/>
              </w:rPr>
              <w:instrText xml:space="preserve"> PAGEREF _Toc125899221 \h </w:instrText>
            </w:r>
            <w:r w:rsidR="000E5A92">
              <w:rPr>
                <w:noProof/>
                <w:webHidden/>
              </w:rPr>
            </w:r>
            <w:r w:rsidR="000E5A92">
              <w:rPr>
                <w:noProof/>
                <w:webHidden/>
              </w:rPr>
              <w:fldChar w:fldCharType="separate"/>
            </w:r>
            <w:r w:rsidR="000E5A92">
              <w:rPr>
                <w:noProof/>
                <w:webHidden/>
              </w:rPr>
              <w:t>30</w:t>
            </w:r>
            <w:r w:rsidR="000E5A92">
              <w:rPr>
                <w:noProof/>
                <w:webHidden/>
              </w:rPr>
              <w:fldChar w:fldCharType="end"/>
            </w:r>
          </w:hyperlink>
        </w:p>
        <w:p w14:paraId="62E7C5F3" w14:textId="1C1FD3D1" w:rsidR="000E5A92" w:rsidRDefault="00755F4E">
          <w:pPr>
            <w:pStyle w:val="Verzeichnis3"/>
            <w:tabs>
              <w:tab w:val="left" w:pos="2124"/>
              <w:tab w:val="right" w:leader="dot" w:pos="8777"/>
            </w:tabs>
            <w:rPr>
              <w:rFonts w:eastAsiaTheme="minorEastAsia"/>
              <w:noProof/>
              <w:sz w:val="22"/>
              <w:lang w:eastAsia="de-DE"/>
            </w:rPr>
          </w:pPr>
          <w:hyperlink w:anchor="_Toc125899222" w:history="1">
            <w:r w:rsidR="000E5A92" w:rsidRPr="00805968">
              <w:rPr>
                <w:rStyle w:val="Hyperlink"/>
                <w:noProof/>
              </w:rPr>
              <w:t>2.8.2</w:t>
            </w:r>
            <w:r w:rsidR="000E5A92">
              <w:rPr>
                <w:rFonts w:eastAsiaTheme="minorEastAsia"/>
                <w:noProof/>
                <w:sz w:val="22"/>
                <w:lang w:eastAsia="de-DE"/>
              </w:rPr>
              <w:tab/>
            </w:r>
            <w:r w:rsidR="000E5A92" w:rsidRPr="00805968">
              <w:rPr>
                <w:rStyle w:val="Hyperlink"/>
                <w:noProof/>
              </w:rPr>
              <w:t>Linie und Linienvariante</w:t>
            </w:r>
            <w:r w:rsidR="000E5A92">
              <w:rPr>
                <w:noProof/>
                <w:webHidden/>
              </w:rPr>
              <w:tab/>
            </w:r>
            <w:r w:rsidR="000E5A92">
              <w:rPr>
                <w:noProof/>
                <w:webHidden/>
              </w:rPr>
              <w:fldChar w:fldCharType="begin"/>
            </w:r>
            <w:r w:rsidR="000E5A92">
              <w:rPr>
                <w:noProof/>
                <w:webHidden/>
              </w:rPr>
              <w:instrText xml:space="preserve"> PAGEREF _Toc125899222 \h </w:instrText>
            </w:r>
            <w:r w:rsidR="000E5A92">
              <w:rPr>
                <w:noProof/>
                <w:webHidden/>
              </w:rPr>
            </w:r>
            <w:r w:rsidR="000E5A92">
              <w:rPr>
                <w:noProof/>
                <w:webHidden/>
              </w:rPr>
              <w:fldChar w:fldCharType="separate"/>
            </w:r>
            <w:r w:rsidR="000E5A92">
              <w:rPr>
                <w:noProof/>
                <w:webHidden/>
              </w:rPr>
              <w:t>31</w:t>
            </w:r>
            <w:r w:rsidR="000E5A92">
              <w:rPr>
                <w:noProof/>
                <w:webHidden/>
              </w:rPr>
              <w:fldChar w:fldCharType="end"/>
            </w:r>
          </w:hyperlink>
        </w:p>
        <w:p w14:paraId="70A1F449" w14:textId="074A92AD" w:rsidR="000E5A92" w:rsidRDefault="00755F4E">
          <w:pPr>
            <w:pStyle w:val="Verzeichnis3"/>
            <w:tabs>
              <w:tab w:val="left" w:pos="2124"/>
              <w:tab w:val="right" w:leader="dot" w:pos="8777"/>
            </w:tabs>
            <w:rPr>
              <w:rFonts w:eastAsiaTheme="minorEastAsia"/>
              <w:noProof/>
              <w:sz w:val="22"/>
              <w:lang w:eastAsia="de-DE"/>
            </w:rPr>
          </w:pPr>
          <w:hyperlink w:anchor="_Toc125899223" w:history="1">
            <w:r w:rsidR="000E5A92" w:rsidRPr="00805968">
              <w:rPr>
                <w:rStyle w:val="Hyperlink"/>
                <w:noProof/>
              </w:rPr>
              <w:t>2.8.3</w:t>
            </w:r>
            <w:r w:rsidR="000E5A92">
              <w:rPr>
                <w:rFonts w:eastAsiaTheme="minorEastAsia"/>
                <w:noProof/>
                <w:sz w:val="22"/>
                <w:lang w:eastAsia="de-DE"/>
              </w:rPr>
              <w:tab/>
            </w:r>
            <w:r w:rsidR="000E5A92" w:rsidRPr="00805968">
              <w:rPr>
                <w:rStyle w:val="Hyperlink"/>
                <w:noProof/>
              </w:rPr>
              <w:t>Umlauf- und Dienstplan</w:t>
            </w:r>
            <w:r w:rsidR="000E5A92">
              <w:rPr>
                <w:noProof/>
                <w:webHidden/>
              </w:rPr>
              <w:tab/>
            </w:r>
            <w:r w:rsidR="000E5A92">
              <w:rPr>
                <w:noProof/>
                <w:webHidden/>
              </w:rPr>
              <w:fldChar w:fldCharType="begin"/>
            </w:r>
            <w:r w:rsidR="000E5A92">
              <w:rPr>
                <w:noProof/>
                <w:webHidden/>
              </w:rPr>
              <w:instrText xml:space="preserve"> PAGEREF _Toc125899223 \h </w:instrText>
            </w:r>
            <w:r w:rsidR="000E5A92">
              <w:rPr>
                <w:noProof/>
                <w:webHidden/>
              </w:rPr>
            </w:r>
            <w:r w:rsidR="000E5A92">
              <w:rPr>
                <w:noProof/>
                <w:webHidden/>
              </w:rPr>
              <w:fldChar w:fldCharType="separate"/>
            </w:r>
            <w:r w:rsidR="000E5A92">
              <w:rPr>
                <w:noProof/>
                <w:webHidden/>
              </w:rPr>
              <w:t>31</w:t>
            </w:r>
            <w:r w:rsidR="000E5A92">
              <w:rPr>
                <w:noProof/>
                <w:webHidden/>
              </w:rPr>
              <w:fldChar w:fldCharType="end"/>
            </w:r>
          </w:hyperlink>
        </w:p>
        <w:p w14:paraId="10257BC6" w14:textId="67CDD41E" w:rsidR="000E5A92" w:rsidRDefault="00755F4E">
          <w:pPr>
            <w:pStyle w:val="Verzeichnis3"/>
            <w:tabs>
              <w:tab w:val="left" w:pos="2124"/>
              <w:tab w:val="right" w:leader="dot" w:pos="8777"/>
            </w:tabs>
            <w:rPr>
              <w:rFonts w:eastAsiaTheme="minorEastAsia"/>
              <w:noProof/>
              <w:sz w:val="22"/>
              <w:lang w:eastAsia="de-DE"/>
            </w:rPr>
          </w:pPr>
          <w:hyperlink w:anchor="_Toc125899224" w:history="1">
            <w:r w:rsidR="000E5A92" w:rsidRPr="00805968">
              <w:rPr>
                <w:rStyle w:val="Hyperlink"/>
                <w:noProof/>
              </w:rPr>
              <w:t>2.8.4</w:t>
            </w:r>
            <w:r w:rsidR="000E5A92">
              <w:rPr>
                <w:rFonts w:eastAsiaTheme="minorEastAsia"/>
                <w:noProof/>
                <w:sz w:val="22"/>
                <w:lang w:eastAsia="de-DE"/>
              </w:rPr>
              <w:tab/>
            </w:r>
            <w:r w:rsidR="000E5A92" w:rsidRPr="00805968">
              <w:rPr>
                <w:rStyle w:val="Hyperlink"/>
                <w:noProof/>
              </w:rPr>
              <w:t>Betriebsstabilität und dispositive Maßnahme</w:t>
            </w:r>
            <w:r w:rsidR="000E5A92">
              <w:rPr>
                <w:noProof/>
                <w:webHidden/>
              </w:rPr>
              <w:tab/>
            </w:r>
            <w:r w:rsidR="000E5A92">
              <w:rPr>
                <w:noProof/>
                <w:webHidden/>
              </w:rPr>
              <w:fldChar w:fldCharType="begin"/>
            </w:r>
            <w:r w:rsidR="000E5A92">
              <w:rPr>
                <w:noProof/>
                <w:webHidden/>
              </w:rPr>
              <w:instrText xml:space="preserve"> PAGEREF _Toc125899224 \h </w:instrText>
            </w:r>
            <w:r w:rsidR="000E5A92">
              <w:rPr>
                <w:noProof/>
                <w:webHidden/>
              </w:rPr>
            </w:r>
            <w:r w:rsidR="000E5A92">
              <w:rPr>
                <w:noProof/>
                <w:webHidden/>
              </w:rPr>
              <w:fldChar w:fldCharType="separate"/>
            </w:r>
            <w:r w:rsidR="000E5A92">
              <w:rPr>
                <w:noProof/>
                <w:webHidden/>
              </w:rPr>
              <w:t>32</w:t>
            </w:r>
            <w:r w:rsidR="000E5A92">
              <w:rPr>
                <w:noProof/>
                <w:webHidden/>
              </w:rPr>
              <w:fldChar w:fldCharType="end"/>
            </w:r>
          </w:hyperlink>
        </w:p>
        <w:p w14:paraId="090A1A19" w14:textId="28A7EDAD" w:rsidR="000E5A92" w:rsidRDefault="00755F4E">
          <w:pPr>
            <w:pStyle w:val="Verzeichnis3"/>
            <w:tabs>
              <w:tab w:val="left" w:pos="2124"/>
              <w:tab w:val="right" w:leader="dot" w:pos="8777"/>
            </w:tabs>
            <w:rPr>
              <w:rFonts w:eastAsiaTheme="minorEastAsia"/>
              <w:noProof/>
              <w:sz w:val="22"/>
              <w:lang w:eastAsia="de-DE"/>
            </w:rPr>
          </w:pPr>
          <w:hyperlink w:anchor="_Toc125899225" w:history="1">
            <w:r w:rsidR="000E5A92" w:rsidRPr="00805968">
              <w:rPr>
                <w:rStyle w:val="Hyperlink"/>
                <w:noProof/>
              </w:rPr>
              <w:t>2.8.5</w:t>
            </w:r>
            <w:r w:rsidR="000E5A92">
              <w:rPr>
                <w:rFonts w:eastAsiaTheme="minorEastAsia"/>
                <w:noProof/>
                <w:sz w:val="22"/>
                <w:lang w:eastAsia="de-DE"/>
              </w:rPr>
              <w:tab/>
            </w:r>
            <w:r w:rsidR="000E5A92" w:rsidRPr="00805968">
              <w:rPr>
                <w:rStyle w:val="Hyperlink"/>
                <w:noProof/>
              </w:rPr>
              <w:t>Betriebsstörung</w:t>
            </w:r>
            <w:r w:rsidR="000E5A92">
              <w:rPr>
                <w:noProof/>
                <w:webHidden/>
              </w:rPr>
              <w:tab/>
            </w:r>
            <w:r w:rsidR="000E5A92">
              <w:rPr>
                <w:noProof/>
                <w:webHidden/>
              </w:rPr>
              <w:fldChar w:fldCharType="begin"/>
            </w:r>
            <w:r w:rsidR="000E5A92">
              <w:rPr>
                <w:noProof/>
                <w:webHidden/>
              </w:rPr>
              <w:instrText xml:space="preserve"> PAGEREF _Toc125899225 \h </w:instrText>
            </w:r>
            <w:r w:rsidR="000E5A92">
              <w:rPr>
                <w:noProof/>
                <w:webHidden/>
              </w:rPr>
            </w:r>
            <w:r w:rsidR="000E5A92">
              <w:rPr>
                <w:noProof/>
                <w:webHidden/>
              </w:rPr>
              <w:fldChar w:fldCharType="separate"/>
            </w:r>
            <w:r w:rsidR="000E5A92">
              <w:rPr>
                <w:noProof/>
                <w:webHidden/>
              </w:rPr>
              <w:t>32</w:t>
            </w:r>
            <w:r w:rsidR="000E5A92">
              <w:rPr>
                <w:noProof/>
                <w:webHidden/>
              </w:rPr>
              <w:fldChar w:fldCharType="end"/>
            </w:r>
          </w:hyperlink>
        </w:p>
        <w:p w14:paraId="6397E947" w14:textId="6DD8A9A1" w:rsidR="000E5A92" w:rsidRDefault="00755F4E">
          <w:pPr>
            <w:pStyle w:val="Verzeichnis3"/>
            <w:tabs>
              <w:tab w:val="left" w:pos="2124"/>
              <w:tab w:val="right" w:leader="dot" w:pos="8777"/>
            </w:tabs>
            <w:rPr>
              <w:rFonts w:eastAsiaTheme="minorEastAsia"/>
              <w:noProof/>
              <w:sz w:val="22"/>
              <w:lang w:eastAsia="de-DE"/>
            </w:rPr>
          </w:pPr>
          <w:hyperlink w:anchor="_Toc125899226" w:history="1">
            <w:r w:rsidR="000E5A92" w:rsidRPr="00805968">
              <w:rPr>
                <w:rStyle w:val="Hyperlink"/>
                <w:noProof/>
              </w:rPr>
              <w:t>2.8.6</w:t>
            </w:r>
            <w:r w:rsidR="000E5A92">
              <w:rPr>
                <w:rFonts w:eastAsiaTheme="minorEastAsia"/>
                <w:noProof/>
                <w:sz w:val="22"/>
                <w:lang w:eastAsia="de-DE"/>
              </w:rPr>
              <w:tab/>
            </w:r>
            <w:r w:rsidR="000E5A92" w:rsidRPr="00805968">
              <w:rPr>
                <w:rStyle w:val="Hyperlink"/>
                <w:noProof/>
              </w:rPr>
              <w:t>Innerbetriebliche und öffentliche Information</w:t>
            </w:r>
            <w:r w:rsidR="000E5A92">
              <w:rPr>
                <w:noProof/>
                <w:webHidden/>
              </w:rPr>
              <w:tab/>
            </w:r>
            <w:r w:rsidR="000E5A92">
              <w:rPr>
                <w:noProof/>
                <w:webHidden/>
              </w:rPr>
              <w:fldChar w:fldCharType="begin"/>
            </w:r>
            <w:r w:rsidR="000E5A92">
              <w:rPr>
                <w:noProof/>
                <w:webHidden/>
              </w:rPr>
              <w:instrText xml:space="preserve"> PAGEREF _Toc125899226 \h </w:instrText>
            </w:r>
            <w:r w:rsidR="000E5A92">
              <w:rPr>
                <w:noProof/>
                <w:webHidden/>
              </w:rPr>
            </w:r>
            <w:r w:rsidR="000E5A92">
              <w:rPr>
                <w:noProof/>
                <w:webHidden/>
              </w:rPr>
              <w:fldChar w:fldCharType="separate"/>
            </w:r>
            <w:r w:rsidR="000E5A92">
              <w:rPr>
                <w:noProof/>
                <w:webHidden/>
              </w:rPr>
              <w:t>33</w:t>
            </w:r>
            <w:r w:rsidR="000E5A92">
              <w:rPr>
                <w:noProof/>
                <w:webHidden/>
              </w:rPr>
              <w:fldChar w:fldCharType="end"/>
            </w:r>
          </w:hyperlink>
        </w:p>
        <w:p w14:paraId="55DD2B79" w14:textId="4573A6FA" w:rsidR="000E5A92" w:rsidRDefault="00755F4E">
          <w:pPr>
            <w:pStyle w:val="Verzeichnis3"/>
            <w:tabs>
              <w:tab w:val="left" w:pos="2124"/>
              <w:tab w:val="right" w:leader="dot" w:pos="8777"/>
            </w:tabs>
            <w:rPr>
              <w:rFonts w:eastAsiaTheme="minorEastAsia"/>
              <w:noProof/>
              <w:sz w:val="22"/>
              <w:lang w:eastAsia="de-DE"/>
            </w:rPr>
          </w:pPr>
          <w:hyperlink w:anchor="_Toc125899227" w:history="1">
            <w:r w:rsidR="000E5A92" w:rsidRPr="00805968">
              <w:rPr>
                <w:rStyle w:val="Hyperlink"/>
                <w:noProof/>
              </w:rPr>
              <w:t>2.8.7</w:t>
            </w:r>
            <w:r w:rsidR="000E5A92">
              <w:rPr>
                <w:rFonts w:eastAsiaTheme="minorEastAsia"/>
                <w:noProof/>
                <w:sz w:val="22"/>
                <w:lang w:eastAsia="de-DE"/>
              </w:rPr>
              <w:tab/>
            </w:r>
            <w:r w:rsidR="000E5A92" w:rsidRPr="00805968">
              <w:rPr>
                <w:rStyle w:val="Hyperlink"/>
                <w:noProof/>
              </w:rPr>
              <w:t>Rechnergestütztes Betriebsleitsystem</w:t>
            </w:r>
            <w:r w:rsidR="000E5A92">
              <w:rPr>
                <w:noProof/>
                <w:webHidden/>
              </w:rPr>
              <w:tab/>
            </w:r>
            <w:r w:rsidR="000E5A92">
              <w:rPr>
                <w:noProof/>
                <w:webHidden/>
              </w:rPr>
              <w:fldChar w:fldCharType="begin"/>
            </w:r>
            <w:r w:rsidR="000E5A92">
              <w:rPr>
                <w:noProof/>
                <w:webHidden/>
              </w:rPr>
              <w:instrText xml:space="preserve"> PAGEREF _Toc125899227 \h </w:instrText>
            </w:r>
            <w:r w:rsidR="000E5A92">
              <w:rPr>
                <w:noProof/>
                <w:webHidden/>
              </w:rPr>
            </w:r>
            <w:r w:rsidR="000E5A92">
              <w:rPr>
                <w:noProof/>
                <w:webHidden/>
              </w:rPr>
              <w:fldChar w:fldCharType="separate"/>
            </w:r>
            <w:r w:rsidR="000E5A92">
              <w:rPr>
                <w:noProof/>
                <w:webHidden/>
              </w:rPr>
              <w:t>33</w:t>
            </w:r>
            <w:r w:rsidR="000E5A92">
              <w:rPr>
                <w:noProof/>
                <w:webHidden/>
              </w:rPr>
              <w:fldChar w:fldCharType="end"/>
            </w:r>
          </w:hyperlink>
        </w:p>
        <w:p w14:paraId="20D9A344" w14:textId="3A408D31" w:rsidR="000E5A92" w:rsidRDefault="00755F4E">
          <w:pPr>
            <w:pStyle w:val="Verzeichnis3"/>
            <w:tabs>
              <w:tab w:val="left" w:pos="2124"/>
              <w:tab w:val="right" w:leader="dot" w:pos="8777"/>
            </w:tabs>
            <w:rPr>
              <w:rFonts w:eastAsiaTheme="minorEastAsia"/>
              <w:noProof/>
              <w:sz w:val="22"/>
              <w:lang w:eastAsia="de-DE"/>
            </w:rPr>
          </w:pPr>
          <w:hyperlink w:anchor="_Toc125899228" w:history="1">
            <w:r w:rsidR="000E5A92" w:rsidRPr="00805968">
              <w:rPr>
                <w:rStyle w:val="Hyperlink"/>
                <w:noProof/>
              </w:rPr>
              <w:t>2.8.8</w:t>
            </w:r>
            <w:r w:rsidR="000E5A92">
              <w:rPr>
                <w:rFonts w:eastAsiaTheme="minorEastAsia"/>
                <w:noProof/>
                <w:sz w:val="22"/>
                <w:lang w:eastAsia="de-DE"/>
              </w:rPr>
              <w:tab/>
            </w:r>
            <w:r w:rsidR="000E5A92" w:rsidRPr="00805968">
              <w:rPr>
                <w:rStyle w:val="Hyperlink"/>
                <w:noProof/>
              </w:rPr>
              <w:t>Bordrechner</w:t>
            </w:r>
            <w:r w:rsidR="000E5A92">
              <w:rPr>
                <w:noProof/>
                <w:webHidden/>
              </w:rPr>
              <w:tab/>
            </w:r>
            <w:r w:rsidR="000E5A92">
              <w:rPr>
                <w:noProof/>
                <w:webHidden/>
              </w:rPr>
              <w:fldChar w:fldCharType="begin"/>
            </w:r>
            <w:r w:rsidR="000E5A92">
              <w:rPr>
                <w:noProof/>
                <w:webHidden/>
              </w:rPr>
              <w:instrText xml:space="preserve"> PAGEREF _Toc125899228 \h </w:instrText>
            </w:r>
            <w:r w:rsidR="000E5A92">
              <w:rPr>
                <w:noProof/>
                <w:webHidden/>
              </w:rPr>
            </w:r>
            <w:r w:rsidR="000E5A92">
              <w:rPr>
                <w:noProof/>
                <w:webHidden/>
              </w:rPr>
              <w:fldChar w:fldCharType="separate"/>
            </w:r>
            <w:r w:rsidR="000E5A92">
              <w:rPr>
                <w:noProof/>
                <w:webHidden/>
              </w:rPr>
              <w:t>34</w:t>
            </w:r>
            <w:r w:rsidR="000E5A92">
              <w:rPr>
                <w:noProof/>
                <w:webHidden/>
              </w:rPr>
              <w:fldChar w:fldCharType="end"/>
            </w:r>
          </w:hyperlink>
        </w:p>
        <w:p w14:paraId="5859272B" w14:textId="0988C735" w:rsidR="000E5A92" w:rsidRDefault="00755F4E">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29" w:history="1">
            <w:r w:rsidR="000E5A92" w:rsidRPr="00805968">
              <w:rPr>
                <w:rStyle w:val="Hyperlink"/>
                <w:noProof/>
              </w:rPr>
              <w:t>3</w:t>
            </w:r>
            <w:r w:rsidR="000E5A92">
              <w:rPr>
                <w:rFonts w:asciiTheme="minorHAnsi" w:eastAsiaTheme="minorEastAsia" w:hAnsiTheme="minorHAnsi" w:cstheme="minorBidi"/>
                <w:b w:val="0"/>
                <w:iCs w:val="0"/>
                <w:noProof/>
                <w:color w:val="auto"/>
                <w:sz w:val="22"/>
                <w:szCs w:val="22"/>
                <w:lang w:eastAsia="de-DE"/>
              </w:rPr>
              <w:tab/>
            </w:r>
            <w:r w:rsidR="000E5A92" w:rsidRPr="00805968">
              <w:rPr>
                <w:rStyle w:val="Hyperlink"/>
                <w:noProof/>
              </w:rPr>
              <w:t>Theoretische Modellierung und Konzeption</w:t>
            </w:r>
            <w:r w:rsidR="000E5A92">
              <w:rPr>
                <w:noProof/>
                <w:webHidden/>
              </w:rPr>
              <w:tab/>
            </w:r>
            <w:r w:rsidR="000E5A92">
              <w:rPr>
                <w:noProof/>
                <w:webHidden/>
              </w:rPr>
              <w:fldChar w:fldCharType="begin"/>
            </w:r>
            <w:r w:rsidR="000E5A92">
              <w:rPr>
                <w:noProof/>
                <w:webHidden/>
              </w:rPr>
              <w:instrText xml:space="preserve"> PAGEREF _Toc125899229 \h </w:instrText>
            </w:r>
            <w:r w:rsidR="000E5A92">
              <w:rPr>
                <w:noProof/>
                <w:webHidden/>
              </w:rPr>
            </w:r>
            <w:r w:rsidR="000E5A92">
              <w:rPr>
                <w:noProof/>
                <w:webHidden/>
              </w:rPr>
              <w:fldChar w:fldCharType="separate"/>
            </w:r>
            <w:r w:rsidR="000E5A92">
              <w:rPr>
                <w:noProof/>
                <w:webHidden/>
              </w:rPr>
              <w:t>35</w:t>
            </w:r>
            <w:r w:rsidR="000E5A92">
              <w:rPr>
                <w:noProof/>
                <w:webHidden/>
              </w:rPr>
              <w:fldChar w:fldCharType="end"/>
            </w:r>
          </w:hyperlink>
        </w:p>
        <w:p w14:paraId="6F4070B0" w14:textId="73919C1E" w:rsidR="000E5A92" w:rsidRDefault="00755F4E">
          <w:pPr>
            <w:pStyle w:val="Verzeichnis2"/>
            <w:tabs>
              <w:tab w:val="left" w:pos="1416"/>
              <w:tab w:val="right" w:leader="dot" w:pos="8777"/>
            </w:tabs>
            <w:rPr>
              <w:rFonts w:eastAsiaTheme="minorEastAsia"/>
              <w:noProof/>
              <w:sz w:val="22"/>
              <w:lang w:eastAsia="de-DE"/>
            </w:rPr>
          </w:pPr>
          <w:hyperlink w:anchor="_Toc125899230" w:history="1">
            <w:r w:rsidR="000E5A92" w:rsidRPr="00805968">
              <w:rPr>
                <w:rStyle w:val="Hyperlink"/>
                <w:noProof/>
              </w:rPr>
              <w:t>3.1</w:t>
            </w:r>
            <w:r w:rsidR="000E5A92">
              <w:rPr>
                <w:rFonts w:eastAsiaTheme="minorEastAsia"/>
                <w:noProof/>
                <w:sz w:val="22"/>
                <w:lang w:eastAsia="de-DE"/>
              </w:rPr>
              <w:tab/>
            </w:r>
            <w:r w:rsidR="000E5A92" w:rsidRPr="00805968">
              <w:rPr>
                <w:rStyle w:val="Hyperlink"/>
                <w:noProof/>
              </w:rPr>
              <w:t>Aufstellung geeigneter Beispielszenarien</w:t>
            </w:r>
            <w:r w:rsidR="000E5A92">
              <w:rPr>
                <w:noProof/>
                <w:webHidden/>
              </w:rPr>
              <w:tab/>
            </w:r>
            <w:r w:rsidR="000E5A92">
              <w:rPr>
                <w:noProof/>
                <w:webHidden/>
              </w:rPr>
              <w:fldChar w:fldCharType="begin"/>
            </w:r>
            <w:r w:rsidR="000E5A92">
              <w:rPr>
                <w:noProof/>
                <w:webHidden/>
              </w:rPr>
              <w:instrText xml:space="preserve"> PAGEREF _Toc125899230 \h </w:instrText>
            </w:r>
            <w:r w:rsidR="000E5A92">
              <w:rPr>
                <w:noProof/>
                <w:webHidden/>
              </w:rPr>
            </w:r>
            <w:r w:rsidR="000E5A92">
              <w:rPr>
                <w:noProof/>
                <w:webHidden/>
              </w:rPr>
              <w:fldChar w:fldCharType="separate"/>
            </w:r>
            <w:r w:rsidR="000E5A92">
              <w:rPr>
                <w:noProof/>
                <w:webHidden/>
              </w:rPr>
              <w:t>35</w:t>
            </w:r>
            <w:r w:rsidR="000E5A92">
              <w:rPr>
                <w:noProof/>
                <w:webHidden/>
              </w:rPr>
              <w:fldChar w:fldCharType="end"/>
            </w:r>
          </w:hyperlink>
        </w:p>
        <w:p w14:paraId="16300880" w14:textId="2A86190A" w:rsidR="000E5A92" w:rsidRDefault="00755F4E">
          <w:pPr>
            <w:pStyle w:val="Verzeichnis2"/>
            <w:tabs>
              <w:tab w:val="left" w:pos="1416"/>
              <w:tab w:val="right" w:leader="dot" w:pos="8777"/>
            </w:tabs>
            <w:rPr>
              <w:rFonts w:eastAsiaTheme="minorEastAsia"/>
              <w:noProof/>
              <w:sz w:val="22"/>
              <w:lang w:eastAsia="de-DE"/>
            </w:rPr>
          </w:pPr>
          <w:hyperlink w:anchor="_Toc125899231" w:history="1">
            <w:r w:rsidR="000E5A92" w:rsidRPr="00805968">
              <w:rPr>
                <w:rStyle w:val="Hyperlink"/>
                <w:noProof/>
              </w:rPr>
              <w:t>3.2</w:t>
            </w:r>
            <w:r w:rsidR="000E5A92">
              <w:rPr>
                <w:rFonts w:eastAsiaTheme="minorEastAsia"/>
                <w:noProof/>
                <w:sz w:val="22"/>
                <w:lang w:eastAsia="de-DE"/>
              </w:rPr>
              <w:tab/>
            </w:r>
            <w:r w:rsidR="000E5A92" w:rsidRPr="00805968">
              <w:rPr>
                <w:rStyle w:val="Hyperlink"/>
                <w:noProof/>
              </w:rPr>
              <w:t>Auswahl verfügbarer Eingangsdaten</w:t>
            </w:r>
            <w:r w:rsidR="000E5A92">
              <w:rPr>
                <w:noProof/>
                <w:webHidden/>
              </w:rPr>
              <w:tab/>
            </w:r>
            <w:r w:rsidR="000E5A92">
              <w:rPr>
                <w:noProof/>
                <w:webHidden/>
              </w:rPr>
              <w:fldChar w:fldCharType="begin"/>
            </w:r>
            <w:r w:rsidR="000E5A92">
              <w:rPr>
                <w:noProof/>
                <w:webHidden/>
              </w:rPr>
              <w:instrText xml:space="preserve"> PAGEREF _Toc125899231 \h </w:instrText>
            </w:r>
            <w:r w:rsidR="000E5A92">
              <w:rPr>
                <w:noProof/>
                <w:webHidden/>
              </w:rPr>
            </w:r>
            <w:r w:rsidR="000E5A92">
              <w:rPr>
                <w:noProof/>
                <w:webHidden/>
              </w:rPr>
              <w:fldChar w:fldCharType="separate"/>
            </w:r>
            <w:r w:rsidR="000E5A92">
              <w:rPr>
                <w:noProof/>
                <w:webHidden/>
              </w:rPr>
              <w:t>38</w:t>
            </w:r>
            <w:r w:rsidR="000E5A92">
              <w:rPr>
                <w:noProof/>
                <w:webHidden/>
              </w:rPr>
              <w:fldChar w:fldCharType="end"/>
            </w:r>
          </w:hyperlink>
        </w:p>
        <w:p w14:paraId="4BC2D404" w14:textId="189AE88A" w:rsidR="000E5A92" w:rsidRDefault="00755F4E">
          <w:pPr>
            <w:pStyle w:val="Verzeichnis3"/>
            <w:tabs>
              <w:tab w:val="left" w:pos="2124"/>
              <w:tab w:val="right" w:leader="dot" w:pos="8777"/>
            </w:tabs>
            <w:rPr>
              <w:rFonts w:eastAsiaTheme="minorEastAsia"/>
              <w:noProof/>
              <w:sz w:val="22"/>
              <w:lang w:eastAsia="de-DE"/>
            </w:rPr>
          </w:pPr>
          <w:hyperlink w:anchor="_Toc125899232" w:history="1">
            <w:r w:rsidR="000E5A92" w:rsidRPr="00805968">
              <w:rPr>
                <w:rStyle w:val="Hyperlink"/>
                <w:noProof/>
              </w:rPr>
              <w:t>3.2.1</w:t>
            </w:r>
            <w:r w:rsidR="000E5A92">
              <w:rPr>
                <w:rFonts w:eastAsiaTheme="minorEastAsia"/>
                <w:noProof/>
                <w:sz w:val="22"/>
                <w:lang w:eastAsia="de-DE"/>
              </w:rPr>
              <w:tab/>
            </w:r>
            <w:r w:rsidR="000E5A92" w:rsidRPr="00805968">
              <w:rPr>
                <w:rStyle w:val="Hyperlink"/>
                <w:noProof/>
              </w:rPr>
              <w:t>Betriebliche Daten für Fahrplan und Liniennetz</w:t>
            </w:r>
            <w:r w:rsidR="000E5A92">
              <w:rPr>
                <w:noProof/>
                <w:webHidden/>
              </w:rPr>
              <w:tab/>
            </w:r>
            <w:r w:rsidR="000E5A92">
              <w:rPr>
                <w:noProof/>
                <w:webHidden/>
              </w:rPr>
              <w:fldChar w:fldCharType="begin"/>
            </w:r>
            <w:r w:rsidR="000E5A92">
              <w:rPr>
                <w:noProof/>
                <w:webHidden/>
              </w:rPr>
              <w:instrText xml:space="preserve"> PAGEREF _Toc125899232 \h </w:instrText>
            </w:r>
            <w:r w:rsidR="000E5A92">
              <w:rPr>
                <w:noProof/>
                <w:webHidden/>
              </w:rPr>
            </w:r>
            <w:r w:rsidR="000E5A92">
              <w:rPr>
                <w:noProof/>
                <w:webHidden/>
              </w:rPr>
              <w:fldChar w:fldCharType="separate"/>
            </w:r>
            <w:r w:rsidR="000E5A92">
              <w:rPr>
                <w:noProof/>
                <w:webHidden/>
              </w:rPr>
              <w:t>38</w:t>
            </w:r>
            <w:r w:rsidR="000E5A92">
              <w:rPr>
                <w:noProof/>
                <w:webHidden/>
              </w:rPr>
              <w:fldChar w:fldCharType="end"/>
            </w:r>
          </w:hyperlink>
        </w:p>
        <w:p w14:paraId="0C4C7C2A" w14:textId="3563EB60" w:rsidR="000E5A92" w:rsidRDefault="00755F4E">
          <w:pPr>
            <w:pStyle w:val="Verzeichnis3"/>
            <w:tabs>
              <w:tab w:val="left" w:pos="2124"/>
              <w:tab w:val="right" w:leader="dot" w:pos="8777"/>
            </w:tabs>
            <w:rPr>
              <w:rFonts w:eastAsiaTheme="minorEastAsia"/>
              <w:noProof/>
              <w:sz w:val="22"/>
              <w:lang w:eastAsia="de-DE"/>
            </w:rPr>
          </w:pPr>
          <w:hyperlink w:anchor="_Toc125899233" w:history="1">
            <w:r w:rsidR="000E5A92" w:rsidRPr="00805968">
              <w:rPr>
                <w:rStyle w:val="Hyperlink"/>
                <w:noProof/>
              </w:rPr>
              <w:t>3.2.2</w:t>
            </w:r>
            <w:r w:rsidR="000E5A92">
              <w:rPr>
                <w:rFonts w:eastAsiaTheme="minorEastAsia"/>
                <w:noProof/>
                <w:sz w:val="22"/>
                <w:lang w:eastAsia="de-DE"/>
              </w:rPr>
              <w:tab/>
            </w:r>
            <w:r w:rsidR="000E5A92" w:rsidRPr="00805968">
              <w:rPr>
                <w:rStyle w:val="Hyperlink"/>
                <w:noProof/>
              </w:rPr>
              <w:t>Kartendaten und Routing</w:t>
            </w:r>
            <w:r w:rsidR="000E5A92">
              <w:rPr>
                <w:noProof/>
                <w:webHidden/>
              </w:rPr>
              <w:tab/>
            </w:r>
            <w:r w:rsidR="000E5A92">
              <w:rPr>
                <w:noProof/>
                <w:webHidden/>
              </w:rPr>
              <w:fldChar w:fldCharType="begin"/>
            </w:r>
            <w:r w:rsidR="000E5A92">
              <w:rPr>
                <w:noProof/>
                <w:webHidden/>
              </w:rPr>
              <w:instrText xml:space="preserve"> PAGEREF _Toc125899233 \h </w:instrText>
            </w:r>
            <w:r w:rsidR="000E5A92">
              <w:rPr>
                <w:noProof/>
                <w:webHidden/>
              </w:rPr>
            </w:r>
            <w:r w:rsidR="000E5A92">
              <w:rPr>
                <w:noProof/>
                <w:webHidden/>
              </w:rPr>
              <w:fldChar w:fldCharType="separate"/>
            </w:r>
            <w:r w:rsidR="000E5A92">
              <w:rPr>
                <w:noProof/>
                <w:webHidden/>
              </w:rPr>
              <w:t>39</w:t>
            </w:r>
            <w:r w:rsidR="000E5A92">
              <w:rPr>
                <w:noProof/>
                <w:webHidden/>
              </w:rPr>
              <w:fldChar w:fldCharType="end"/>
            </w:r>
          </w:hyperlink>
        </w:p>
        <w:p w14:paraId="6D442182" w14:textId="00D3F097" w:rsidR="000E5A92" w:rsidRDefault="00755F4E">
          <w:pPr>
            <w:pStyle w:val="Verzeichnis3"/>
            <w:tabs>
              <w:tab w:val="left" w:pos="2124"/>
              <w:tab w:val="right" w:leader="dot" w:pos="8777"/>
            </w:tabs>
            <w:rPr>
              <w:rFonts w:eastAsiaTheme="minorEastAsia"/>
              <w:noProof/>
              <w:sz w:val="22"/>
              <w:lang w:eastAsia="de-DE"/>
            </w:rPr>
          </w:pPr>
          <w:hyperlink w:anchor="_Toc125899234" w:history="1">
            <w:r w:rsidR="000E5A92" w:rsidRPr="00805968">
              <w:rPr>
                <w:rStyle w:val="Hyperlink"/>
                <w:noProof/>
              </w:rPr>
              <w:t>3.2.3</w:t>
            </w:r>
            <w:r w:rsidR="000E5A92">
              <w:rPr>
                <w:rFonts w:eastAsiaTheme="minorEastAsia"/>
                <w:noProof/>
                <w:sz w:val="22"/>
                <w:lang w:eastAsia="de-DE"/>
              </w:rPr>
              <w:tab/>
            </w:r>
            <w:r w:rsidR="000E5A92" w:rsidRPr="00805968">
              <w:rPr>
                <w:rStyle w:val="Hyperlink"/>
                <w:noProof/>
              </w:rPr>
              <w:t>Regelfahrwege und Umleitungsstrecken</w:t>
            </w:r>
            <w:r w:rsidR="000E5A92">
              <w:rPr>
                <w:noProof/>
                <w:webHidden/>
              </w:rPr>
              <w:tab/>
            </w:r>
            <w:r w:rsidR="000E5A92">
              <w:rPr>
                <w:noProof/>
                <w:webHidden/>
              </w:rPr>
              <w:fldChar w:fldCharType="begin"/>
            </w:r>
            <w:r w:rsidR="000E5A92">
              <w:rPr>
                <w:noProof/>
                <w:webHidden/>
              </w:rPr>
              <w:instrText xml:space="preserve"> PAGEREF _Toc125899234 \h </w:instrText>
            </w:r>
            <w:r w:rsidR="000E5A92">
              <w:rPr>
                <w:noProof/>
                <w:webHidden/>
              </w:rPr>
            </w:r>
            <w:r w:rsidR="000E5A92">
              <w:rPr>
                <w:noProof/>
                <w:webHidden/>
              </w:rPr>
              <w:fldChar w:fldCharType="separate"/>
            </w:r>
            <w:r w:rsidR="000E5A92">
              <w:rPr>
                <w:noProof/>
                <w:webHidden/>
              </w:rPr>
              <w:t>43</w:t>
            </w:r>
            <w:r w:rsidR="000E5A92">
              <w:rPr>
                <w:noProof/>
                <w:webHidden/>
              </w:rPr>
              <w:fldChar w:fldCharType="end"/>
            </w:r>
          </w:hyperlink>
        </w:p>
        <w:p w14:paraId="69C678A7" w14:textId="666B669E" w:rsidR="000E5A92" w:rsidRDefault="00755F4E">
          <w:pPr>
            <w:pStyle w:val="Verzeichnis3"/>
            <w:tabs>
              <w:tab w:val="left" w:pos="2124"/>
              <w:tab w:val="right" w:leader="dot" w:pos="8777"/>
            </w:tabs>
            <w:rPr>
              <w:rFonts w:eastAsiaTheme="minorEastAsia"/>
              <w:noProof/>
              <w:sz w:val="22"/>
              <w:lang w:eastAsia="de-DE"/>
            </w:rPr>
          </w:pPr>
          <w:hyperlink w:anchor="_Toc125899235" w:history="1">
            <w:r w:rsidR="000E5A92" w:rsidRPr="00805968">
              <w:rPr>
                <w:rStyle w:val="Hyperlink"/>
                <w:noProof/>
              </w:rPr>
              <w:t>3.2.4</w:t>
            </w:r>
            <w:r w:rsidR="000E5A92">
              <w:rPr>
                <w:rFonts w:eastAsiaTheme="minorEastAsia"/>
                <w:noProof/>
                <w:sz w:val="22"/>
                <w:lang w:eastAsia="de-DE"/>
              </w:rPr>
              <w:tab/>
            </w:r>
            <w:r w:rsidR="000E5A92" w:rsidRPr="00805968">
              <w:rPr>
                <w:rStyle w:val="Hyperlink"/>
                <w:noProof/>
              </w:rPr>
              <w:t>Störungsmeldungen und Daten zur Verkehrssituation</w:t>
            </w:r>
            <w:r w:rsidR="000E5A92">
              <w:rPr>
                <w:noProof/>
                <w:webHidden/>
              </w:rPr>
              <w:tab/>
            </w:r>
            <w:r w:rsidR="000E5A92">
              <w:rPr>
                <w:noProof/>
                <w:webHidden/>
              </w:rPr>
              <w:fldChar w:fldCharType="begin"/>
            </w:r>
            <w:r w:rsidR="000E5A92">
              <w:rPr>
                <w:noProof/>
                <w:webHidden/>
              </w:rPr>
              <w:instrText xml:space="preserve"> PAGEREF _Toc125899235 \h </w:instrText>
            </w:r>
            <w:r w:rsidR="000E5A92">
              <w:rPr>
                <w:noProof/>
                <w:webHidden/>
              </w:rPr>
            </w:r>
            <w:r w:rsidR="000E5A92">
              <w:rPr>
                <w:noProof/>
                <w:webHidden/>
              </w:rPr>
              <w:fldChar w:fldCharType="separate"/>
            </w:r>
            <w:r w:rsidR="000E5A92">
              <w:rPr>
                <w:noProof/>
                <w:webHidden/>
              </w:rPr>
              <w:t>45</w:t>
            </w:r>
            <w:r w:rsidR="000E5A92">
              <w:rPr>
                <w:noProof/>
                <w:webHidden/>
              </w:rPr>
              <w:fldChar w:fldCharType="end"/>
            </w:r>
          </w:hyperlink>
        </w:p>
        <w:p w14:paraId="7E0F8564" w14:textId="3281B146" w:rsidR="000E5A92" w:rsidRDefault="00755F4E">
          <w:pPr>
            <w:pStyle w:val="Verzeichnis2"/>
            <w:tabs>
              <w:tab w:val="left" w:pos="1416"/>
              <w:tab w:val="right" w:leader="dot" w:pos="8777"/>
            </w:tabs>
            <w:rPr>
              <w:rFonts w:eastAsiaTheme="minorEastAsia"/>
              <w:noProof/>
              <w:sz w:val="22"/>
              <w:lang w:eastAsia="de-DE"/>
            </w:rPr>
          </w:pPr>
          <w:hyperlink w:anchor="_Toc125899236" w:history="1">
            <w:r w:rsidR="000E5A92" w:rsidRPr="00805968">
              <w:rPr>
                <w:rStyle w:val="Hyperlink"/>
                <w:noProof/>
              </w:rPr>
              <w:t>3.3</w:t>
            </w:r>
            <w:r w:rsidR="000E5A92">
              <w:rPr>
                <w:rFonts w:eastAsiaTheme="minorEastAsia"/>
                <w:noProof/>
                <w:sz w:val="22"/>
                <w:lang w:eastAsia="de-DE"/>
              </w:rPr>
              <w:tab/>
            </w:r>
            <w:r w:rsidR="000E5A92" w:rsidRPr="00805968">
              <w:rPr>
                <w:rStyle w:val="Hyperlink"/>
                <w:noProof/>
              </w:rPr>
              <w:t>Auswahl geeigneter RL-Algorithmen</w:t>
            </w:r>
            <w:r w:rsidR="000E5A92">
              <w:rPr>
                <w:noProof/>
                <w:webHidden/>
              </w:rPr>
              <w:tab/>
            </w:r>
            <w:r w:rsidR="000E5A92">
              <w:rPr>
                <w:noProof/>
                <w:webHidden/>
              </w:rPr>
              <w:fldChar w:fldCharType="begin"/>
            </w:r>
            <w:r w:rsidR="000E5A92">
              <w:rPr>
                <w:noProof/>
                <w:webHidden/>
              </w:rPr>
              <w:instrText xml:space="preserve"> PAGEREF _Toc125899236 \h </w:instrText>
            </w:r>
            <w:r w:rsidR="000E5A92">
              <w:rPr>
                <w:noProof/>
                <w:webHidden/>
              </w:rPr>
            </w:r>
            <w:r w:rsidR="000E5A92">
              <w:rPr>
                <w:noProof/>
                <w:webHidden/>
              </w:rPr>
              <w:fldChar w:fldCharType="separate"/>
            </w:r>
            <w:r w:rsidR="000E5A92">
              <w:rPr>
                <w:noProof/>
                <w:webHidden/>
              </w:rPr>
              <w:t>51</w:t>
            </w:r>
            <w:r w:rsidR="000E5A92">
              <w:rPr>
                <w:noProof/>
                <w:webHidden/>
              </w:rPr>
              <w:fldChar w:fldCharType="end"/>
            </w:r>
          </w:hyperlink>
        </w:p>
        <w:p w14:paraId="347D4EA8" w14:textId="5C5C4682" w:rsidR="000E5A92" w:rsidRDefault="00755F4E">
          <w:pPr>
            <w:pStyle w:val="Verzeichnis2"/>
            <w:tabs>
              <w:tab w:val="left" w:pos="1416"/>
              <w:tab w:val="right" w:leader="dot" w:pos="8777"/>
            </w:tabs>
            <w:rPr>
              <w:rFonts w:eastAsiaTheme="minorEastAsia"/>
              <w:noProof/>
              <w:sz w:val="22"/>
              <w:lang w:eastAsia="de-DE"/>
            </w:rPr>
          </w:pPr>
          <w:hyperlink w:anchor="_Toc125899237" w:history="1">
            <w:r w:rsidR="000E5A92" w:rsidRPr="00805968">
              <w:rPr>
                <w:rStyle w:val="Hyperlink"/>
                <w:noProof/>
              </w:rPr>
              <w:t>3.4</w:t>
            </w:r>
            <w:r w:rsidR="000E5A92">
              <w:rPr>
                <w:rFonts w:eastAsiaTheme="minorEastAsia"/>
                <w:noProof/>
                <w:sz w:val="22"/>
                <w:lang w:eastAsia="de-DE"/>
              </w:rPr>
              <w:tab/>
            </w:r>
            <w:r w:rsidR="000E5A92" w:rsidRPr="00805968">
              <w:rPr>
                <w:rStyle w:val="Hyperlink"/>
                <w:noProof/>
              </w:rPr>
              <w:t>Modellierung der Umwelt zur Simulation</w:t>
            </w:r>
            <w:r w:rsidR="000E5A92">
              <w:rPr>
                <w:noProof/>
                <w:webHidden/>
              </w:rPr>
              <w:tab/>
            </w:r>
            <w:r w:rsidR="000E5A92">
              <w:rPr>
                <w:noProof/>
                <w:webHidden/>
              </w:rPr>
              <w:fldChar w:fldCharType="begin"/>
            </w:r>
            <w:r w:rsidR="000E5A92">
              <w:rPr>
                <w:noProof/>
                <w:webHidden/>
              </w:rPr>
              <w:instrText xml:space="preserve"> PAGEREF _Toc125899237 \h </w:instrText>
            </w:r>
            <w:r w:rsidR="000E5A92">
              <w:rPr>
                <w:noProof/>
                <w:webHidden/>
              </w:rPr>
            </w:r>
            <w:r w:rsidR="000E5A92">
              <w:rPr>
                <w:noProof/>
                <w:webHidden/>
              </w:rPr>
              <w:fldChar w:fldCharType="separate"/>
            </w:r>
            <w:r w:rsidR="000E5A92">
              <w:rPr>
                <w:noProof/>
                <w:webHidden/>
              </w:rPr>
              <w:t>53</w:t>
            </w:r>
            <w:r w:rsidR="000E5A92">
              <w:rPr>
                <w:noProof/>
                <w:webHidden/>
              </w:rPr>
              <w:fldChar w:fldCharType="end"/>
            </w:r>
          </w:hyperlink>
        </w:p>
        <w:p w14:paraId="463F4A4A" w14:textId="247E2775" w:rsidR="000E5A92" w:rsidRDefault="00755F4E">
          <w:pPr>
            <w:pStyle w:val="Verzeichnis3"/>
            <w:tabs>
              <w:tab w:val="left" w:pos="2124"/>
              <w:tab w:val="right" w:leader="dot" w:pos="8777"/>
            </w:tabs>
            <w:rPr>
              <w:rFonts w:eastAsiaTheme="minorEastAsia"/>
              <w:noProof/>
              <w:sz w:val="22"/>
              <w:lang w:eastAsia="de-DE"/>
            </w:rPr>
          </w:pPr>
          <w:hyperlink w:anchor="_Toc125899238" w:history="1">
            <w:r w:rsidR="000E5A92" w:rsidRPr="00805968">
              <w:rPr>
                <w:rStyle w:val="Hyperlink"/>
                <w:noProof/>
              </w:rPr>
              <w:t>3.4.1</w:t>
            </w:r>
            <w:r w:rsidR="000E5A92">
              <w:rPr>
                <w:rFonts w:eastAsiaTheme="minorEastAsia"/>
                <w:noProof/>
                <w:sz w:val="22"/>
                <w:lang w:eastAsia="de-DE"/>
              </w:rPr>
              <w:tab/>
            </w:r>
            <w:r w:rsidR="000E5A92" w:rsidRPr="00805968">
              <w:rPr>
                <w:rStyle w:val="Hyperlink"/>
                <w:noProof/>
              </w:rPr>
              <w:t>Anlehnung an Markov-Entscheidungsprozesse</w:t>
            </w:r>
            <w:r w:rsidR="000E5A92">
              <w:rPr>
                <w:noProof/>
                <w:webHidden/>
              </w:rPr>
              <w:tab/>
            </w:r>
            <w:r w:rsidR="000E5A92">
              <w:rPr>
                <w:noProof/>
                <w:webHidden/>
              </w:rPr>
              <w:fldChar w:fldCharType="begin"/>
            </w:r>
            <w:r w:rsidR="000E5A92">
              <w:rPr>
                <w:noProof/>
                <w:webHidden/>
              </w:rPr>
              <w:instrText xml:space="preserve"> PAGEREF _Toc125899238 \h </w:instrText>
            </w:r>
            <w:r w:rsidR="000E5A92">
              <w:rPr>
                <w:noProof/>
                <w:webHidden/>
              </w:rPr>
            </w:r>
            <w:r w:rsidR="000E5A92">
              <w:rPr>
                <w:noProof/>
                <w:webHidden/>
              </w:rPr>
              <w:fldChar w:fldCharType="separate"/>
            </w:r>
            <w:r w:rsidR="000E5A92">
              <w:rPr>
                <w:noProof/>
                <w:webHidden/>
              </w:rPr>
              <w:t>53</w:t>
            </w:r>
            <w:r w:rsidR="000E5A92">
              <w:rPr>
                <w:noProof/>
                <w:webHidden/>
              </w:rPr>
              <w:fldChar w:fldCharType="end"/>
            </w:r>
          </w:hyperlink>
        </w:p>
        <w:p w14:paraId="0511C8C3" w14:textId="56684A1A" w:rsidR="000E5A92" w:rsidRDefault="00755F4E">
          <w:pPr>
            <w:pStyle w:val="Verzeichnis3"/>
            <w:tabs>
              <w:tab w:val="left" w:pos="2124"/>
              <w:tab w:val="right" w:leader="dot" w:pos="8777"/>
            </w:tabs>
            <w:rPr>
              <w:rFonts w:eastAsiaTheme="minorEastAsia"/>
              <w:noProof/>
              <w:sz w:val="22"/>
              <w:lang w:eastAsia="de-DE"/>
            </w:rPr>
          </w:pPr>
          <w:hyperlink w:anchor="_Toc125899239" w:history="1">
            <w:r w:rsidR="000E5A92" w:rsidRPr="00805968">
              <w:rPr>
                <w:rStyle w:val="Hyperlink"/>
                <w:noProof/>
              </w:rPr>
              <w:t>3.4.2</w:t>
            </w:r>
            <w:r w:rsidR="000E5A92">
              <w:rPr>
                <w:rFonts w:eastAsiaTheme="minorEastAsia"/>
                <w:noProof/>
                <w:sz w:val="22"/>
                <w:lang w:eastAsia="de-DE"/>
              </w:rPr>
              <w:tab/>
            </w:r>
            <w:r w:rsidR="000E5A92" w:rsidRPr="00805968">
              <w:rPr>
                <w:rStyle w:val="Hyperlink"/>
                <w:noProof/>
              </w:rPr>
              <w:t xml:space="preserve">Exploration mit der </w:t>
            </w:r>
            <m:oMath>
              <m:r>
                <m:rPr>
                  <m:sty m:val="bi"/>
                </m:rPr>
                <w:rPr>
                  <w:rStyle w:val="Hyperlink"/>
                  <w:rFonts w:ascii="Cambria Math" w:hAnsi="Cambria Math"/>
                  <w:noProof/>
                </w:rPr>
                <m:t>nϵ</m:t>
              </m:r>
            </m:oMath>
            <w:r w:rsidR="000E5A92" w:rsidRPr="00805968">
              <w:rPr>
                <w:rStyle w:val="Hyperlink"/>
                <w:noProof/>
              </w:rPr>
              <w:t>-Greedystrategie</w:t>
            </w:r>
            <w:r w:rsidR="000E5A92">
              <w:rPr>
                <w:noProof/>
                <w:webHidden/>
              </w:rPr>
              <w:tab/>
            </w:r>
            <w:r w:rsidR="000E5A92">
              <w:rPr>
                <w:noProof/>
                <w:webHidden/>
              </w:rPr>
              <w:fldChar w:fldCharType="begin"/>
            </w:r>
            <w:r w:rsidR="000E5A92">
              <w:rPr>
                <w:noProof/>
                <w:webHidden/>
              </w:rPr>
              <w:instrText xml:space="preserve"> PAGEREF _Toc125899239 \h </w:instrText>
            </w:r>
            <w:r w:rsidR="000E5A92">
              <w:rPr>
                <w:noProof/>
                <w:webHidden/>
              </w:rPr>
            </w:r>
            <w:r w:rsidR="000E5A92">
              <w:rPr>
                <w:noProof/>
                <w:webHidden/>
              </w:rPr>
              <w:fldChar w:fldCharType="separate"/>
            </w:r>
            <w:r w:rsidR="000E5A92">
              <w:rPr>
                <w:noProof/>
                <w:webHidden/>
              </w:rPr>
              <w:t>58</w:t>
            </w:r>
            <w:r w:rsidR="000E5A92">
              <w:rPr>
                <w:noProof/>
                <w:webHidden/>
              </w:rPr>
              <w:fldChar w:fldCharType="end"/>
            </w:r>
          </w:hyperlink>
        </w:p>
        <w:p w14:paraId="164F8615" w14:textId="7B69C3E6" w:rsidR="000E5A92" w:rsidRDefault="00755F4E">
          <w:pPr>
            <w:pStyle w:val="Verzeichnis2"/>
            <w:tabs>
              <w:tab w:val="left" w:pos="1416"/>
              <w:tab w:val="right" w:leader="dot" w:pos="8777"/>
            </w:tabs>
            <w:rPr>
              <w:rFonts w:eastAsiaTheme="minorEastAsia"/>
              <w:noProof/>
              <w:sz w:val="22"/>
              <w:lang w:eastAsia="de-DE"/>
            </w:rPr>
          </w:pPr>
          <w:hyperlink w:anchor="_Toc125899240" w:history="1">
            <w:r w:rsidR="000E5A92" w:rsidRPr="00805968">
              <w:rPr>
                <w:rStyle w:val="Hyperlink"/>
                <w:noProof/>
              </w:rPr>
              <w:t>3.5</w:t>
            </w:r>
            <w:r w:rsidR="000E5A92">
              <w:rPr>
                <w:rFonts w:eastAsiaTheme="minorEastAsia"/>
                <w:noProof/>
                <w:sz w:val="22"/>
                <w:lang w:eastAsia="de-DE"/>
              </w:rPr>
              <w:tab/>
            </w:r>
            <w:r w:rsidR="000E5A92" w:rsidRPr="00805968">
              <w:rPr>
                <w:rStyle w:val="Hyperlink"/>
                <w:noProof/>
              </w:rPr>
              <w:t>Beschreibung der Gesamtarchitektur</w:t>
            </w:r>
            <w:r w:rsidR="000E5A92">
              <w:rPr>
                <w:noProof/>
                <w:webHidden/>
              </w:rPr>
              <w:tab/>
            </w:r>
            <w:r w:rsidR="000E5A92">
              <w:rPr>
                <w:noProof/>
                <w:webHidden/>
              </w:rPr>
              <w:fldChar w:fldCharType="begin"/>
            </w:r>
            <w:r w:rsidR="000E5A92">
              <w:rPr>
                <w:noProof/>
                <w:webHidden/>
              </w:rPr>
              <w:instrText xml:space="preserve"> PAGEREF _Toc125899240 \h </w:instrText>
            </w:r>
            <w:r w:rsidR="000E5A92">
              <w:rPr>
                <w:noProof/>
                <w:webHidden/>
              </w:rPr>
            </w:r>
            <w:r w:rsidR="000E5A92">
              <w:rPr>
                <w:noProof/>
                <w:webHidden/>
              </w:rPr>
              <w:fldChar w:fldCharType="separate"/>
            </w:r>
            <w:r w:rsidR="000E5A92">
              <w:rPr>
                <w:noProof/>
                <w:webHidden/>
              </w:rPr>
              <w:t>59</w:t>
            </w:r>
            <w:r w:rsidR="000E5A92">
              <w:rPr>
                <w:noProof/>
                <w:webHidden/>
              </w:rPr>
              <w:fldChar w:fldCharType="end"/>
            </w:r>
          </w:hyperlink>
        </w:p>
        <w:p w14:paraId="03D791AC" w14:textId="00F064C2" w:rsidR="000E5A92" w:rsidRDefault="00755F4E">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41" w:history="1">
            <w:r w:rsidR="000E5A92" w:rsidRPr="00805968">
              <w:rPr>
                <w:rStyle w:val="Hyperlink"/>
                <w:noProof/>
              </w:rPr>
              <w:t>4</w:t>
            </w:r>
            <w:r w:rsidR="000E5A92">
              <w:rPr>
                <w:rFonts w:asciiTheme="minorHAnsi" w:eastAsiaTheme="minorEastAsia" w:hAnsiTheme="minorHAnsi" w:cstheme="minorBidi"/>
                <w:b w:val="0"/>
                <w:iCs w:val="0"/>
                <w:noProof/>
                <w:color w:val="auto"/>
                <w:sz w:val="22"/>
                <w:szCs w:val="22"/>
                <w:lang w:eastAsia="de-DE"/>
              </w:rPr>
              <w:tab/>
            </w:r>
            <w:r w:rsidR="000E5A92" w:rsidRPr="00805968">
              <w:rPr>
                <w:rStyle w:val="Hyperlink"/>
                <w:noProof/>
              </w:rPr>
              <w:t>Prototypische Implementierung</w:t>
            </w:r>
            <w:r w:rsidR="000E5A92">
              <w:rPr>
                <w:noProof/>
                <w:webHidden/>
              </w:rPr>
              <w:tab/>
            </w:r>
            <w:r w:rsidR="000E5A92">
              <w:rPr>
                <w:noProof/>
                <w:webHidden/>
              </w:rPr>
              <w:fldChar w:fldCharType="begin"/>
            </w:r>
            <w:r w:rsidR="000E5A92">
              <w:rPr>
                <w:noProof/>
                <w:webHidden/>
              </w:rPr>
              <w:instrText xml:space="preserve"> PAGEREF _Toc125899241 \h </w:instrText>
            </w:r>
            <w:r w:rsidR="000E5A92">
              <w:rPr>
                <w:noProof/>
                <w:webHidden/>
              </w:rPr>
            </w:r>
            <w:r w:rsidR="000E5A92">
              <w:rPr>
                <w:noProof/>
                <w:webHidden/>
              </w:rPr>
              <w:fldChar w:fldCharType="separate"/>
            </w:r>
            <w:r w:rsidR="000E5A92">
              <w:rPr>
                <w:noProof/>
                <w:webHidden/>
              </w:rPr>
              <w:t>61</w:t>
            </w:r>
            <w:r w:rsidR="000E5A92">
              <w:rPr>
                <w:noProof/>
                <w:webHidden/>
              </w:rPr>
              <w:fldChar w:fldCharType="end"/>
            </w:r>
          </w:hyperlink>
        </w:p>
        <w:p w14:paraId="7FFC363E" w14:textId="011FC0F2" w:rsidR="000E5A92" w:rsidRDefault="00755F4E">
          <w:pPr>
            <w:pStyle w:val="Verzeichnis2"/>
            <w:tabs>
              <w:tab w:val="left" w:pos="1416"/>
              <w:tab w:val="right" w:leader="dot" w:pos="8777"/>
            </w:tabs>
            <w:rPr>
              <w:rFonts w:eastAsiaTheme="minorEastAsia"/>
              <w:noProof/>
              <w:sz w:val="22"/>
              <w:lang w:eastAsia="de-DE"/>
            </w:rPr>
          </w:pPr>
          <w:hyperlink w:anchor="_Toc125899242" w:history="1">
            <w:r w:rsidR="000E5A92" w:rsidRPr="00805968">
              <w:rPr>
                <w:rStyle w:val="Hyperlink"/>
                <w:noProof/>
              </w:rPr>
              <w:t>4.1</w:t>
            </w:r>
            <w:r w:rsidR="000E5A92">
              <w:rPr>
                <w:rFonts w:eastAsiaTheme="minorEastAsia"/>
                <w:noProof/>
                <w:sz w:val="22"/>
                <w:lang w:eastAsia="de-DE"/>
              </w:rPr>
              <w:tab/>
            </w:r>
            <w:r w:rsidR="000E5A92" w:rsidRPr="00805968">
              <w:rPr>
                <w:rStyle w:val="Hyperlink"/>
                <w:noProof/>
              </w:rPr>
              <w:t>Allgemeine technische Aspekte</w:t>
            </w:r>
            <w:r w:rsidR="000E5A92">
              <w:rPr>
                <w:noProof/>
                <w:webHidden/>
              </w:rPr>
              <w:tab/>
            </w:r>
            <w:r w:rsidR="000E5A92">
              <w:rPr>
                <w:noProof/>
                <w:webHidden/>
              </w:rPr>
              <w:fldChar w:fldCharType="begin"/>
            </w:r>
            <w:r w:rsidR="000E5A92">
              <w:rPr>
                <w:noProof/>
                <w:webHidden/>
              </w:rPr>
              <w:instrText xml:space="preserve"> PAGEREF _Toc125899242 \h </w:instrText>
            </w:r>
            <w:r w:rsidR="000E5A92">
              <w:rPr>
                <w:noProof/>
                <w:webHidden/>
              </w:rPr>
            </w:r>
            <w:r w:rsidR="000E5A92">
              <w:rPr>
                <w:noProof/>
                <w:webHidden/>
              </w:rPr>
              <w:fldChar w:fldCharType="separate"/>
            </w:r>
            <w:r w:rsidR="000E5A92">
              <w:rPr>
                <w:noProof/>
                <w:webHidden/>
              </w:rPr>
              <w:t>61</w:t>
            </w:r>
            <w:r w:rsidR="000E5A92">
              <w:rPr>
                <w:noProof/>
                <w:webHidden/>
              </w:rPr>
              <w:fldChar w:fldCharType="end"/>
            </w:r>
          </w:hyperlink>
        </w:p>
        <w:p w14:paraId="09B9E2A9" w14:textId="5189CC98" w:rsidR="000E5A92" w:rsidRDefault="00755F4E">
          <w:pPr>
            <w:pStyle w:val="Verzeichnis2"/>
            <w:tabs>
              <w:tab w:val="left" w:pos="1416"/>
              <w:tab w:val="right" w:leader="dot" w:pos="8777"/>
            </w:tabs>
            <w:rPr>
              <w:rFonts w:eastAsiaTheme="minorEastAsia"/>
              <w:noProof/>
              <w:sz w:val="22"/>
              <w:lang w:eastAsia="de-DE"/>
            </w:rPr>
          </w:pPr>
          <w:hyperlink w:anchor="_Toc125899243" w:history="1">
            <w:r w:rsidR="000E5A92" w:rsidRPr="00805968">
              <w:rPr>
                <w:rStyle w:val="Hyperlink"/>
                <w:noProof/>
              </w:rPr>
              <w:t>4.2</w:t>
            </w:r>
            <w:r w:rsidR="000E5A92">
              <w:rPr>
                <w:rFonts w:eastAsiaTheme="minorEastAsia"/>
                <w:noProof/>
                <w:sz w:val="22"/>
                <w:lang w:eastAsia="de-DE"/>
              </w:rPr>
              <w:tab/>
            </w:r>
            <w:r w:rsidR="000E5A92" w:rsidRPr="00805968">
              <w:rPr>
                <w:rStyle w:val="Hyperlink"/>
                <w:noProof/>
              </w:rPr>
              <w:t>Erzeugung von Regel- und Umleitungsfahrwegen</w:t>
            </w:r>
            <w:r w:rsidR="000E5A92">
              <w:rPr>
                <w:noProof/>
                <w:webHidden/>
              </w:rPr>
              <w:tab/>
            </w:r>
            <w:r w:rsidR="000E5A92">
              <w:rPr>
                <w:noProof/>
                <w:webHidden/>
              </w:rPr>
              <w:fldChar w:fldCharType="begin"/>
            </w:r>
            <w:r w:rsidR="000E5A92">
              <w:rPr>
                <w:noProof/>
                <w:webHidden/>
              </w:rPr>
              <w:instrText xml:space="preserve"> PAGEREF _Toc125899243 \h </w:instrText>
            </w:r>
            <w:r w:rsidR="000E5A92">
              <w:rPr>
                <w:noProof/>
                <w:webHidden/>
              </w:rPr>
            </w:r>
            <w:r w:rsidR="000E5A92">
              <w:rPr>
                <w:noProof/>
                <w:webHidden/>
              </w:rPr>
              <w:fldChar w:fldCharType="separate"/>
            </w:r>
            <w:r w:rsidR="000E5A92">
              <w:rPr>
                <w:noProof/>
                <w:webHidden/>
              </w:rPr>
              <w:t>63</w:t>
            </w:r>
            <w:r w:rsidR="000E5A92">
              <w:rPr>
                <w:noProof/>
                <w:webHidden/>
              </w:rPr>
              <w:fldChar w:fldCharType="end"/>
            </w:r>
          </w:hyperlink>
        </w:p>
        <w:p w14:paraId="3B3923DE" w14:textId="360FB5FC" w:rsidR="000E5A92" w:rsidRDefault="00755F4E">
          <w:pPr>
            <w:pStyle w:val="Verzeichnis2"/>
            <w:tabs>
              <w:tab w:val="left" w:pos="1416"/>
              <w:tab w:val="right" w:leader="dot" w:pos="8777"/>
            </w:tabs>
            <w:rPr>
              <w:rFonts w:eastAsiaTheme="minorEastAsia"/>
              <w:noProof/>
              <w:sz w:val="22"/>
              <w:lang w:eastAsia="de-DE"/>
            </w:rPr>
          </w:pPr>
          <w:hyperlink w:anchor="_Toc125899244" w:history="1">
            <w:r w:rsidR="000E5A92" w:rsidRPr="00805968">
              <w:rPr>
                <w:rStyle w:val="Hyperlink"/>
                <w:noProof/>
              </w:rPr>
              <w:t>4.3</w:t>
            </w:r>
            <w:r w:rsidR="000E5A92">
              <w:rPr>
                <w:rFonts w:eastAsiaTheme="minorEastAsia"/>
                <w:noProof/>
                <w:sz w:val="22"/>
                <w:lang w:eastAsia="de-DE"/>
              </w:rPr>
              <w:tab/>
            </w:r>
            <w:r w:rsidR="000E5A92" w:rsidRPr="00805968">
              <w:rPr>
                <w:rStyle w:val="Hyperlink"/>
                <w:noProof/>
              </w:rPr>
              <w:t>Simulationsumgebung und Bewertungsfunktion</w:t>
            </w:r>
            <w:r w:rsidR="000E5A92">
              <w:rPr>
                <w:noProof/>
                <w:webHidden/>
              </w:rPr>
              <w:tab/>
            </w:r>
            <w:r w:rsidR="000E5A92">
              <w:rPr>
                <w:noProof/>
                <w:webHidden/>
              </w:rPr>
              <w:fldChar w:fldCharType="begin"/>
            </w:r>
            <w:r w:rsidR="000E5A92">
              <w:rPr>
                <w:noProof/>
                <w:webHidden/>
              </w:rPr>
              <w:instrText xml:space="preserve"> PAGEREF _Toc125899244 \h </w:instrText>
            </w:r>
            <w:r w:rsidR="000E5A92">
              <w:rPr>
                <w:noProof/>
                <w:webHidden/>
              </w:rPr>
            </w:r>
            <w:r w:rsidR="000E5A92">
              <w:rPr>
                <w:noProof/>
                <w:webHidden/>
              </w:rPr>
              <w:fldChar w:fldCharType="separate"/>
            </w:r>
            <w:r w:rsidR="000E5A92">
              <w:rPr>
                <w:noProof/>
                <w:webHidden/>
              </w:rPr>
              <w:t>70</w:t>
            </w:r>
            <w:r w:rsidR="000E5A92">
              <w:rPr>
                <w:noProof/>
                <w:webHidden/>
              </w:rPr>
              <w:fldChar w:fldCharType="end"/>
            </w:r>
          </w:hyperlink>
        </w:p>
        <w:p w14:paraId="1A21D783" w14:textId="132DAB62" w:rsidR="000E5A92" w:rsidRDefault="00755F4E">
          <w:pPr>
            <w:pStyle w:val="Verzeichnis2"/>
            <w:tabs>
              <w:tab w:val="left" w:pos="1416"/>
              <w:tab w:val="right" w:leader="dot" w:pos="8777"/>
            </w:tabs>
            <w:rPr>
              <w:rFonts w:eastAsiaTheme="minorEastAsia"/>
              <w:noProof/>
              <w:sz w:val="22"/>
              <w:lang w:eastAsia="de-DE"/>
            </w:rPr>
          </w:pPr>
          <w:hyperlink w:anchor="_Toc125899245" w:history="1">
            <w:r w:rsidR="000E5A92" w:rsidRPr="00805968">
              <w:rPr>
                <w:rStyle w:val="Hyperlink"/>
                <w:noProof/>
              </w:rPr>
              <w:t>4.4</w:t>
            </w:r>
            <w:r w:rsidR="000E5A92">
              <w:rPr>
                <w:rFonts w:eastAsiaTheme="minorEastAsia"/>
                <w:noProof/>
                <w:sz w:val="22"/>
                <w:lang w:eastAsia="de-DE"/>
              </w:rPr>
              <w:tab/>
            </w:r>
            <w:r w:rsidR="000E5A92" w:rsidRPr="00805968">
              <w:rPr>
                <w:rStyle w:val="Hyperlink"/>
                <w:noProof/>
              </w:rPr>
              <w:t>Umsetzung von Q-Learning, SARSA und E-SARSA</w:t>
            </w:r>
            <w:r w:rsidR="000E5A92">
              <w:rPr>
                <w:noProof/>
                <w:webHidden/>
              </w:rPr>
              <w:tab/>
            </w:r>
            <w:r w:rsidR="000E5A92">
              <w:rPr>
                <w:noProof/>
                <w:webHidden/>
              </w:rPr>
              <w:fldChar w:fldCharType="begin"/>
            </w:r>
            <w:r w:rsidR="000E5A92">
              <w:rPr>
                <w:noProof/>
                <w:webHidden/>
              </w:rPr>
              <w:instrText xml:space="preserve"> PAGEREF _Toc125899245 \h </w:instrText>
            </w:r>
            <w:r w:rsidR="000E5A92">
              <w:rPr>
                <w:noProof/>
                <w:webHidden/>
              </w:rPr>
            </w:r>
            <w:r w:rsidR="000E5A92">
              <w:rPr>
                <w:noProof/>
                <w:webHidden/>
              </w:rPr>
              <w:fldChar w:fldCharType="separate"/>
            </w:r>
            <w:r w:rsidR="000E5A92">
              <w:rPr>
                <w:noProof/>
                <w:webHidden/>
              </w:rPr>
              <w:t>73</w:t>
            </w:r>
            <w:r w:rsidR="000E5A92">
              <w:rPr>
                <w:noProof/>
                <w:webHidden/>
              </w:rPr>
              <w:fldChar w:fldCharType="end"/>
            </w:r>
          </w:hyperlink>
        </w:p>
        <w:p w14:paraId="1F558A98" w14:textId="63CE5CE5" w:rsidR="000E5A92" w:rsidRDefault="00755F4E">
          <w:pPr>
            <w:pStyle w:val="Verzeichnis2"/>
            <w:tabs>
              <w:tab w:val="left" w:pos="1416"/>
              <w:tab w:val="right" w:leader="dot" w:pos="8777"/>
            </w:tabs>
            <w:rPr>
              <w:rFonts w:eastAsiaTheme="minorEastAsia"/>
              <w:noProof/>
              <w:sz w:val="22"/>
              <w:lang w:eastAsia="de-DE"/>
            </w:rPr>
          </w:pPr>
          <w:hyperlink w:anchor="_Toc125899246" w:history="1">
            <w:r w:rsidR="000E5A92" w:rsidRPr="00805968">
              <w:rPr>
                <w:rStyle w:val="Hyperlink"/>
                <w:noProof/>
              </w:rPr>
              <w:t>4.5</w:t>
            </w:r>
            <w:r w:rsidR="000E5A92">
              <w:rPr>
                <w:rFonts w:eastAsiaTheme="minorEastAsia"/>
                <w:noProof/>
                <w:sz w:val="22"/>
                <w:lang w:eastAsia="de-DE"/>
              </w:rPr>
              <w:tab/>
            </w:r>
            <w:r w:rsidR="000E5A92" w:rsidRPr="00805968">
              <w:rPr>
                <w:rStyle w:val="Hyperlink"/>
                <w:noProof/>
              </w:rPr>
              <w:t>Ausführung des Prototyps</w:t>
            </w:r>
            <w:r w:rsidR="000E5A92">
              <w:rPr>
                <w:noProof/>
                <w:webHidden/>
              </w:rPr>
              <w:tab/>
            </w:r>
            <w:r w:rsidR="000E5A92">
              <w:rPr>
                <w:noProof/>
                <w:webHidden/>
              </w:rPr>
              <w:fldChar w:fldCharType="begin"/>
            </w:r>
            <w:r w:rsidR="000E5A92">
              <w:rPr>
                <w:noProof/>
                <w:webHidden/>
              </w:rPr>
              <w:instrText xml:space="preserve"> PAGEREF _Toc125899246 \h </w:instrText>
            </w:r>
            <w:r w:rsidR="000E5A92">
              <w:rPr>
                <w:noProof/>
                <w:webHidden/>
              </w:rPr>
            </w:r>
            <w:r w:rsidR="000E5A92">
              <w:rPr>
                <w:noProof/>
                <w:webHidden/>
              </w:rPr>
              <w:fldChar w:fldCharType="separate"/>
            </w:r>
            <w:r w:rsidR="000E5A92">
              <w:rPr>
                <w:noProof/>
                <w:webHidden/>
              </w:rPr>
              <w:t>75</w:t>
            </w:r>
            <w:r w:rsidR="000E5A92">
              <w:rPr>
                <w:noProof/>
                <w:webHidden/>
              </w:rPr>
              <w:fldChar w:fldCharType="end"/>
            </w:r>
          </w:hyperlink>
        </w:p>
        <w:p w14:paraId="2FB2A011" w14:textId="5ACEEE2D" w:rsidR="000E5A92" w:rsidRDefault="00755F4E">
          <w:pPr>
            <w:pStyle w:val="Verzeichnis2"/>
            <w:tabs>
              <w:tab w:val="left" w:pos="1416"/>
              <w:tab w:val="right" w:leader="dot" w:pos="8777"/>
            </w:tabs>
            <w:rPr>
              <w:rFonts w:eastAsiaTheme="minorEastAsia"/>
              <w:noProof/>
              <w:sz w:val="22"/>
              <w:lang w:eastAsia="de-DE"/>
            </w:rPr>
          </w:pPr>
          <w:hyperlink w:anchor="_Toc125899247" w:history="1">
            <w:r w:rsidR="000E5A92" w:rsidRPr="00805968">
              <w:rPr>
                <w:rStyle w:val="Hyperlink"/>
                <w:noProof/>
              </w:rPr>
              <w:t>4.6</w:t>
            </w:r>
            <w:r w:rsidR="000E5A92">
              <w:rPr>
                <w:rFonts w:eastAsiaTheme="minorEastAsia"/>
                <w:noProof/>
                <w:sz w:val="22"/>
                <w:lang w:eastAsia="de-DE"/>
              </w:rPr>
              <w:tab/>
            </w:r>
            <w:r w:rsidR="000E5A92" w:rsidRPr="00805968">
              <w:rPr>
                <w:rStyle w:val="Hyperlink"/>
                <w:noProof/>
              </w:rPr>
              <w:t>Aufbereitung der Ergebnisdaten</w:t>
            </w:r>
            <w:r w:rsidR="000E5A92">
              <w:rPr>
                <w:noProof/>
                <w:webHidden/>
              </w:rPr>
              <w:tab/>
            </w:r>
            <w:r w:rsidR="000E5A92">
              <w:rPr>
                <w:noProof/>
                <w:webHidden/>
              </w:rPr>
              <w:fldChar w:fldCharType="begin"/>
            </w:r>
            <w:r w:rsidR="000E5A92">
              <w:rPr>
                <w:noProof/>
                <w:webHidden/>
              </w:rPr>
              <w:instrText xml:space="preserve"> PAGEREF _Toc125899247 \h </w:instrText>
            </w:r>
            <w:r w:rsidR="000E5A92">
              <w:rPr>
                <w:noProof/>
                <w:webHidden/>
              </w:rPr>
            </w:r>
            <w:r w:rsidR="000E5A92">
              <w:rPr>
                <w:noProof/>
                <w:webHidden/>
              </w:rPr>
              <w:fldChar w:fldCharType="separate"/>
            </w:r>
            <w:r w:rsidR="000E5A92">
              <w:rPr>
                <w:noProof/>
                <w:webHidden/>
              </w:rPr>
              <w:t>76</w:t>
            </w:r>
            <w:r w:rsidR="000E5A92">
              <w:rPr>
                <w:noProof/>
                <w:webHidden/>
              </w:rPr>
              <w:fldChar w:fldCharType="end"/>
            </w:r>
          </w:hyperlink>
        </w:p>
        <w:p w14:paraId="72B38483" w14:textId="7DAC1C36" w:rsidR="000E5A92" w:rsidRDefault="00755F4E">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48" w:history="1">
            <w:r w:rsidR="000E5A92" w:rsidRPr="00805968">
              <w:rPr>
                <w:rStyle w:val="Hyperlink"/>
                <w:noProof/>
              </w:rPr>
              <w:t>5</w:t>
            </w:r>
            <w:r w:rsidR="000E5A92">
              <w:rPr>
                <w:rFonts w:asciiTheme="minorHAnsi" w:eastAsiaTheme="minorEastAsia" w:hAnsiTheme="minorHAnsi" w:cstheme="minorBidi"/>
                <w:b w:val="0"/>
                <w:iCs w:val="0"/>
                <w:noProof/>
                <w:color w:val="auto"/>
                <w:sz w:val="22"/>
                <w:szCs w:val="22"/>
                <w:lang w:eastAsia="de-DE"/>
              </w:rPr>
              <w:tab/>
            </w:r>
            <w:r w:rsidR="000E5A92" w:rsidRPr="00805968">
              <w:rPr>
                <w:rStyle w:val="Hyperlink"/>
                <w:noProof/>
              </w:rPr>
              <w:t>Empirische Evaluation</w:t>
            </w:r>
            <w:r w:rsidR="000E5A92">
              <w:rPr>
                <w:noProof/>
                <w:webHidden/>
              </w:rPr>
              <w:tab/>
            </w:r>
            <w:r w:rsidR="000E5A92">
              <w:rPr>
                <w:noProof/>
                <w:webHidden/>
              </w:rPr>
              <w:fldChar w:fldCharType="begin"/>
            </w:r>
            <w:r w:rsidR="000E5A92">
              <w:rPr>
                <w:noProof/>
                <w:webHidden/>
              </w:rPr>
              <w:instrText xml:space="preserve"> PAGEREF _Toc125899248 \h </w:instrText>
            </w:r>
            <w:r w:rsidR="000E5A92">
              <w:rPr>
                <w:noProof/>
                <w:webHidden/>
              </w:rPr>
            </w:r>
            <w:r w:rsidR="000E5A92">
              <w:rPr>
                <w:noProof/>
                <w:webHidden/>
              </w:rPr>
              <w:fldChar w:fldCharType="separate"/>
            </w:r>
            <w:r w:rsidR="000E5A92">
              <w:rPr>
                <w:noProof/>
                <w:webHidden/>
              </w:rPr>
              <w:t>77</w:t>
            </w:r>
            <w:r w:rsidR="000E5A92">
              <w:rPr>
                <w:noProof/>
                <w:webHidden/>
              </w:rPr>
              <w:fldChar w:fldCharType="end"/>
            </w:r>
          </w:hyperlink>
        </w:p>
        <w:p w14:paraId="6BEF9BB6" w14:textId="318F7DBF" w:rsidR="000E5A92" w:rsidRDefault="00755F4E">
          <w:pPr>
            <w:pStyle w:val="Verzeichnis2"/>
            <w:tabs>
              <w:tab w:val="left" w:pos="1416"/>
              <w:tab w:val="right" w:leader="dot" w:pos="8777"/>
            </w:tabs>
            <w:rPr>
              <w:rFonts w:eastAsiaTheme="minorEastAsia"/>
              <w:noProof/>
              <w:sz w:val="22"/>
              <w:lang w:eastAsia="de-DE"/>
            </w:rPr>
          </w:pPr>
          <w:hyperlink w:anchor="_Toc125899249" w:history="1">
            <w:r w:rsidR="000E5A92" w:rsidRPr="00805968">
              <w:rPr>
                <w:rStyle w:val="Hyperlink"/>
                <w:noProof/>
              </w:rPr>
              <w:t>5.1</w:t>
            </w:r>
            <w:r w:rsidR="000E5A92">
              <w:rPr>
                <w:rFonts w:eastAsiaTheme="minorEastAsia"/>
                <w:noProof/>
                <w:sz w:val="22"/>
                <w:lang w:eastAsia="de-DE"/>
              </w:rPr>
              <w:tab/>
            </w:r>
            <w:r w:rsidR="000E5A92" w:rsidRPr="00805968">
              <w:rPr>
                <w:rStyle w:val="Hyperlink"/>
                <w:noProof/>
              </w:rPr>
              <w:t>Vergleich der Lernkurven</w:t>
            </w:r>
            <w:r w:rsidR="000E5A92">
              <w:rPr>
                <w:noProof/>
                <w:webHidden/>
              </w:rPr>
              <w:tab/>
            </w:r>
            <w:r w:rsidR="000E5A92">
              <w:rPr>
                <w:noProof/>
                <w:webHidden/>
              </w:rPr>
              <w:fldChar w:fldCharType="begin"/>
            </w:r>
            <w:r w:rsidR="000E5A92">
              <w:rPr>
                <w:noProof/>
                <w:webHidden/>
              </w:rPr>
              <w:instrText xml:space="preserve"> PAGEREF _Toc125899249 \h </w:instrText>
            </w:r>
            <w:r w:rsidR="000E5A92">
              <w:rPr>
                <w:noProof/>
                <w:webHidden/>
              </w:rPr>
            </w:r>
            <w:r w:rsidR="000E5A92">
              <w:rPr>
                <w:noProof/>
                <w:webHidden/>
              </w:rPr>
              <w:fldChar w:fldCharType="separate"/>
            </w:r>
            <w:r w:rsidR="000E5A92">
              <w:rPr>
                <w:noProof/>
                <w:webHidden/>
              </w:rPr>
              <w:t>77</w:t>
            </w:r>
            <w:r w:rsidR="000E5A92">
              <w:rPr>
                <w:noProof/>
                <w:webHidden/>
              </w:rPr>
              <w:fldChar w:fldCharType="end"/>
            </w:r>
          </w:hyperlink>
        </w:p>
        <w:p w14:paraId="62357459" w14:textId="3D287B94" w:rsidR="000E5A92" w:rsidRDefault="00755F4E">
          <w:pPr>
            <w:pStyle w:val="Verzeichnis2"/>
            <w:tabs>
              <w:tab w:val="left" w:pos="1416"/>
              <w:tab w:val="right" w:leader="dot" w:pos="8777"/>
            </w:tabs>
            <w:rPr>
              <w:rFonts w:eastAsiaTheme="minorEastAsia"/>
              <w:noProof/>
              <w:sz w:val="22"/>
              <w:lang w:eastAsia="de-DE"/>
            </w:rPr>
          </w:pPr>
          <w:hyperlink w:anchor="_Toc125899250" w:history="1">
            <w:r w:rsidR="000E5A92" w:rsidRPr="00805968">
              <w:rPr>
                <w:rStyle w:val="Hyperlink"/>
                <w:noProof/>
              </w:rPr>
              <w:t>5.2</w:t>
            </w:r>
            <w:r w:rsidR="000E5A92">
              <w:rPr>
                <w:rFonts w:eastAsiaTheme="minorEastAsia"/>
                <w:noProof/>
                <w:sz w:val="22"/>
                <w:lang w:eastAsia="de-DE"/>
              </w:rPr>
              <w:tab/>
            </w:r>
            <w:r w:rsidR="000E5A92" w:rsidRPr="00805968">
              <w:rPr>
                <w:rStyle w:val="Hyperlink"/>
                <w:noProof/>
              </w:rPr>
              <w:t>Vergleich der Aktionsbewertungen</w:t>
            </w:r>
            <w:r w:rsidR="000E5A92">
              <w:rPr>
                <w:noProof/>
                <w:webHidden/>
              </w:rPr>
              <w:tab/>
            </w:r>
            <w:r w:rsidR="000E5A92">
              <w:rPr>
                <w:noProof/>
                <w:webHidden/>
              </w:rPr>
              <w:fldChar w:fldCharType="begin"/>
            </w:r>
            <w:r w:rsidR="000E5A92">
              <w:rPr>
                <w:noProof/>
                <w:webHidden/>
              </w:rPr>
              <w:instrText xml:space="preserve"> PAGEREF _Toc125899250 \h </w:instrText>
            </w:r>
            <w:r w:rsidR="000E5A92">
              <w:rPr>
                <w:noProof/>
                <w:webHidden/>
              </w:rPr>
            </w:r>
            <w:r w:rsidR="000E5A92">
              <w:rPr>
                <w:noProof/>
                <w:webHidden/>
              </w:rPr>
              <w:fldChar w:fldCharType="separate"/>
            </w:r>
            <w:r w:rsidR="000E5A92">
              <w:rPr>
                <w:noProof/>
                <w:webHidden/>
              </w:rPr>
              <w:t>79</w:t>
            </w:r>
            <w:r w:rsidR="000E5A92">
              <w:rPr>
                <w:noProof/>
                <w:webHidden/>
              </w:rPr>
              <w:fldChar w:fldCharType="end"/>
            </w:r>
          </w:hyperlink>
        </w:p>
        <w:p w14:paraId="37BD7571" w14:textId="569EC88F" w:rsidR="000E5A92" w:rsidRDefault="00755F4E">
          <w:pPr>
            <w:pStyle w:val="Verzeichnis2"/>
            <w:tabs>
              <w:tab w:val="left" w:pos="1416"/>
              <w:tab w:val="right" w:leader="dot" w:pos="8777"/>
            </w:tabs>
            <w:rPr>
              <w:rFonts w:eastAsiaTheme="minorEastAsia"/>
              <w:noProof/>
              <w:sz w:val="22"/>
              <w:lang w:eastAsia="de-DE"/>
            </w:rPr>
          </w:pPr>
          <w:hyperlink w:anchor="_Toc125899251" w:history="1">
            <w:r w:rsidR="000E5A92" w:rsidRPr="00805968">
              <w:rPr>
                <w:rStyle w:val="Hyperlink"/>
                <w:noProof/>
              </w:rPr>
              <w:t>5.3</w:t>
            </w:r>
            <w:r w:rsidR="000E5A92">
              <w:rPr>
                <w:rFonts w:eastAsiaTheme="minorEastAsia"/>
                <w:noProof/>
                <w:sz w:val="22"/>
                <w:lang w:eastAsia="de-DE"/>
              </w:rPr>
              <w:tab/>
            </w:r>
            <w:r w:rsidR="000E5A92" w:rsidRPr="00805968">
              <w:rPr>
                <w:rStyle w:val="Hyperlink"/>
                <w:noProof/>
              </w:rPr>
              <w:t xml:space="preserve">Einfluss der </w:t>
            </w:r>
            <m:oMath>
              <m:r>
                <m:rPr>
                  <m:sty m:val="bi"/>
                </m:rPr>
                <w:rPr>
                  <w:rStyle w:val="Hyperlink"/>
                  <w:rFonts w:ascii="Cambria Math" w:hAnsi="Cambria Math"/>
                  <w:noProof/>
                </w:rPr>
                <m:t>nϵ</m:t>
              </m:r>
            </m:oMath>
            <w:r w:rsidR="000E5A92" w:rsidRPr="00805968">
              <w:rPr>
                <w:rStyle w:val="Hyperlink"/>
                <w:noProof/>
              </w:rPr>
              <w:t>-Greedystrategie</w:t>
            </w:r>
            <w:r w:rsidR="000E5A92">
              <w:rPr>
                <w:noProof/>
                <w:webHidden/>
              </w:rPr>
              <w:tab/>
            </w:r>
            <w:r w:rsidR="000E5A92">
              <w:rPr>
                <w:noProof/>
                <w:webHidden/>
              </w:rPr>
              <w:fldChar w:fldCharType="begin"/>
            </w:r>
            <w:r w:rsidR="000E5A92">
              <w:rPr>
                <w:noProof/>
                <w:webHidden/>
              </w:rPr>
              <w:instrText xml:space="preserve"> PAGEREF _Toc125899251 \h </w:instrText>
            </w:r>
            <w:r w:rsidR="000E5A92">
              <w:rPr>
                <w:noProof/>
                <w:webHidden/>
              </w:rPr>
            </w:r>
            <w:r w:rsidR="000E5A92">
              <w:rPr>
                <w:noProof/>
                <w:webHidden/>
              </w:rPr>
              <w:fldChar w:fldCharType="separate"/>
            </w:r>
            <w:r w:rsidR="000E5A92">
              <w:rPr>
                <w:noProof/>
                <w:webHidden/>
              </w:rPr>
              <w:t>84</w:t>
            </w:r>
            <w:r w:rsidR="000E5A92">
              <w:rPr>
                <w:noProof/>
                <w:webHidden/>
              </w:rPr>
              <w:fldChar w:fldCharType="end"/>
            </w:r>
          </w:hyperlink>
        </w:p>
        <w:p w14:paraId="7A4F343B" w14:textId="005F56DD" w:rsidR="000E5A92" w:rsidRDefault="00755F4E">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52" w:history="1">
            <w:r w:rsidR="000E5A92" w:rsidRPr="00805968">
              <w:rPr>
                <w:rStyle w:val="Hyperlink"/>
                <w:noProof/>
              </w:rPr>
              <w:t>6</w:t>
            </w:r>
            <w:r w:rsidR="000E5A92">
              <w:rPr>
                <w:rFonts w:asciiTheme="minorHAnsi" w:eastAsiaTheme="minorEastAsia" w:hAnsiTheme="minorHAnsi" w:cstheme="minorBidi"/>
                <w:b w:val="0"/>
                <w:iCs w:val="0"/>
                <w:noProof/>
                <w:color w:val="auto"/>
                <w:sz w:val="22"/>
                <w:szCs w:val="22"/>
                <w:lang w:eastAsia="de-DE"/>
              </w:rPr>
              <w:tab/>
            </w:r>
            <w:r w:rsidR="000E5A92" w:rsidRPr="00805968">
              <w:rPr>
                <w:rStyle w:val="Hyperlink"/>
                <w:noProof/>
              </w:rPr>
              <w:t>Zusammenfassung</w:t>
            </w:r>
            <w:r w:rsidR="000E5A92">
              <w:rPr>
                <w:noProof/>
                <w:webHidden/>
              </w:rPr>
              <w:tab/>
            </w:r>
            <w:r w:rsidR="000E5A92">
              <w:rPr>
                <w:noProof/>
                <w:webHidden/>
              </w:rPr>
              <w:fldChar w:fldCharType="begin"/>
            </w:r>
            <w:r w:rsidR="000E5A92">
              <w:rPr>
                <w:noProof/>
                <w:webHidden/>
              </w:rPr>
              <w:instrText xml:space="preserve"> PAGEREF _Toc125899252 \h </w:instrText>
            </w:r>
            <w:r w:rsidR="000E5A92">
              <w:rPr>
                <w:noProof/>
                <w:webHidden/>
              </w:rPr>
            </w:r>
            <w:r w:rsidR="000E5A92">
              <w:rPr>
                <w:noProof/>
                <w:webHidden/>
              </w:rPr>
              <w:fldChar w:fldCharType="separate"/>
            </w:r>
            <w:r w:rsidR="000E5A92">
              <w:rPr>
                <w:noProof/>
                <w:webHidden/>
              </w:rPr>
              <w:t>87</w:t>
            </w:r>
            <w:r w:rsidR="000E5A92">
              <w:rPr>
                <w:noProof/>
                <w:webHidden/>
              </w:rPr>
              <w:fldChar w:fldCharType="end"/>
            </w:r>
          </w:hyperlink>
        </w:p>
        <w:p w14:paraId="4B93C6E0" w14:textId="1D02B67A" w:rsidR="000E5A92" w:rsidRDefault="00755F4E">
          <w:pPr>
            <w:pStyle w:val="Verzeichnis2"/>
            <w:tabs>
              <w:tab w:val="left" w:pos="1416"/>
              <w:tab w:val="right" w:leader="dot" w:pos="8777"/>
            </w:tabs>
            <w:rPr>
              <w:rFonts w:eastAsiaTheme="minorEastAsia"/>
              <w:noProof/>
              <w:sz w:val="22"/>
              <w:lang w:eastAsia="de-DE"/>
            </w:rPr>
          </w:pPr>
          <w:hyperlink w:anchor="_Toc125899253" w:history="1">
            <w:r w:rsidR="000E5A92" w:rsidRPr="00805968">
              <w:rPr>
                <w:rStyle w:val="Hyperlink"/>
                <w:noProof/>
              </w:rPr>
              <w:t>6.1</w:t>
            </w:r>
            <w:r w:rsidR="000E5A92">
              <w:rPr>
                <w:rFonts w:eastAsiaTheme="minorEastAsia"/>
                <w:noProof/>
                <w:sz w:val="22"/>
                <w:lang w:eastAsia="de-DE"/>
              </w:rPr>
              <w:tab/>
            </w:r>
            <w:r w:rsidR="000E5A92" w:rsidRPr="00805968">
              <w:rPr>
                <w:rStyle w:val="Hyperlink"/>
                <w:noProof/>
              </w:rPr>
              <w:t>Kritische Diskussion</w:t>
            </w:r>
            <w:r w:rsidR="000E5A92">
              <w:rPr>
                <w:noProof/>
                <w:webHidden/>
              </w:rPr>
              <w:tab/>
            </w:r>
            <w:r w:rsidR="000E5A92">
              <w:rPr>
                <w:noProof/>
                <w:webHidden/>
              </w:rPr>
              <w:fldChar w:fldCharType="begin"/>
            </w:r>
            <w:r w:rsidR="000E5A92">
              <w:rPr>
                <w:noProof/>
                <w:webHidden/>
              </w:rPr>
              <w:instrText xml:space="preserve"> PAGEREF _Toc125899253 \h </w:instrText>
            </w:r>
            <w:r w:rsidR="000E5A92">
              <w:rPr>
                <w:noProof/>
                <w:webHidden/>
              </w:rPr>
            </w:r>
            <w:r w:rsidR="000E5A92">
              <w:rPr>
                <w:noProof/>
                <w:webHidden/>
              </w:rPr>
              <w:fldChar w:fldCharType="separate"/>
            </w:r>
            <w:r w:rsidR="000E5A92">
              <w:rPr>
                <w:noProof/>
                <w:webHidden/>
              </w:rPr>
              <w:t>87</w:t>
            </w:r>
            <w:r w:rsidR="000E5A92">
              <w:rPr>
                <w:noProof/>
                <w:webHidden/>
              </w:rPr>
              <w:fldChar w:fldCharType="end"/>
            </w:r>
          </w:hyperlink>
        </w:p>
        <w:p w14:paraId="7F415A8F" w14:textId="20BA5272" w:rsidR="000E5A92" w:rsidRDefault="00755F4E">
          <w:pPr>
            <w:pStyle w:val="Verzeichnis2"/>
            <w:tabs>
              <w:tab w:val="left" w:pos="1416"/>
              <w:tab w:val="right" w:leader="dot" w:pos="8777"/>
            </w:tabs>
            <w:rPr>
              <w:rFonts w:eastAsiaTheme="minorEastAsia"/>
              <w:noProof/>
              <w:sz w:val="22"/>
              <w:lang w:eastAsia="de-DE"/>
            </w:rPr>
          </w:pPr>
          <w:hyperlink w:anchor="_Toc125899254" w:history="1">
            <w:r w:rsidR="000E5A92" w:rsidRPr="00805968">
              <w:rPr>
                <w:rStyle w:val="Hyperlink"/>
                <w:noProof/>
              </w:rPr>
              <w:t>6.2</w:t>
            </w:r>
            <w:r w:rsidR="000E5A92">
              <w:rPr>
                <w:rFonts w:eastAsiaTheme="minorEastAsia"/>
                <w:noProof/>
                <w:sz w:val="22"/>
                <w:lang w:eastAsia="de-DE"/>
              </w:rPr>
              <w:tab/>
            </w:r>
            <w:r w:rsidR="000E5A92" w:rsidRPr="00805968">
              <w:rPr>
                <w:rStyle w:val="Hyperlink"/>
                <w:noProof/>
              </w:rPr>
              <w:t>Weiterer Forschungsbedarf</w:t>
            </w:r>
            <w:r w:rsidR="000E5A92">
              <w:rPr>
                <w:noProof/>
                <w:webHidden/>
              </w:rPr>
              <w:tab/>
            </w:r>
            <w:r w:rsidR="000E5A92">
              <w:rPr>
                <w:noProof/>
                <w:webHidden/>
              </w:rPr>
              <w:fldChar w:fldCharType="begin"/>
            </w:r>
            <w:r w:rsidR="000E5A92">
              <w:rPr>
                <w:noProof/>
                <w:webHidden/>
              </w:rPr>
              <w:instrText xml:space="preserve"> PAGEREF _Toc125899254 \h </w:instrText>
            </w:r>
            <w:r w:rsidR="000E5A92">
              <w:rPr>
                <w:noProof/>
                <w:webHidden/>
              </w:rPr>
            </w:r>
            <w:r w:rsidR="000E5A92">
              <w:rPr>
                <w:noProof/>
                <w:webHidden/>
              </w:rPr>
              <w:fldChar w:fldCharType="separate"/>
            </w:r>
            <w:r w:rsidR="000E5A92">
              <w:rPr>
                <w:noProof/>
                <w:webHidden/>
              </w:rPr>
              <w:t>89</w:t>
            </w:r>
            <w:r w:rsidR="000E5A92">
              <w:rPr>
                <w:noProof/>
                <w:webHidden/>
              </w:rPr>
              <w:fldChar w:fldCharType="end"/>
            </w:r>
          </w:hyperlink>
        </w:p>
        <w:p w14:paraId="093C2254" w14:textId="53AF7685" w:rsidR="000E5A92" w:rsidRDefault="00755F4E">
          <w:pPr>
            <w:pStyle w:val="Verzeichnis2"/>
            <w:tabs>
              <w:tab w:val="left" w:pos="1416"/>
              <w:tab w:val="right" w:leader="dot" w:pos="8777"/>
            </w:tabs>
            <w:rPr>
              <w:rFonts w:eastAsiaTheme="minorEastAsia"/>
              <w:noProof/>
              <w:sz w:val="22"/>
              <w:lang w:eastAsia="de-DE"/>
            </w:rPr>
          </w:pPr>
          <w:hyperlink w:anchor="_Toc125899255" w:history="1">
            <w:r w:rsidR="000E5A92" w:rsidRPr="00805968">
              <w:rPr>
                <w:rStyle w:val="Hyperlink"/>
                <w:noProof/>
              </w:rPr>
              <w:t>6.3</w:t>
            </w:r>
            <w:r w:rsidR="000E5A92">
              <w:rPr>
                <w:rFonts w:eastAsiaTheme="minorEastAsia"/>
                <w:noProof/>
                <w:sz w:val="22"/>
                <w:lang w:eastAsia="de-DE"/>
              </w:rPr>
              <w:tab/>
            </w:r>
            <w:r w:rsidR="000E5A92" w:rsidRPr="00805968">
              <w:rPr>
                <w:rStyle w:val="Hyperlink"/>
                <w:noProof/>
              </w:rPr>
              <w:t>Fazit</w:t>
            </w:r>
            <w:r w:rsidR="000E5A92">
              <w:rPr>
                <w:noProof/>
                <w:webHidden/>
              </w:rPr>
              <w:tab/>
            </w:r>
            <w:r w:rsidR="000E5A92">
              <w:rPr>
                <w:noProof/>
                <w:webHidden/>
              </w:rPr>
              <w:fldChar w:fldCharType="begin"/>
            </w:r>
            <w:r w:rsidR="000E5A92">
              <w:rPr>
                <w:noProof/>
                <w:webHidden/>
              </w:rPr>
              <w:instrText xml:space="preserve"> PAGEREF _Toc125899255 \h </w:instrText>
            </w:r>
            <w:r w:rsidR="000E5A92">
              <w:rPr>
                <w:noProof/>
                <w:webHidden/>
              </w:rPr>
            </w:r>
            <w:r w:rsidR="000E5A92">
              <w:rPr>
                <w:noProof/>
                <w:webHidden/>
              </w:rPr>
              <w:fldChar w:fldCharType="separate"/>
            </w:r>
            <w:r w:rsidR="000E5A92">
              <w:rPr>
                <w:noProof/>
                <w:webHidden/>
              </w:rPr>
              <w:t>91</w:t>
            </w:r>
            <w:r w:rsidR="000E5A92">
              <w:rPr>
                <w:noProof/>
                <w:webHidden/>
              </w:rPr>
              <w:fldChar w:fldCharType="end"/>
            </w:r>
          </w:hyperlink>
        </w:p>
        <w:p w14:paraId="62FDA616" w14:textId="1D537548" w:rsidR="000E5A92" w:rsidRDefault="00755F4E">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5899256" w:history="1">
            <w:r w:rsidR="000E5A92" w:rsidRPr="00805968">
              <w:rPr>
                <w:rStyle w:val="Hyperlink"/>
                <w:noProof/>
              </w:rPr>
              <w:t>7</w:t>
            </w:r>
            <w:r w:rsidR="000E5A92">
              <w:rPr>
                <w:rFonts w:asciiTheme="minorHAnsi" w:eastAsiaTheme="minorEastAsia" w:hAnsiTheme="minorHAnsi" w:cstheme="minorBidi"/>
                <w:b w:val="0"/>
                <w:iCs w:val="0"/>
                <w:noProof/>
                <w:color w:val="auto"/>
                <w:sz w:val="22"/>
                <w:szCs w:val="22"/>
                <w:lang w:eastAsia="de-DE"/>
              </w:rPr>
              <w:tab/>
            </w:r>
            <w:r w:rsidR="000E5A92" w:rsidRPr="00805968">
              <w:rPr>
                <w:rStyle w:val="Hyperlink"/>
                <w:noProof/>
              </w:rPr>
              <w:t>Literaturverzeichnis</w:t>
            </w:r>
            <w:r w:rsidR="000E5A92">
              <w:rPr>
                <w:noProof/>
                <w:webHidden/>
              </w:rPr>
              <w:tab/>
            </w:r>
            <w:r w:rsidR="000E5A92">
              <w:rPr>
                <w:noProof/>
                <w:webHidden/>
              </w:rPr>
              <w:fldChar w:fldCharType="begin"/>
            </w:r>
            <w:r w:rsidR="000E5A92">
              <w:rPr>
                <w:noProof/>
                <w:webHidden/>
              </w:rPr>
              <w:instrText xml:space="preserve"> PAGEREF _Toc125899256 \h </w:instrText>
            </w:r>
            <w:r w:rsidR="000E5A92">
              <w:rPr>
                <w:noProof/>
                <w:webHidden/>
              </w:rPr>
            </w:r>
            <w:r w:rsidR="000E5A92">
              <w:rPr>
                <w:noProof/>
                <w:webHidden/>
              </w:rPr>
              <w:fldChar w:fldCharType="separate"/>
            </w:r>
            <w:r w:rsidR="000E5A92">
              <w:rPr>
                <w:noProof/>
                <w:webHidden/>
              </w:rPr>
              <w:t>92</w:t>
            </w:r>
            <w:r w:rsidR="000E5A92">
              <w:rPr>
                <w:noProof/>
                <w:webHidden/>
              </w:rPr>
              <w:fldChar w:fldCharType="end"/>
            </w:r>
          </w:hyperlink>
        </w:p>
        <w:p w14:paraId="37D99553" w14:textId="6173585F" w:rsidR="000E5A92" w:rsidRDefault="00755F4E">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5899257" w:history="1">
            <w:r w:rsidR="000E5A92" w:rsidRPr="00805968">
              <w:rPr>
                <w:rStyle w:val="Hyperlink"/>
                <w:noProof/>
              </w:rPr>
              <w:t>Anhang</w:t>
            </w:r>
            <w:r w:rsidR="000E5A92">
              <w:rPr>
                <w:noProof/>
                <w:webHidden/>
              </w:rPr>
              <w:tab/>
            </w:r>
            <w:r w:rsidR="000E5A92">
              <w:rPr>
                <w:noProof/>
                <w:webHidden/>
              </w:rPr>
              <w:fldChar w:fldCharType="begin"/>
            </w:r>
            <w:r w:rsidR="000E5A92">
              <w:rPr>
                <w:noProof/>
                <w:webHidden/>
              </w:rPr>
              <w:instrText xml:space="preserve"> PAGEREF _Toc125899257 \h </w:instrText>
            </w:r>
            <w:r w:rsidR="000E5A92">
              <w:rPr>
                <w:noProof/>
                <w:webHidden/>
              </w:rPr>
            </w:r>
            <w:r w:rsidR="000E5A92">
              <w:rPr>
                <w:noProof/>
                <w:webHidden/>
              </w:rPr>
              <w:fldChar w:fldCharType="separate"/>
            </w:r>
            <w:r w:rsidR="000E5A92">
              <w:rPr>
                <w:noProof/>
                <w:webHidden/>
              </w:rPr>
              <w:t>98</w:t>
            </w:r>
            <w:r w:rsidR="000E5A92">
              <w:rPr>
                <w:noProof/>
                <w:webHidden/>
              </w:rPr>
              <w:fldChar w:fldCharType="end"/>
            </w:r>
          </w:hyperlink>
        </w:p>
        <w:p w14:paraId="31DB6446" w14:textId="31426A3E" w:rsidR="002001A8" w:rsidRPr="0086122F" w:rsidRDefault="002001A8" w:rsidP="0086122F">
          <w:r>
            <w:fldChar w:fldCharType="end"/>
          </w:r>
        </w:p>
      </w:sdtContent>
    </w:sdt>
    <w:p w14:paraId="48A29A43" w14:textId="72FCF93C" w:rsidR="008B7615" w:rsidRDefault="008B7615">
      <w:pPr>
        <w:jc w:val="left"/>
        <w:rPr>
          <w:lang w:val="en-US"/>
        </w:rPr>
        <w:sectPr w:rsidR="008B7615" w:rsidSect="00773276">
          <w:pgSz w:w="11906" w:h="16838"/>
          <w:pgMar w:top="1418" w:right="1701" w:bottom="1701" w:left="1418" w:header="709" w:footer="544" w:gutter="0"/>
          <w:pgNumType w:start="0"/>
          <w:cols w:space="708"/>
          <w:titlePg/>
          <w:docGrid w:linePitch="360"/>
        </w:sectPr>
      </w:pPr>
      <w:bookmarkStart w:id="3" w:name="_Toc302574539"/>
    </w:p>
    <w:p w14:paraId="65BD955A" w14:textId="77777777" w:rsidR="001404C5" w:rsidRDefault="001404C5">
      <w:pPr>
        <w:jc w:val="left"/>
        <w:rPr>
          <w:rFonts w:asciiTheme="majorHAnsi" w:eastAsiaTheme="majorEastAsia" w:hAnsiTheme="majorHAnsi" w:cstheme="majorBidi"/>
          <w:b/>
          <w:bCs/>
          <w:color w:val="000000" w:themeColor="text1"/>
          <w:sz w:val="40"/>
          <w:szCs w:val="28"/>
        </w:rPr>
      </w:pPr>
      <w:r>
        <w:br w:type="page"/>
      </w:r>
    </w:p>
    <w:p w14:paraId="107A2461" w14:textId="7FA1300E" w:rsidR="00263071" w:rsidRPr="00B87565" w:rsidRDefault="00263071" w:rsidP="00EF5E3F">
      <w:pPr>
        <w:pStyle w:val="berschrift1"/>
        <w:numPr>
          <w:ilvl w:val="0"/>
          <w:numId w:val="0"/>
        </w:numPr>
        <w:spacing w:before="0"/>
      </w:pPr>
      <w:bookmarkStart w:id="4" w:name="_Toc125899202"/>
      <w:r w:rsidRPr="00B87565">
        <w:lastRenderedPageBreak/>
        <w:t>Abkürzungsverzeichnis</w:t>
      </w:r>
      <w:bookmarkEnd w:id="4"/>
    </w:p>
    <w:p w14:paraId="76EF6B2B" w14:textId="77777777" w:rsidR="007B126A" w:rsidRDefault="001404C5" w:rsidP="00263071">
      <w:pPr>
        <w:rPr>
          <w:noProof/>
          <w:lang w:val="en-US"/>
        </w:rPr>
        <w:sectPr w:rsidR="007B126A" w:rsidSect="007B126A">
          <w:type w:val="continuous"/>
          <w:pgSz w:w="11906" w:h="16838"/>
          <w:pgMar w:top="1418" w:right="1701" w:bottom="1701" w:left="1418" w:header="709" w:footer="544" w:gutter="0"/>
          <w:cols w:space="708"/>
          <w:titlePg/>
          <w:docGrid w:linePitch="360"/>
        </w:sectPr>
      </w:pPr>
      <w:r>
        <w:rPr>
          <w:lang w:val="en-US"/>
        </w:rPr>
        <w:fldChar w:fldCharType="begin"/>
      </w:r>
      <w:r>
        <w:rPr>
          <w:lang w:val="en-US"/>
        </w:rPr>
        <w:instrText xml:space="preserve"> INDEX \c "1" \z "1031" </w:instrText>
      </w:r>
      <w:r>
        <w:rPr>
          <w:lang w:val="en-US"/>
        </w:rPr>
        <w:fldChar w:fldCharType="separate"/>
      </w:r>
    </w:p>
    <w:p w14:paraId="59EF37DF" w14:textId="77777777" w:rsidR="007B126A" w:rsidRDefault="007B126A" w:rsidP="007B126A">
      <w:pPr>
        <w:pStyle w:val="Index1"/>
        <w:rPr>
          <w:noProof/>
        </w:rPr>
      </w:pPr>
      <w:r>
        <w:rPr>
          <w:noProof/>
        </w:rPr>
        <w:t xml:space="preserve">API  </w:t>
      </w:r>
      <w:r w:rsidRPr="00133D36">
        <w:rPr>
          <w:noProof/>
        </w:rPr>
        <w:t>Application Programming Interface</w:t>
      </w:r>
    </w:p>
    <w:p w14:paraId="493F4B8A" w14:textId="77777777" w:rsidR="007B126A" w:rsidRDefault="007B126A" w:rsidP="007B126A">
      <w:pPr>
        <w:pStyle w:val="Index1"/>
        <w:rPr>
          <w:noProof/>
        </w:rPr>
      </w:pPr>
      <w:r>
        <w:rPr>
          <w:noProof/>
        </w:rPr>
        <w:t xml:space="preserve">CSV  </w:t>
      </w:r>
      <w:r w:rsidRPr="00133D36">
        <w:rPr>
          <w:noProof/>
        </w:rPr>
        <w:t>Comma Separated Values</w:t>
      </w:r>
    </w:p>
    <w:p w14:paraId="1C41CBB2" w14:textId="77777777" w:rsidR="007B126A" w:rsidRDefault="007B126A" w:rsidP="007B126A">
      <w:pPr>
        <w:pStyle w:val="Index1"/>
        <w:rPr>
          <w:noProof/>
        </w:rPr>
      </w:pPr>
      <w:r>
        <w:rPr>
          <w:noProof/>
        </w:rPr>
        <w:t xml:space="preserve">DQN  </w:t>
      </w:r>
      <w:r w:rsidRPr="00133D36">
        <w:rPr>
          <w:noProof/>
        </w:rPr>
        <w:t>Deep Q-Network</w:t>
      </w:r>
    </w:p>
    <w:p w14:paraId="233027FC" w14:textId="77777777" w:rsidR="007B126A" w:rsidRDefault="007B126A" w:rsidP="007B126A">
      <w:pPr>
        <w:pStyle w:val="Index1"/>
        <w:rPr>
          <w:noProof/>
        </w:rPr>
      </w:pPr>
      <w:r>
        <w:rPr>
          <w:noProof/>
        </w:rPr>
        <w:t xml:space="preserve">GTFS  </w:t>
      </w:r>
      <w:r w:rsidRPr="00133D36">
        <w:rPr>
          <w:noProof/>
        </w:rPr>
        <w:t>General Transfer Feed Specification</w:t>
      </w:r>
    </w:p>
    <w:p w14:paraId="097AAA7E" w14:textId="77777777" w:rsidR="007B126A" w:rsidRDefault="007B126A" w:rsidP="007B126A">
      <w:pPr>
        <w:pStyle w:val="Index1"/>
        <w:rPr>
          <w:noProof/>
        </w:rPr>
      </w:pPr>
      <w:r>
        <w:rPr>
          <w:noProof/>
        </w:rPr>
        <w:t xml:space="preserve">ITCS  </w:t>
      </w:r>
      <w:r w:rsidRPr="00133D36">
        <w:rPr>
          <w:noProof/>
        </w:rPr>
        <w:t>Intermodal Transportation Control System</w:t>
      </w:r>
    </w:p>
    <w:p w14:paraId="41EB633D" w14:textId="77777777" w:rsidR="007B126A" w:rsidRDefault="007B126A" w:rsidP="007B126A">
      <w:pPr>
        <w:pStyle w:val="Index1"/>
        <w:rPr>
          <w:noProof/>
        </w:rPr>
      </w:pPr>
      <w:r>
        <w:rPr>
          <w:noProof/>
        </w:rPr>
        <w:t xml:space="preserve">KI  </w:t>
      </w:r>
      <w:r w:rsidRPr="00133D36">
        <w:rPr>
          <w:noProof/>
        </w:rPr>
        <w:t>Künstliche Intelligenz</w:t>
      </w:r>
    </w:p>
    <w:p w14:paraId="7E4AEF3A" w14:textId="77777777" w:rsidR="007B126A" w:rsidRDefault="007B126A" w:rsidP="007B126A">
      <w:pPr>
        <w:pStyle w:val="Index1"/>
        <w:rPr>
          <w:noProof/>
        </w:rPr>
      </w:pPr>
      <w:r>
        <w:rPr>
          <w:noProof/>
        </w:rPr>
        <w:t xml:space="preserve">KNN  </w:t>
      </w:r>
      <w:r w:rsidRPr="00133D36">
        <w:rPr>
          <w:noProof/>
        </w:rPr>
        <w:t>Künstliches neuronales Netz</w:t>
      </w:r>
    </w:p>
    <w:p w14:paraId="1BC87CA2" w14:textId="77777777" w:rsidR="007B126A" w:rsidRDefault="007B126A" w:rsidP="007B126A">
      <w:pPr>
        <w:pStyle w:val="Index1"/>
        <w:rPr>
          <w:noProof/>
        </w:rPr>
      </w:pPr>
      <w:r>
        <w:rPr>
          <w:noProof/>
        </w:rPr>
        <w:t xml:space="preserve">MC  </w:t>
      </w:r>
      <w:r w:rsidRPr="00133D36">
        <w:rPr>
          <w:noProof/>
        </w:rPr>
        <w:t>Monte-Carlo-Methode</w:t>
      </w:r>
    </w:p>
    <w:p w14:paraId="7562105D" w14:textId="77777777" w:rsidR="007B126A" w:rsidRDefault="007B126A" w:rsidP="007B126A">
      <w:pPr>
        <w:pStyle w:val="Index1"/>
        <w:rPr>
          <w:noProof/>
        </w:rPr>
      </w:pPr>
      <w:r>
        <w:rPr>
          <w:noProof/>
        </w:rPr>
        <w:t xml:space="preserve">MEP  </w:t>
      </w:r>
      <w:r w:rsidRPr="00133D36">
        <w:rPr>
          <w:noProof/>
        </w:rPr>
        <w:t>Markov-Entscheidungsprozess</w:t>
      </w:r>
    </w:p>
    <w:p w14:paraId="4E1AC4DB" w14:textId="77777777" w:rsidR="007B126A" w:rsidRDefault="007B126A" w:rsidP="007B126A">
      <w:pPr>
        <w:pStyle w:val="Index1"/>
        <w:rPr>
          <w:noProof/>
        </w:rPr>
      </w:pPr>
      <w:r>
        <w:rPr>
          <w:noProof/>
        </w:rPr>
        <w:t xml:space="preserve">MIV  </w:t>
      </w:r>
      <w:r w:rsidRPr="00133D36">
        <w:rPr>
          <w:noProof/>
        </w:rPr>
        <w:t>motorisierter Individualverkehr</w:t>
      </w:r>
    </w:p>
    <w:p w14:paraId="73FEF62C" w14:textId="77777777" w:rsidR="007B126A" w:rsidRDefault="007B126A" w:rsidP="007B126A">
      <w:pPr>
        <w:pStyle w:val="Index1"/>
        <w:rPr>
          <w:noProof/>
        </w:rPr>
      </w:pPr>
      <w:r>
        <w:rPr>
          <w:noProof/>
        </w:rPr>
        <w:t xml:space="preserve">ML  </w:t>
      </w:r>
      <w:r w:rsidRPr="00133D36">
        <w:rPr>
          <w:noProof/>
        </w:rPr>
        <w:t>Machine Learning</w:t>
      </w:r>
      <w:r>
        <w:rPr>
          <w:noProof/>
        </w:rPr>
        <w:t xml:space="preserve">, </w:t>
      </w:r>
      <w:r w:rsidRPr="00133D36">
        <w:rPr>
          <w:noProof/>
        </w:rPr>
        <w:t>Maschinelles Lernen oder Maschinenlernen</w:t>
      </w:r>
    </w:p>
    <w:p w14:paraId="1736F66A" w14:textId="77777777" w:rsidR="007B126A" w:rsidRDefault="007B126A" w:rsidP="007B126A">
      <w:pPr>
        <w:pStyle w:val="Index1"/>
        <w:rPr>
          <w:noProof/>
        </w:rPr>
      </w:pPr>
      <w:r>
        <w:rPr>
          <w:noProof/>
        </w:rPr>
        <w:t xml:space="preserve">ÖPNV  </w:t>
      </w:r>
      <w:r w:rsidRPr="00133D36">
        <w:rPr>
          <w:noProof/>
        </w:rPr>
        <w:t>Öffentlicher Personennahverkehr</w:t>
      </w:r>
    </w:p>
    <w:p w14:paraId="329800DF" w14:textId="77777777" w:rsidR="007B126A" w:rsidRDefault="007B126A" w:rsidP="007B126A">
      <w:pPr>
        <w:pStyle w:val="Index1"/>
        <w:rPr>
          <w:noProof/>
        </w:rPr>
      </w:pPr>
      <w:r>
        <w:rPr>
          <w:noProof/>
        </w:rPr>
        <w:t xml:space="preserve">OSM  </w:t>
      </w:r>
      <w:r w:rsidRPr="00133D36">
        <w:rPr>
          <w:noProof/>
        </w:rPr>
        <w:t>OpenStreetMap</w:t>
      </w:r>
    </w:p>
    <w:p w14:paraId="0C6645FA" w14:textId="77777777" w:rsidR="007B126A" w:rsidRDefault="007B126A" w:rsidP="007B126A">
      <w:pPr>
        <w:pStyle w:val="Index1"/>
        <w:rPr>
          <w:noProof/>
        </w:rPr>
      </w:pPr>
      <w:r>
        <w:rPr>
          <w:noProof/>
        </w:rPr>
        <w:t xml:space="preserve">RBL  </w:t>
      </w:r>
      <w:r w:rsidRPr="00133D36">
        <w:rPr>
          <w:noProof/>
        </w:rPr>
        <w:t>Rechnergestütztes Betriebsleitsystem</w:t>
      </w:r>
    </w:p>
    <w:p w14:paraId="4A974EED" w14:textId="77777777" w:rsidR="007B126A" w:rsidRDefault="007B126A" w:rsidP="007B126A">
      <w:pPr>
        <w:pStyle w:val="Index1"/>
        <w:rPr>
          <w:noProof/>
        </w:rPr>
      </w:pPr>
      <w:r>
        <w:rPr>
          <w:noProof/>
        </w:rPr>
        <w:t xml:space="preserve">RL  </w:t>
      </w:r>
      <w:r w:rsidRPr="00133D36">
        <w:rPr>
          <w:noProof/>
        </w:rPr>
        <w:t>Reinforcement Learning</w:t>
      </w:r>
    </w:p>
    <w:p w14:paraId="29BBC266" w14:textId="77777777" w:rsidR="007B126A" w:rsidRDefault="007B126A" w:rsidP="007B126A">
      <w:pPr>
        <w:pStyle w:val="Index1"/>
        <w:rPr>
          <w:noProof/>
        </w:rPr>
      </w:pPr>
      <w:r>
        <w:rPr>
          <w:noProof/>
        </w:rPr>
        <w:t xml:space="preserve">TD  </w:t>
      </w:r>
      <w:r w:rsidRPr="00133D36">
        <w:rPr>
          <w:noProof/>
        </w:rPr>
        <w:t>Temporal-Difference-Methode</w:t>
      </w:r>
    </w:p>
    <w:p w14:paraId="231D96E7" w14:textId="77777777" w:rsidR="007B126A" w:rsidRDefault="007B126A" w:rsidP="007B126A">
      <w:pPr>
        <w:pStyle w:val="Index1"/>
        <w:rPr>
          <w:noProof/>
        </w:rPr>
      </w:pPr>
      <w:r>
        <w:rPr>
          <w:noProof/>
        </w:rPr>
        <w:t xml:space="preserve">VDV  </w:t>
      </w:r>
      <w:r w:rsidRPr="00133D36">
        <w:rPr>
          <w:noProof/>
        </w:rPr>
        <w:t>Verband Deutscher Verkehrsunternehmen</w:t>
      </w:r>
    </w:p>
    <w:p w14:paraId="31FDBEE5" w14:textId="5C1612A3" w:rsidR="000E5A92" w:rsidDel="007B126A" w:rsidRDefault="007B126A" w:rsidP="007B126A">
      <w:pPr>
        <w:pStyle w:val="Index1"/>
        <w:rPr>
          <w:del w:id="5" w:author="Sebastian Knopf" w:date="2023-01-30T20:44:00Z"/>
          <w:noProof/>
          <w:lang w:val="en-US"/>
        </w:rPr>
        <w:sectPr w:rsidR="000E5A92" w:rsidDel="007B126A" w:rsidSect="000E5A92">
          <w:type w:val="continuous"/>
          <w:pgSz w:w="11906" w:h="16838"/>
          <w:pgMar w:top="1418" w:right="1701" w:bottom="1701" w:left="1418" w:header="709" w:footer="544" w:gutter="0"/>
          <w:cols w:space="720"/>
          <w:titlePg/>
          <w:docGrid w:linePitch="360"/>
        </w:sectPr>
      </w:pPr>
      <w:r>
        <w:rPr>
          <w:noProof/>
        </w:rPr>
        <w:t xml:space="preserve">XML  </w:t>
      </w:r>
      <w:r w:rsidRPr="00133D36">
        <w:rPr>
          <w:noProof/>
        </w:rPr>
        <w:t>Extensible Markup Language</w:t>
      </w:r>
    </w:p>
    <w:p w14:paraId="79917594" w14:textId="55517B8D" w:rsidR="00263071" w:rsidRPr="00263071" w:rsidRDefault="001404C5" w:rsidP="00263071">
      <w:pPr>
        <w:rPr>
          <w:lang w:val="en-US"/>
        </w:rPr>
      </w:pPr>
      <w:r>
        <w:rPr>
          <w:lang w:val="en-US"/>
        </w:rPr>
        <w:fldChar w:fldCharType="end"/>
      </w:r>
    </w:p>
    <w:p w14:paraId="0F7B7F1E" w14:textId="77777777" w:rsidR="00CA09F9" w:rsidRDefault="00CA09F9" w:rsidP="00CA09F9">
      <w:pPr>
        <w:pStyle w:val="berschrift1"/>
        <w:numPr>
          <w:ilvl w:val="0"/>
          <w:numId w:val="0"/>
        </w:numPr>
      </w:pPr>
      <w:bookmarkStart w:id="6" w:name="_Toc125899203"/>
      <w:r>
        <w:t>Abbildungsverzeichnis</w:t>
      </w:r>
      <w:bookmarkEnd w:id="6"/>
    </w:p>
    <w:p w14:paraId="018B569C" w14:textId="5AB65E2A" w:rsidR="000E5A92" w:rsidRDefault="00A827CC">
      <w:pPr>
        <w:pStyle w:val="Abbildungsverzeichnis"/>
        <w:tabs>
          <w:tab w:val="right" w:leader="dot" w:pos="8777"/>
        </w:tabs>
        <w:rPr>
          <w:rFonts w:eastAsiaTheme="minorEastAsia"/>
          <w:noProof/>
          <w:sz w:val="22"/>
          <w:lang w:eastAsia="de-DE"/>
        </w:rPr>
      </w:pPr>
      <w:r>
        <w:fldChar w:fldCharType="begin"/>
      </w:r>
      <w:r>
        <w:instrText xml:space="preserve"> TOC \h \z \c "Abbildung" </w:instrText>
      </w:r>
      <w:r>
        <w:fldChar w:fldCharType="separate"/>
      </w:r>
      <w:hyperlink r:id="rId16" w:anchor="_Toc125899258" w:history="1">
        <w:r w:rsidR="000E5A92" w:rsidRPr="00B43621">
          <w:rPr>
            <w:rStyle w:val="Hyperlink"/>
            <w:b/>
            <w:noProof/>
          </w:rPr>
          <w:t>Abbildung 1:</w:t>
        </w:r>
        <w:r w:rsidR="000E5A92" w:rsidRPr="00B43621">
          <w:rPr>
            <w:rStyle w:val="Hyperlink"/>
            <w:noProof/>
          </w:rPr>
          <w:t xml:space="preserve"> Graphische Darstellung des k-Nearest-Neighbours Algorithmus</w:t>
        </w:r>
        <w:r w:rsidR="000E5A92">
          <w:rPr>
            <w:noProof/>
            <w:webHidden/>
          </w:rPr>
          <w:tab/>
        </w:r>
        <w:r w:rsidR="000E5A92">
          <w:rPr>
            <w:noProof/>
            <w:webHidden/>
          </w:rPr>
          <w:fldChar w:fldCharType="begin"/>
        </w:r>
        <w:r w:rsidR="000E5A92">
          <w:rPr>
            <w:noProof/>
            <w:webHidden/>
          </w:rPr>
          <w:instrText xml:space="preserve"> PAGEREF _Toc125899258 \h </w:instrText>
        </w:r>
        <w:r w:rsidR="000E5A92">
          <w:rPr>
            <w:noProof/>
            <w:webHidden/>
          </w:rPr>
        </w:r>
        <w:r w:rsidR="000E5A92">
          <w:rPr>
            <w:noProof/>
            <w:webHidden/>
          </w:rPr>
          <w:fldChar w:fldCharType="separate"/>
        </w:r>
        <w:r w:rsidR="000E5A92">
          <w:rPr>
            <w:noProof/>
            <w:webHidden/>
          </w:rPr>
          <w:t>17</w:t>
        </w:r>
        <w:r w:rsidR="000E5A92">
          <w:rPr>
            <w:noProof/>
            <w:webHidden/>
          </w:rPr>
          <w:fldChar w:fldCharType="end"/>
        </w:r>
      </w:hyperlink>
    </w:p>
    <w:p w14:paraId="59863ED1" w14:textId="466C5783" w:rsidR="000E5A92" w:rsidRDefault="00755F4E">
      <w:pPr>
        <w:pStyle w:val="Abbildungsverzeichnis"/>
        <w:tabs>
          <w:tab w:val="right" w:leader="dot" w:pos="8777"/>
        </w:tabs>
        <w:rPr>
          <w:rFonts w:eastAsiaTheme="minorEastAsia"/>
          <w:noProof/>
          <w:sz w:val="22"/>
          <w:lang w:eastAsia="de-DE"/>
        </w:rPr>
      </w:pPr>
      <w:hyperlink r:id="rId17" w:anchor="_Toc125899259" w:history="1">
        <w:r w:rsidR="000E5A92" w:rsidRPr="00B43621">
          <w:rPr>
            <w:rStyle w:val="Hyperlink"/>
            <w:b/>
            <w:noProof/>
          </w:rPr>
          <w:t>Abbildung 2</w:t>
        </w:r>
        <w:r w:rsidR="000E5A92" w:rsidRPr="00B43621">
          <w:rPr>
            <w:rStyle w:val="Hyperlink"/>
            <w:noProof/>
          </w:rPr>
          <w:t>: Graphische Darstellung des Reinforcement Learning</w:t>
        </w:r>
        <w:r w:rsidR="000E5A92">
          <w:rPr>
            <w:noProof/>
            <w:webHidden/>
          </w:rPr>
          <w:tab/>
        </w:r>
        <w:r w:rsidR="000E5A92">
          <w:rPr>
            <w:noProof/>
            <w:webHidden/>
          </w:rPr>
          <w:fldChar w:fldCharType="begin"/>
        </w:r>
        <w:r w:rsidR="000E5A92">
          <w:rPr>
            <w:noProof/>
            <w:webHidden/>
          </w:rPr>
          <w:instrText xml:space="preserve"> PAGEREF _Toc125899259 \h </w:instrText>
        </w:r>
        <w:r w:rsidR="000E5A92">
          <w:rPr>
            <w:noProof/>
            <w:webHidden/>
          </w:rPr>
        </w:r>
        <w:r w:rsidR="000E5A92">
          <w:rPr>
            <w:noProof/>
            <w:webHidden/>
          </w:rPr>
          <w:fldChar w:fldCharType="separate"/>
        </w:r>
        <w:r w:rsidR="000E5A92">
          <w:rPr>
            <w:noProof/>
            <w:webHidden/>
          </w:rPr>
          <w:t>19</w:t>
        </w:r>
        <w:r w:rsidR="000E5A92">
          <w:rPr>
            <w:noProof/>
            <w:webHidden/>
          </w:rPr>
          <w:fldChar w:fldCharType="end"/>
        </w:r>
      </w:hyperlink>
    </w:p>
    <w:p w14:paraId="0E24AED9" w14:textId="7AF56EEB" w:rsidR="000E5A92" w:rsidRDefault="00755F4E">
      <w:pPr>
        <w:pStyle w:val="Abbildungsverzeichnis"/>
        <w:tabs>
          <w:tab w:val="right" w:leader="dot" w:pos="8777"/>
        </w:tabs>
        <w:rPr>
          <w:rFonts w:eastAsiaTheme="minorEastAsia"/>
          <w:noProof/>
          <w:sz w:val="22"/>
          <w:lang w:eastAsia="de-DE"/>
        </w:rPr>
      </w:pPr>
      <w:hyperlink r:id="rId18" w:anchor="_Toc125899260" w:history="1">
        <w:r w:rsidR="000E5A92" w:rsidRPr="00B43621">
          <w:rPr>
            <w:rStyle w:val="Hyperlink"/>
            <w:b/>
            <w:noProof/>
          </w:rPr>
          <w:t>Abbildung 3:</w:t>
        </w:r>
        <w:r w:rsidR="000E5A92" w:rsidRPr="00B43621">
          <w:rPr>
            <w:rStyle w:val="Hyperlink"/>
            <w:noProof/>
          </w:rPr>
          <w:t xml:space="preserve"> Darstellung einer klassischen und einer unscharfen Menge</w:t>
        </w:r>
        <w:r w:rsidR="000E5A92">
          <w:rPr>
            <w:noProof/>
            <w:webHidden/>
          </w:rPr>
          <w:tab/>
        </w:r>
        <w:r w:rsidR="000E5A92">
          <w:rPr>
            <w:noProof/>
            <w:webHidden/>
          </w:rPr>
          <w:fldChar w:fldCharType="begin"/>
        </w:r>
        <w:r w:rsidR="000E5A92">
          <w:rPr>
            <w:noProof/>
            <w:webHidden/>
          </w:rPr>
          <w:instrText xml:space="preserve"> PAGEREF _Toc125899260 \h </w:instrText>
        </w:r>
        <w:r w:rsidR="000E5A92">
          <w:rPr>
            <w:noProof/>
            <w:webHidden/>
          </w:rPr>
        </w:r>
        <w:r w:rsidR="000E5A92">
          <w:rPr>
            <w:noProof/>
            <w:webHidden/>
          </w:rPr>
          <w:fldChar w:fldCharType="separate"/>
        </w:r>
        <w:r w:rsidR="000E5A92">
          <w:rPr>
            <w:noProof/>
            <w:webHidden/>
          </w:rPr>
          <w:t>21</w:t>
        </w:r>
        <w:r w:rsidR="000E5A92">
          <w:rPr>
            <w:noProof/>
            <w:webHidden/>
          </w:rPr>
          <w:fldChar w:fldCharType="end"/>
        </w:r>
      </w:hyperlink>
    </w:p>
    <w:p w14:paraId="30546E62" w14:textId="738928D6" w:rsidR="000E5A92" w:rsidRDefault="00755F4E">
      <w:pPr>
        <w:pStyle w:val="Abbildungsverzeichnis"/>
        <w:tabs>
          <w:tab w:val="right" w:leader="dot" w:pos="8777"/>
        </w:tabs>
        <w:rPr>
          <w:rFonts w:eastAsiaTheme="minorEastAsia"/>
          <w:noProof/>
          <w:sz w:val="22"/>
          <w:lang w:eastAsia="de-DE"/>
        </w:rPr>
      </w:pPr>
      <w:hyperlink r:id="rId19" w:anchor="_Toc125899261" w:history="1">
        <w:r w:rsidR="000E5A92" w:rsidRPr="00B43621">
          <w:rPr>
            <w:rStyle w:val="Hyperlink"/>
            <w:b/>
            <w:noProof/>
          </w:rPr>
          <w:t>Abbildung 4:</w:t>
        </w:r>
        <w:r w:rsidR="000E5A92" w:rsidRPr="00B43621">
          <w:rPr>
            <w:rStyle w:val="Hyperlink"/>
            <w:noProof/>
          </w:rPr>
          <w:t xml:space="preserve"> Graphische Darstellung der Überdeckung unscharfer Mengen</w:t>
        </w:r>
        <w:r w:rsidR="000E5A92">
          <w:rPr>
            <w:noProof/>
            <w:webHidden/>
          </w:rPr>
          <w:tab/>
        </w:r>
        <w:r w:rsidR="000E5A92">
          <w:rPr>
            <w:noProof/>
            <w:webHidden/>
          </w:rPr>
          <w:fldChar w:fldCharType="begin"/>
        </w:r>
        <w:r w:rsidR="000E5A92">
          <w:rPr>
            <w:noProof/>
            <w:webHidden/>
          </w:rPr>
          <w:instrText xml:space="preserve"> PAGEREF _Toc125899261 \h </w:instrText>
        </w:r>
        <w:r w:rsidR="000E5A92">
          <w:rPr>
            <w:noProof/>
            <w:webHidden/>
          </w:rPr>
        </w:r>
        <w:r w:rsidR="000E5A92">
          <w:rPr>
            <w:noProof/>
            <w:webHidden/>
          </w:rPr>
          <w:fldChar w:fldCharType="separate"/>
        </w:r>
        <w:r w:rsidR="000E5A92">
          <w:rPr>
            <w:noProof/>
            <w:webHidden/>
          </w:rPr>
          <w:t>22</w:t>
        </w:r>
        <w:r w:rsidR="000E5A92">
          <w:rPr>
            <w:noProof/>
            <w:webHidden/>
          </w:rPr>
          <w:fldChar w:fldCharType="end"/>
        </w:r>
      </w:hyperlink>
    </w:p>
    <w:p w14:paraId="321B7E3E" w14:textId="790FF01C" w:rsidR="000E5A92" w:rsidRDefault="00755F4E">
      <w:pPr>
        <w:pStyle w:val="Abbildungsverzeichnis"/>
        <w:tabs>
          <w:tab w:val="right" w:leader="dot" w:pos="8777"/>
        </w:tabs>
        <w:rPr>
          <w:rFonts w:eastAsiaTheme="minorEastAsia"/>
          <w:noProof/>
          <w:sz w:val="22"/>
          <w:lang w:eastAsia="de-DE"/>
        </w:rPr>
      </w:pPr>
      <w:hyperlink r:id="rId20" w:anchor="_Toc125899262" w:history="1">
        <w:r w:rsidR="000E5A92" w:rsidRPr="00B43621">
          <w:rPr>
            <w:rStyle w:val="Hyperlink"/>
            <w:b/>
            <w:noProof/>
          </w:rPr>
          <w:t>Abbildung 5</w:t>
        </w:r>
        <w:r w:rsidR="000E5A92" w:rsidRPr="00B43621">
          <w:rPr>
            <w:rStyle w:val="Hyperlink"/>
            <w:noProof/>
          </w:rPr>
          <w:t>: Beispielszenario für Linienbusse im Stadtverkehr im Maßstab 1:1837</w:t>
        </w:r>
        <w:r w:rsidR="000E5A92">
          <w:rPr>
            <w:noProof/>
            <w:webHidden/>
          </w:rPr>
          <w:tab/>
        </w:r>
        <w:r w:rsidR="000E5A92">
          <w:rPr>
            <w:noProof/>
            <w:webHidden/>
          </w:rPr>
          <w:fldChar w:fldCharType="begin"/>
        </w:r>
        <w:r w:rsidR="000E5A92">
          <w:rPr>
            <w:noProof/>
            <w:webHidden/>
          </w:rPr>
          <w:instrText xml:space="preserve"> PAGEREF _Toc125899262 \h </w:instrText>
        </w:r>
        <w:r w:rsidR="000E5A92">
          <w:rPr>
            <w:noProof/>
            <w:webHidden/>
          </w:rPr>
        </w:r>
        <w:r w:rsidR="000E5A92">
          <w:rPr>
            <w:noProof/>
            <w:webHidden/>
          </w:rPr>
          <w:fldChar w:fldCharType="separate"/>
        </w:r>
        <w:r w:rsidR="000E5A92">
          <w:rPr>
            <w:noProof/>
            <w:webHidden/>
          </w:rPr>
          <w:t>36</w:t>
        </w:r>
        <w:r w:rsidR="000E5A92">
          <w:rPr>
            <w:noProof/>
            <w:webHidden/>
          </w:rPr>
          <w:fldChar w:fldCharType="end"/>
        </w:r>
      </w:hyperlink>
    </w:p>
    <w:p w14:paraId="63C6E5CA" w14:textId="5C047674" w:rsidR="000E5A92" w:rsidRDefault="00755F4E">
      <w:pPr>
        <w:pStyle w:val="Abbildungsverzeichnis"/>
        <w:tabs>
          <w:tab w:val="right" w:leader="dot" w:pos="8777"/>
        </w:tabs>
        <w:rPr>
          <w:rFonts w:eastAsiaTheme="minorEastAsia"/>
          <w:noProof/>
          <w:sz w:val="22"/>
          <w:lang w:eastAsia="de-DE"/>
        </w:rPr>
      </w:pPr>
      <w:hyperlink r:id="rId21" w:anchor="_Toc125899263" w:history="1">
        <w:r w:rsidR="000E5A92" w:rsidRPr="00B43621">
          <w:rPr>
            <w:rStyle w:val="Hyperlink"/>
            <w:b/>
            <w:noProof/>
          </w:rPr>
          <w:t>Abbildung 6:</w:t>
        </w:r>
        <w:r w:rsidR="000E5A92" w:rsidRPr="00B43621">
          <w:rPr>
            <w:rStyle w:val="Hyperlink"/>
            <w:noProof/>
          </w:rPr>
          <w:t xml:space="preserve"> Beispielszenario für Linienbusse im Regionalverkehr im Maßstab 1:7361</w:t>
        </w:r>
        <w:r w:rsidR="000E5A92">
          <w:rPr>
            <w:noProof/>
            <w:webHidden/>
          </w:rPr>
          <w:tab/>
        </w:r>
        <w:r w:rsidR="000E5A92">
          <w:rPr>
            <w:noProof/>
            <w:webHidden/>
          </w:rPr>
          <w:fldChar w:fldCharType="begin"/>
        </w:r>
        <w:r w:rsidR="000E5A92">
          <w:rPr>
            <w:noProof/>
            <w:webHidden/>
          </w:rPr>
          <w:instrText xml:space="preserve"> PAGEREF _Toc125899263 \h </w:instrText>
        </w:r>
        <w:r w:rsidR="000E5A92">
          <w:rPr>
            <w:noProof/>
            <w:webHidden/>
          </w:rPr>
        </w:r>
        <w:r w:rsidR="000E5A92">
          <w:rPr>
            <w:noProof/>
            <w:webHidden/>
          </w:rPr>
          <w:fldChar w:fldCharType="separate"/>
        </w:r>
        <w:r w:rsidR="000E5A92">
          <w:rPr>
            <w:noProof/>
            <w:webHidden/>
          </w:rPr>
          <w:t>37</w:t>
        </w:r>
        <w:r w:rsidR="000E5A92">
          <w:rPr>
            <w:noProof/>
            <w:webHidden/>
          </w:rPr>
          <w:fldChar w:fldCharType="end"/>
        </w:r>
      </w:hyperlink>
    </w:p>
    <w:p w14:paraId="606A6B58" w14:textId="0809F2CA" w:rsidR="000E5A92" w:rsidRDefault="00755F4E">
      <w:pPr>
        <w:pStyle w:val="Abbildungsverzeichnis"/>
        <w:tabs>
          <w:tab w:val="right" w:leader="dot" w:pos="8777"/>
        </w:tabs>
        <w:rPr>
          <w:rFonts w:eastAsiaTheme="minorEastAsia"/>
          <w:noProof/>
          <w:sz w:val="22"/>
          <w:lang w:eastAsia="de-DE"/>
        </w:rPr>
      </w:pPr>
      <w:hyperlink r:id="rId22" w:anchor="_Toc125899264" w:history="1">
        <w:r w:rsidR="000E5A92" w:rsidRPr="00B43621">
          <w:rPr>
            <w:rStyle w:val="Hyperlink"/>
            <w:b/>
            <w:noProof/>
          </w:rPr>
          <w:t>Abbildung 7:</w:t>
        </w:r>
        <w:r w:rsidR="000E5A92" w:rsidRPr="00B43621">
          <w:rPr>
            <w:rStyle w:val="Hyperlink"/>
            <w:noProof/>
          </w:rPr>
          <w:t xml:space="preserve"> Beispielszenario für Linienbusse im Vorortverkehr im Maßstab 1:3675</w:t>
        </w:r>
        <w:r w:rsidR="000E5A92">
          <w:rPr>
            <w:noProof/>
            <w:webHidden/>
          </w:rPr>
          <w:tab/>
        </w:r>
        <w:r w:rsidR="000E5A92">
          <w:rPr>
            <w:noProof/>
            <w:webHidden/>
          </w:rPr>
          <w:fldChar w:fldCharType="begin"/>
        </w:r>
        <w:r w:rsidR="000E5A92">
          <w:rPr>
            <w:noProof/>
            <w:webHidden/>
          </w:rPr>
          <w:instrText xml:space="preserve"> PAGEREF _Toc125899264 \h </w:instrText>
        </w:r>
        <w:r w:rsidR="000E5A92">
          <w:rPr>
            <w:noProof/>
            <w:webHidden/>
          </w:rPr>
        </w:r>
        <w:r w:rsidR="000E5A92">
          <w:rPr>
            <w:noProof/>
            <w:webHidden/>
          </w:rPr>
          <w:fldChar w:fldCharType="separate"/>
        </w:r>
        <w:r w:rsidR="000E5A92">
          <w:rPr>
            <w:noProof/>
            <w:webHidden/>
          </w:rPr>
          <w:t>38</w:t>
        </w:r>
        <w:r w:rsidR="000E5A92">
          <w:rPr>
            <w:noProof/>
            <w:webHidden/>
          </w:rPr>
          <w:fldChar w:fldCharType="end"/>
        </w:r>
      </w:hyperlink>
    </w:p>
    <w:p w14:paraId="6DA4FD8F" w14:textId="0EF93045" w:rsidR="000E5A92" w:rsidRDefault="00755F4E">
      <w:pPr>
        <w:pStyle w:val="Abbildungsverzeichnis"/>
        <w:tabs>
          <w:tab w:val="right" w:leader="dot" w:pos="8777"/>
        </w:tabs>
        <w:rPr>
          <w:rFonts w:eastAsiaTheme="minorEastAsia"/>
          <w:noProof/>
          <w:sz w:val="22"/>
          <w:lang w:eastAsia="de-DE"/>
        </w:rPr>
      </w:pPr>
      <w:hyperlink r:id="rId23" w:anchor="_Toc125899265" w:history="1">
        <w:r w:rsidR="000E5A92" w:rsidRPr="00B43621">
          <w:rPr>
            <w:rStyle w:val="Hyperlink"/>
            <w:b/>
            <w:noProof/>
          </w:rPr>
          <w:t>Abbildung 8:</w:t>
        </w:r>
        <w:r w:rsidR="000E5A92" w:rsidRPr="00B43621">
          <w:rPr>
            <w:rStyle w:val="Hyperlink"/>
            <w:noProof/>
          </w:rPr>
          <w:t xml:space="preserve"> Overpass-Abfrage für Straßendaten im Primärnetz</w:t>
        </w:r>
        <w:r w:rsidR="000E5A92">
          <w:rPr>
            <w:noProof/>
            <w:webHidden/>
          </w:rPr>
          <w:tab/>
        </w:r>
        <w:r w:rsidR="000E5A92">
          <w:rPr>
            <w:noProof/>
            <w:webHidden/>
          </w:rPr>
          <w:fldChar w:fldCharType="begin"/>
        </w:r>
        <w:r w:rsidR="000E5A92">
          <w:rPr>
            <w:noProof/>
            <w:webHidden/>
          </w:rPr>
          <w:instrText xml:space="preserve"> PAGEREF _Toc125899265 \h </w:instrText>
        </w:r>
        <w:r w:rsidR="000E5A92">
          <w:rPr>
            <w:noProof/>
            <w:webHidden/>
          </w:rPr>
        </w:r>
        <w:r w:rsidR="000E5A92">
          <w:rPr>
            <w:noProof/>
            <w:webHidden/>
          </w:rPr>
          <w:fldChar w:fldCharType="separate"/>
        </w:r>
        <w:r w:rsidR="000E5A92">
          <w:rPr>
            <w:noProof/>
            <w:webHidden/>
          </w:rPr>
          <w:t>41</w:t>
        </w:r>
        <w:r w:rsidR="000E5A92">
          <w:rPr>
            <w:noProof/>
            <w:webHidden/>
          </w:rPr>
          <w:fldChar w:fldCharType="end"/>
        </w:r>
      </w:hyperlink>
    </w:p>
    <w:p w14:paraId="6DA05B0C" w14:textId="6B09E186" w:rsidR="000E5A92" w:rsidRDefault="00755F4E">
      <w:pPr>
        <w:pStyle w:val="Abbildungsverzeichnis"/>
        <w:tabs>
          <w:tab w:val="right" w:leader="dot" w:pos="8777"/>
        </w:tabs>
        <w:rPr>
          <w:rFonts w:eastAsiaTheme="minorEastAsia"/>
          <w:noProof/>
          <w:sz w:val="22"/>
          <w:lang w:eastAsia="de-DE"/>
        </w:rPr>
      </w:pPr>
      <w:hyperlink r:id="rId24" w:anchor="_Toc125899266" w:history="1">
        <w:r w:rsidR="000E5A92" w:rsidRPr="00B43621">
          <w:rPr>
            <w:rStyle w:val="Hyperlink"/>
            <w:b/>
            <w:noProof/>
          </w:rPr>
          <w:t>Abbildung 9:</w:t>
        </w:r>
        <w:r w:rsidR="000E5A92" w:rsidRPr="00B43621">
          <w:rPr>
            <w:rStyle w:val="Hyperlink"/>
            <w:noProof/>
          </w:rPr>
          <w:t xml:space="preserve"> Overpass-Vorschau für Straßendatendaten im Primärnetz</w:t>
        </w:r>
        <w:r w:rsidR="000E5A92">
          <w:rPr>
            <w:noProof/>
            <w:webHidden/>
          </w:rPr>
          <w:tab/>
        </w:r>
        <w:r w:rsidR="000E5A92">
          <w:rPr>
            <w:noProof/>
            <w:webHidden/>
          </w:rPr>
          <w:fldChar w:fldCharType="begin"/>
        </w:r>
        <w:r w:rsidR="000E5A92">
          <w:rPr>
            <w:noProof/>
            <w:webHidden/>
          </w:rPr>
          <w:instrText xml:space="preserve"> PAGEREF _Toc125899266 \h </w:instrText>
        </w:r>
        <w:r w:rsidR="000E5A92">
          <w:rPr>
            <w:noProof/>
            <w:webHidden/>
          </w:rPr>
        </w:r>
        <w:r w:rsidR="000E5A92">
          <w:rPr>
            <w:noProof/>
            <w:webHidden/>
          </w:rPr>
          <w:fldChar w:fldCharType="separate"/>
        </w:r>
        <w:r w:rsidR="000E5A92">
          <w:rPr>
            <w:noProof/>
            <w:webHidden/>
          </w:rPr>
          <w:t>41</w:t>
        </w:r>
        <w:r w:rsidR="000E5A92">
          <w:rPr>
            <w:noProof/>
            <w:webHidden/>
          </w:rPr>
          <w:fldChar w:fldCharType="end"/>
        </w:r>
      </w:hyperlink>
    </w:p>
    <w:p w14:paraId="3BD1BE31" w14:textId="14196C2D" w:rsidR="000E5A92" w:rsidRDefault="00755F4E">
      <w:pPr>
        <w:pStyle w:val="Abbildungsverzeichnis"/>
        <w:tabs>
          <w:tab w:val="right" w:leader="dot" w:pos="8777"/>
        </w:tabs>
        <w:rPr>
          <w:rFonts w:eastAsiaTheme="minorEastAsia"/>
          <w:noProof/>
          <w:sz w:val="22"/>
          <w:lang w:eastAsia="de-DE"/>
        </w:rPr>
      </w:pPr>
      <w:hyperlink r:id="rId25" w:anchor="_Toc125899267" w:history="1">
        <w:r w:rsidR="000E5A92" w:rsidRPr="00B43621">
          <w:rPr>
            <w:rStyle w:val="Hyperlink"/>
            <w:b/>
            <w:noProof/>
          </w:rPr>
          <w:t>Abbildung 10:</w:t>
        </w:r>
        <w:r w:rsidR="000E5A92" w:rsidRPr="00B43621">
          <w:rPr>
            <w:rStyle w:val="Hyperlink"/>
            <w:noProof/>
          </w:rPr>
          <w:t xml:space="preserve"> Ableitung eines für Linienbusse geeigneten Netzes aus OSM-Daten</w:t>
        </w:r>
        <w:r w:rsidR="000E5A92">
          <w:rPr>
            <w:noProof/>
            <w:webHidden/>
          </w:rPr>
          <w:tab/>
        </w:r>
        <w:r w:rsidR="000E5A92">
          <w:rPr>
            <w:noProof/>
            <w:webHidden/>
          </w:rPr>
          <w:fldChar w:fldCharType="begin"/>
        </w:r>
        <w:r w:rsidR="000E5A92">
          <w:rPr>
            <w:noProof/>
            <w:webHidden/>
          </w:rPr>
          <w:instrText xml:space="preserve"> PAGEREF _Toc125899267 \h </w:instrText>
        </w:r>
        <w:r w:rsidR="000E5A92">
          <w:rPr>
            <w:noProof/>
            <w:webHidden/>
          </w:rPr>
        </w:r>
        <w:r w:rsidR="000E5A92">
          <w:rPr>
            <w:noProof/>
            <w:webHidden/>
          </w:rPr>
          <w:fldChar w:fldCharType="separate"/>
        </w:r>
        <w:r w:rsidR="000E5A92">
          <w:rPr>
            <w:noProof/>
            <w:webHidden/>
          </w:rPr>
          <w:t>43</w:t>
        </w:r>
        <w:r w:rsidR="000E5A92">
          <w:rPr>
            <w:noProof/>
            <w:webHidden/>
          </w:rPr>
          <w:fldChar w:fldCharType="end"/>
        </w:r>
      </w:hyperlink>
    </w:p>
    <w:p w14:paraId="787A27C0" w14:textId="78911CD5" w:rsidR="000E5A92" w:rsidRDefault="00755F4E">
      <w:pPr>
        <w:pStyle w:val="Abbildungsverzeichnis"/>
        <w:tabs>
          <w:tab w:val="right" w:leader="dot" w:pos="8777"/>
        </w:tabs>
        <w:rPr>
          <w:rFonts w:eastAsiaTheme="minorEastAsia"/>
          <w:noProof/>
          <w:sz w:val="22"/>
          <w:lang w:eastAsia="de-DE"/>
        </w:rPr>
      </w:pPr>
      <w:hyperlink r:id="rId26" w:anchor="_Toc125899268" w:history="1">
        <w:r w:rsidR="000E5A92" w:rsidRPr="00B43621">
          <w:rPr>
            <w:rStyle w:val="Hyperlink"/>
            <w:b/>
            <w:noProof/>
          </w:rPr>
          <w:t>Abbildung 11:</w:t>
        </w:r>
        <w:r w:rsidR="000E5A92" w:rsidRPr="00B43621">
          <w:rPr>
            <w:rStyle w:val="Hyperlink"/>
            <w:noProof/>
          </w:rPr>
          <w:t xml:space="preserve"> Abzweigung und Einmündung eines Umleitungsfahrweges</w:t>
        </w:r>
        <w:r w:rsidR="000E5A92">
          <w:rPr>
            <w:noProof/>
            <w:webHidden/>
          </w:rPr>
          <w:tab/>
        </w:r>
        <w:r w:rsidR="000E5A92">
          <w:rPr>
            <w:noProof/>
            <w:webHidden/>
          </w:rPr>
          <w:fldChar w:fldCharType="begin"/>
        </w:r>
        <w:r w:rsidR="000E5A92">
          <w:rPr>
            <w:noProof/>
            <w:webHidden/>
          </w:rPr>
          <w:instrText xml:space="preserve"> PAGEREF _Toc125899268 \h </w:instrText>
        </w:r>
        <w:r w:rsidR="000E5A92">
          <w:rPr>
            <w:noProof/>
            <w:webHidden/>
          </w:rPr>
        </w:r>
        <w:r w:rsidR="000E5A92">
          <w:rPr>
            <w:noProof/>
            <w:webHidden/>
          </w:rPr>
          <w:fldChar w:fldCharType="separate"/>
        </w:r>
        <w:r w:rsidR="000E5A92">
          <w:rPr>
            <w:noProof/>
            <w:webHidden/>
          </w:rPr>
          <w:t>44</w:t>
        </w:r>
        <w:r w:rsidR="000E5A92">
          <w:rPr>
            <w:noProof/>
            <w:webHidden/>
          </w:rPr>
          <w:fldChar w:fldCharType="end"/>
        </w:r>
      </w:hyperlink>
    </w:p>
    <w:p w14:paraId="0153FBAC" w14:textId="55253E8C" w:rsidR="000E5A92" w:rsidRDefault="00755F4E">
      <w:pPr>
        <w:pStyle w:val="Abbildungsverzeichnis"/>
        <w:tabs>
          <w:tab w:val="right" w:leader="dot" w:pos="8777"/>
        </w:tabs>
        <w:rPr>
          <w:rFonts w:eastAsiaTheme="minorEastAsia"/>
          <w:noProof/>
          <w:sz w:val="22"/>
          <w:lang w:eastAsia="de-DE"/>
        </w:rPr>
      </w:pPr>
      <w:hyperlink r:id="rId27" w:anchor="_Toc125899269" w:history="1">
        <w:r w:rsidR="000E5A92" w:rsidRPr="00B43621">
          <w:rPr>
            <w:rStyle w:val="Hyperlink"/>
            <w:b/>
            <w:noProof/>
          </w:rPr>
          <w:t>Abbildung 12:</w:t>
        </w:r>
        <w:r w:rsidR="000E5A92" w:rsidRPr="00B43621">
          <w:rPr>
            <w:rStyle w:val="Hyperlink"/>
            <w:noProof/>
          </w:rPr>
          <w:t xml:space="preserve"> Dreistufige Kombination von Regel- und Umleitungsfahrweg</w:t>
        </w:r>
        <w:r w:rsidR="000E5A92">
          <w:rPr>
            <w:noProof/>
            <w:webHidden/>
          </w:rPr>
          <w:tab/>
        </w:r>
        <w:r w:rsidR="000E5A92">
          <w:rPr>
            <w:noProof/>
            <w:webHidden/>
          </w:rPr>
          <w:fldChar w:fldCharType="begin"/>
        </w:r>
        <w:r w:rsidR="000E5A92">
          <w:rPr>
            <w:noProof/>
            <w:webHidden/>
          </w:rPr>
          <w:instrText xml:space="preserve"> PAGEREF _Toc125899269 \h </w:instrText>
        </w:r>
        <w:r w:rsidR="000E5A92">
          <w:rPr>
            <w:noProof/>
            <w:webHidden/>
          </w:rPr>
        </w:r>
        <w:r w:rsidR="000E5A92">
          <w:rPr>
            <w:noProof/>
            <w:webHidden/>
          </w:rPr>
          <w:fldChar w:fldCharType="separate"/>
        </w:r>
        <w:r w:rsidR="000E5A92">
          <w:rPr>
            <w:noProof/>
            <w:webHidden/>
          </w:rPr>
          <w:t>44</w:t>
        </w:r>
        <w:r w:rsidR="000E5A92">
          <w:rPr>
            <w:noProof/>
            <w:webHidden/>
          </w:rPr>
          <w:fldChar w:fldCharType="end"/>
        </w:r>
      </w:hyperlink>
    </w:p>
    <w:p w14:paraId="0DEA9FF9" w14:textId="184C06ED" w:rsidR="000E5A92" w:rsidRDefault="00755F4E">
      <w:pPr>
        <w:pStyle w:val="Abbildungsverzeichnis"/>
        <w:tabs>
          <w:tab w:val="right" w:leader="dot" w:pos="8777"/>
        </w:tabs>
        <w:rPr>
          <w:rFonts w:eastAsiaTheme="minorEastAsia"/>
          <w:noProof/>
          <w:sz w:val="22"/>
          <w:lang w:eastAsia="de-DE"/>
        </w:rPr>
      </w:pPr>
      <w:hyperlink r:id="rId28" w:anchor="_Toc125899270" w:history="1">
        <w:r w:rsidR="000E5A92" w:rsidRPr="00B43621">
          <w:rPr>
            <w:rStyle w:val="Hyperlink"/>
            <w:b/>
            <w:noProof/>
          </w:rPr>
          <w:t>Abbildung 13:</w:t>
        </w:r>
        <w:r w:rsidR="000E5A92" w:rsidRPr="00B43621">
          <w:rPr>
            <w:rStyle w:val="Hyperlink"/>
            <w:noProof/>
          </w:rPr>
          <w:t xml:space="preserve"> Umsetzungsgrad von Smart City Projekten in den 200 größten Städten</w:t>
        </w:r>
        <w:r w:rsidR="000E5A92">
          <w:rPr>
            <w:noProof/>
            <w:webHidden/>
          </w:rPr>
          <w:tab/>
        </w:r>
        <w:r w:rsidR="000E5A92">
          <w:rPr>
            <w:noProof/>
            <w:webHidden/>
          </w:rPr>
          <w:fldChar w:fldCharType="begin"/>
        </w:r>
        <w:r w:rsidR="000E5A92">
          <w:rPr>
            <w:noProof/>
            <w:webHidden/>
          </w:rPr>
          <w:instrText xml:space="preserve"> PAGEREF _Toc125899270 \h </w:instrText>
        </w:r>
        <w:r w:rsidR="000E5A92">
          <w:rPr>
            <w:noProof/>
            <w:webHidden/>
          </w:rPr>
        </w:r>
        <w:r w:rsidR="000E5A92">
          <w:rPr>
            <w:noProof/>
            <w:webHidden/>
          </w:rPr>
          <w:fldChar w:fldCharType="separate"/>
        </w:r>
        <w:r w:rsidR="000E5A92">
          <w:rPr>
            <w:noProof/>
            <w:webHidden/>
          </w:rPr>
          <w:t>46</w:t>
        </w:r>
        <w:r w:rsidR="000E5A92">
          <w:rPr>
            <w:noProof/>
            <w:webHidden/>
          </w:rPr>
          <w:fldChar w:fldCharType="end"/>
        </w:r>
      </w:hyperlink>
    </w:p>
    <w:p w14:paraId="7D07C68E" w14:textId="514311D5" w:rsidR="000E5A92" w:rsidRDefault="00755F4E">
      <w:pPr>
        <w:pStyle w:val="Abbildungsverzeichnis"/>
        <w:tabs>
          <w:tab w:val="right" w:leader="dot" w:pos="8777"/>
        </w:tabs>
        <w:rPr>
          <w:rFonts w:eastAsiaTheme="minorEastAsia"/>
          <w:noProof/>
          <w:sz w:val="22"/>
          <w:lang w:eastAsia="de-DE"/>
        </w:rPr>
      </w:pPr>
      <w:hyperlink r:id="rId29" w:anchor="_Toc125899271" w:history="1">
        <w:r w:rsidR="000E5A92" w:rsidRPr="00B43621">
          <w:rPr>
            <w:rStyle w:val="Hyperlink"/>
            <w:b/>
            <w:noProof/>
          </w:rPr>
          <w:t>Abbildung 14:</w:t>
        </w:r>
        <w:r w:rsidR="000E5A92" w:rsidRPr="00B43621">
          <w:rPr>
            <w:rStyle w:val="Hyperlink"/>
            <w:noProof/>
          </w:rPr>
          <w:t xml:space="preserve"> Vordefinierte Meldungen auf einem Bordrechner in einem Linienbus</w:t>
        </w:r>
        <w:r w:rsidR="000E5A92">
          <w:rPr>
            <w:noProof/>
            <w:webHidden/>
          </w:rPr>
          <w:tab/>
        </w:r>
        <w:r w:rsidR="000E5A92">
          <w:rPr>
            <w:noProof/>
            <w:webHidden/>
          </w:rPr>
          <w:fldChar w:fldCharType="begin"/>
        </w:r>
        <w:r w:rsidR="000E5A92">
          <w:rPr>
            <w:noProof/>
            <w:webHidden/>
          </w:rPr>
          <w:instrText xml:space="preserve"> PAGEREF _Toc125899271 \h </w:instrText>
        </w:r>
        <w:r w:rsidR="000E5A92">
          <w:rPr>
            <w:noProof/>
            <w:webHidden/>
          </w:rPr>
        </w:r>
        <w:r w:rsidR="000E5A92">
          <w:rPr>
            <w:noProof/>
            <w:webHidden/>
          </w:rPr>
          <w:fldChar w:fldCharType="separate"/>
        </w:r>
        <w:r w:rsidR="000E5A92">
          <w:rPr>
            <w:noProof/>
            <w:webHidden/>
          </w:rPr>
          <w:t>48</w:t>
        </w:r>
        <w:r w:rsidR="000E5A92">
          <w:rPr>
            <w:noProof/>
            <w:webHidden/>
          </w:rPr>
          <w:fldChar w:fldCharType="end"/>
        </w:r>
      </w:hyperlink>
    </w:p>
    <w:p w14:paraId="2E593CA5" w14:textId="224A434F" w:rsidR="000E5A92" w:rsidRDefault="00755F4E">
      <w:pPr>
        <w:pStyle w:val="Abbildungsverzeichnis"/>
        <w:tabs>
          <w:tab w:val="right" w:leader="dot" w:pos="8777"/>
        </w:tabs>
        <w:rPr>
          <w:rFonts w:eastAsiaTheme="minorEastAsia"/>
          <w:noProof/>
          <w:sz w:val="22"/>
          <w:lang w:eastAsia="de-DE"/>
        </w:rPr>
      </w:pPr>
      <w:hyperlink r:id="rId30" w:anchor="_Toc125899272" w:history="1">
        <w:r w:rsidR="000E5A92" w:rsidRPr="00B43621">
          <w:rPr>
            <w:rStyle w:val="Hyperlink"/>
            <w:b/>
            <w:noProof/>
          </w:rPr>
          <w:t>Abbildung 15:</w:t>
        </w:r>
        <w:r w:rsidR="000E5A92" w:rsidRPr="00B43621">
          <w:rPr>
            <w:rStyle w:val="Hyperlink"/>
            <w:noProof/>
          </w:rPr>
          <w:t xml:space="preserve"> Validierung einer systemseitigen Meldung als Flussdiagramm</w:t>
        </w:r>
        <w:r w:rsidR="000E5A92">
          <w:rPr>
            <w:noProof/>
            <w:webHidden/>
          </w:rPr>
          <w:tab/>
        </w:r>
        <w:r w:rsidR="000E5A92">
          <w:rPr>
            <w:noProof/>
            <w:webHidden/>
          </w:rPr>
          <w:fldChar w:fldCharType="begin"/>
        </w:r>
        <w:r w:rsidR="000E5A92">
          <w:rPr>
            <w:noProof/>
            <w:webHidden/>
          </w:rPr>
          <w:instrText xml:space="preserve"> PAGEREF _Toc125899272 \h </w:instrText>
        </w:r>
        <w:r w:rsidR="000E5A92">
          <w:rPr>
            <w:noProof/>
            <w:webHidden/>
          </w:rPr>
        </w:r>
        <w:r w:rsidR="000E5A92">
          <w:rPr>
            <w:noProof/>
            <w:webHidden/>
          </w:rPr>
          <w:fldChar w:fldCharType="separate"/>
        </w:r>
        <w:r w:rsidR="000E5A92">
          <w:rPr>
            <w:noProof/>
            <w:webHidden/>
          </w:rPr>
          <w:t>50</w:t>
        </w:r>
        <w:r w:rsidR="000E5A92">
          <w:rPr>
            <w:noProof/>
            <w:webHidden/>
          </w:rPr>
          <w:fldChar w:fldCharType="end"/>
        </w:r>
      </w:hyperlink>
    </w:p>
    <w:p w14:paraId="30785C56" w14:textId="550E43B5" w:rsidR="000E5A92" w:rsidRDefault="00755F4E">
      <w:pPr>
        <w:pStyle w:val="Abbildungsverzeichnis"/>
        <w:tabs>
          <w:tab w:val="right" w:leader="dot" w:pos="8777"/>
        </w:tabs>
        <w:rPr>
          <w:rFonts w:eastAsiaTheme="minorEastAsia"/>
          <w:noProof/>
          <w:sz w:val="22"/>
          <w:lang w:eastAsia="de-DE"/>
        </w:rPr>
      </w:pPr>
      <w:hyperlink r:id="rId31" w:anchor="_Toc125899273" w:history="1">
        <w:r w:rsidR="000E5A92" w:rsidRPr="00B43621">
          <w:rPr>
            <w:rStyle w:val="Hyperlink"/>
            <w:b/>
            <w:noProof/>
          </w:rPr>
          <w:t>Abbildung 16:</w:t>
        </w:r>
        <w:r w:rsidR="000E5A92" w:rsidRPr="00B43621">
          <w:rPr>
            <w:rStyle w:val="Hyperlink"/>
            <w:noProof/>
          </w:rPr>
          <w:t xml:space="preserve"> Bekannte RL-Algorithmen in der Übersicht</w:t>
        </w:r>
        <w:r w:rsidR="000E5A92">
          <w:rPr>
            <w:noProof/>
            <w:webHidden/>
          </w:rPr>
          <w:tab/>
        </w:r>
        <w:r w:rsidR="000E5A92">
          <w:rPr>
            <w:noProof/>
            <w:webHidden/>
          </w:rPr>
          <w:fldChar w:fldCharType="begin"/>
        </w:r>
        <w:r w:rsidR="000E5A92">
          <w:rPr>
            <w:noProof/>
            <w:webHidden/>
          </w:rPr>
          <w:instrText xml:space="preserve"> PAGEREF _Toc125899273 \h </w:instrText>
        </w:r>
        <w:r w:rsidR="000E5A92">
          <w:rPr>
            <w:noProof/>
            <w:webHidden/>
          </w:rPr>
        </w:r>
        <w:r w:rsidR="000E5A92">
          <w:rPr>
            <w:noProof/>
            <w:webHidden/>
          </w:rPr>
          <w:fldChar w:fldCharType="separate"/>
        </w:r>
        <w:r w:rsidR="000E5A92">
          <w:rPr>
            <w:noProof/>
            <w:webHidden/>
          </w:rPr>
          <w:t>51</w:t>
        </w:r>
        <w:r w:rsidR="000E5A92">
          <w:rPr>
            <w:noProof/>
            <w:webHidden/>
          </w:rPr>
          <w:fldChar w:fldCharType="end"/>
        </w:r>
      </w:hyperlink>
    </w:p>
    <w:p w14:paraId="147B1348" w14:textId="35BE5814" w:rsidR="000E5A92" w:rsidRDefault="00755F4E">
      <w:pPr>
        <w:pStyle w:val="Abbildungsverzeichnis"/>
        <w:tabs>
          <w:tab w:val="right" w:leader="dot" w:pos="8777"/>
        </w:tabs>
        <w:rPr>
          <w:rFonts w:eastAsiaTheme="minorEastAsia"/>
          <w:noProof/>
          <w:sz w:val="22"/>
          <w:lang w:eastAsia="de-DE"/>
        </w:rPr>
      </w:pPr>
      <w:hyperlink r:id="rId32" w:anchor="_Toc125899274" w:history="1">
        <w:r w:rsidR="000E5A92" w:rsidRPr="00B43621">
          <w:rPr>
            <w:rStyle w:val="Hyperlink"/>
            <w:b/>
            <w:noProof/>
          </w:rPr>
          <w:t>Abbildung 17:</w:t>
        </w:r>
        <w:r w:rsidR="000E5A92" w:rsidRPr="00B43621">
          <w:rPr>
            <w:rStyle w:val="Hyperlink"/>
            <w:noProof/>
          </w:rPr>
          <w:t xml:space="preserve"> Einordnung der vorgestellten RL-Algorithmen</w:t>
        </w:r>
        <w:r w:rsidR="000E5A92">
          <w:rPr>
            <w:noProof/>
            <w:webHidden/>
          </w:rPr>
          <w:tab/>
        </w:r>
        <w:r w:rsidR="000E5A92">
          <w:rPr>
            <w:noProof/>
            <w:webHidden/>
          </w:rPr>
          <w:fldChar w:fldCharType="begin"/>
        </w:r>
        <w:r w:rsidR="000E5A92">
          <w:rPr>
            <w:noProof/>
            <w:webHidden/>
          </w:rPr>
          <w:instrText xml:space="preserve"> PAGEREF _Toc125899274 \h </w:instrText>
        </w:r>
        <w:r w:rsidR="000E5A92">
          <w:rPr>
            <w:noProof/>
            <w:webHidden/>
          </w:rPr>
        </w:r>
        <w:r w:rsidR="000E5A92">
          <w:rPr>
            <w:noProof/>
            <w:webHidden/>
          </w:rPr>
          <w:fldChar w:fldCharType="separate"/>
        </w:r>
        <w:r w:rsidR="000E5A92">
          <w:rPr>
            <w:noProof/>
            <w:webHidden/>
          </w:rPr>
          <w:t>52</w:t>
        </w:r>
        <w:r w:rsidR="000E5A92">
          <w:rPr>
            <w:noProof/>
            <w:webHidden/>
          </w:rPr>
          <w:fldChar w:fldCharType="end"/>
        </w:r>
      </w:hyperlink>
    </w:p>
    <w:p w14:paraId="509F61EF" w14:textId="2B9648EE" w:rsidR="000E5A92" w:rsidRDefault="00755F4E">
      <w:pPr>
        <w:pStyle w:val="Abbildungsverzeichnis"/>
        <w:tabs>
          <w:tab w:val="right" w:leader="dot" w:pos="8777"/>
        </w:tabs>
        <w:rPr>
          <w:rFonts w:eastAsiaTheme="minorEastAsia"/>
          <w:noProof/>
          <w:sz w:val="22"/>
          <w:lang w:eastAsia="de-DE"/>
        </w:rPr>
      </w:pPr>
      <w:hyperlink r:id="rId33" w:anchor="_Toc125899275" w:history="1">
        <w:r w:rsidR="000E5A92" w:rsidRPr="00B43621">
          <w:rPr>
            <w:rStyle w:val="Hyperlink"/>
            <w:b/>
            <w:noProof/>
          </w:rPr>
          <w:t>Abbildung 18:</w:t>
        </w:r>
        <w:r w:rsidR="000E5A92" w:rsidRPr="00B43621">
          <w:rPr>
            <w:rStyle w:val="Hyperlink"/>
            <w:noProof/>
          </w:rPr>
          <w:t xml:space="preserve"> Relevanz von Knotenpunkten zur Beurteilung der Zustandsmenge</w:t>
        </w:r>
        <w:r w:rsidR="000E5A92">
          <w:rPr>
            <w:noProof/>
            <w:webHidden/>
          </w:rPr>
          <w:tab/>
        </w:r>
        <w:r w:rsidR="000E5A92">
          <w:rPr>
            <w:noProof/>
            <w:webHidden/>
          </w:rPr>
          <w:fldChar w:fldCharType="begin"/>
        </w:r>
        <w:r w:rsidR="000E5A92">
          <w:rPr>
            <w:noProof/>
            <w:webHidden/>
          </w:rPr>
          <w:instrText xml:space="preserve"> PAGEREF _Toc125899275 \h </w:instrText>
        </w:r>
        <w:r w:rsidR="000E5A92">
          <w:rPr>
            <w:noProof/>
            <w:webHidden/>
          </w:rPr>
        </w:r>
        <w:r w:rsidR="000E5A92">
          <w:rPr>
            <w:noProof/>
            <w:webHidden/>
          </w:rPr>
          <w:fldChar w:fldCharType="separate"/>
        </w:r>
        <w:r w:rsidR="000E5A92">
          <w:rPr>
            <w:noProof/>
            <w:webHidden/>
          </w:rPr>
          <w:t>54</w:t>
        </w:r>
        <w:r w:rsidR="000E5A92">
          <w:rPr>
            <w:noProof/>
            <w:webHidden/>
          </w:rPr>
          <w:fldChar w:fldCharType="end"/>
        </w:r>
      </w:hyperlink>
    </w:p>
    <w:p w14:paraId="0D7CF12F" w14:textId="11BC2B90" w:rsidR="000E5A92" w:rsidRDefault="00755F4E">
      <w:pPr>
        <w:pStyle w:val="Abbildungsverzeichnis"/>
        <w:tabs>
          <w:tab w:val="right" w:leader="dot" w:pos="8777"/>
        </w:tabs>
        <w:rPr>
          <w:rFonts w:eastAsiaTheme="minorEastAsia"/>
          <w:noProof/>
          <w:sz w:val="22"/>
          <w:lang w:eastAsia="de-DE"/>
        </w:rPr>
      </w:pPr>
      <w:hyperlink r:id="rId34" w:anchor="_Toc125899276" w:history="1">
        <w:r w:rsidR="000E5A92" w:rsidRPr="00B43621">
          <w:rPr>
            <w:rStyle w:val="Hyperlink"/>
            <w:b/>
            <w:noProof/>
          </w:rPr>
          <w:t>Abbildung 19:</w:t>
        </w:r>
        <w:r w:rsidR="000E5A92" w:rsidRPr="00B43621">
          <w:rPr>
            <w:rStyle w:val="Hyperlink"/>
            <w:noProof/>
          </w:rPr>
          <w:t xml:space="preserve"> Architekturgrafik aus der theoretischen Modellierung</w:t>
        </w:r>
        <w:r w:rsidR="000E5A92">
          <w:rPr>
            <w:noProof/>
            <w:webHidden/>
          </w:rPr>
          <w:tab/>
        </w:r>
        <w:r w:rsidR="000E5A92">
          <w:rPr>
            <w:noProof/>
            <w:webHidden/>
          </w:rPr>
          <w:fldChar w:fldCharType="begin"/>
        </w:r>
        <w:r w:rsidR="000E5A92">
          <w:rPr>
            <w:noProof/>
            <w:webHidden/>
          </w:rPr>
          <w:instrText xml:space="preserve"> PAGEREF _Toc125899276 \h </w:instrText>
        </w:r>
        <w:r w:rsidR="000E5A92">
          <w:rPr>
            <w:noProof/>
            <w:webHidden/>
          </w:rPr>
        </w:r>
        <w:r w:rsidR="000E5A92">
          <w:rPr>
            <w:noProof/>
            <w:webHidden/>
          </w:rPr>
          <w:fldChar w:fldCharType="separate"/>
        </w:r>
        <w:r w:rsidR="000E5A92">
          <w:rPr>
            <w:noProof/>
            <w:webHidden/>
          </w:rPr>
          <w:t>60</w:t>
        </w:r>
        <w:r w:rsidR="000E5A92">
          <w:rPr>
            <w:noProof/>
            <w:webHidden/>
          </w:rPr>
          <w:fldChar w:fldCharType="end"/>
        </w:r>
      </w:hyperlink>
    </w:p>
    <w:p w14:paraId="0D3D4602" w14:textId="7DB381E0" w:rsidR="000E5A92" w:rsidRDefault="00755F4E">
      <w:pPr>
        <w:pStyle w:val="Abbildungsverzeichnis"/>
        <w:tabs>
          <w:tab w:val="right" w:leader="dot" w:pos="8777"/>
        </w:tabs>
        <w:rPr>
          <w:rFonts w:eastAsiaTheme="minorEastAsia"/>
          <w:noProof/>
          <w:sz w:val="22"/>
          <w:lang w:eastAsia="de-DE"/>
        </w:rPr>
      </w:pPr>
      <w:hyperlink r:id="rId35" w:anchor="_Toc125899277" w:history="1">
        <w:r w:rsidR="000E5A92" w:rsidRPr="00B43621">
          <w:rPr>
            <w:rStyle w:val="Hyperlink"/>
            <w:b/>
            <w:noProof/>
          </w:rPr>
          <w:t>Abbildung 20:</w:t>
        </w:r>
        <w:r w:rsidR="000E5A92" w:rsidRPr="00B43621">
          <w:rPr>
            <w:rStyle w:val="Hyperlink"/>
            <w:noProof/>
          </w:rPr>
          <w:t xml:space="preserve"> Projektstruktur des Prototyps</w:t>
        </w:r>
        <w:r w:rsidR="000E5A92">
          <w:rPr>
            <w:noProof/>
            <w:webHidden/>
          </w:rPr>
          <w:tab/>
        </w:r>
        <w:r w:rsidR="000E5A92">
          <w:rPr>
            <w:noProof/>
            <w:webHidden/>
          </w:rPr>
          <w:fldChar w:fldCharType="begin"/>
        </w:r>
        <w:r w:rsidR="000E5A92">
          <w:rPr>
            <w:noProof/>
            <w:webHidden/>
          </w:rPr>
          <w:instrText xml:space="preserve"> PAGEREF _Toc125899277 \h </w:instrText>
        </w:r>
        <w:r w:rsidR="000E5A92">
          <w:rPr>
            <w:noProof/>
            <w:webHidden/>
          </w:rPr>
        </w:r>
        <w:r w:rsidR="000E5A92">
          <w:rPr>
            <w:noProof/>
            <w:webHidden/>
          </w:rPr>
          <w:fldChar w:fldCharType="separate"/>
        </w:r>
        <w:r w:rsidR="000E5A92">
          <w:rPr>
            <w:noProof/>
            <w:webHidden/>
          </w:rPr>
          <w:t>62</w:t>
        </w:r>
        <w:r w:rsidR="000E5A92">
          <w:rPr>
            <w:noProof/>
            <w:webHidden/>
          </w:rPr>
          <w:fldChar w:fldCharType="end"/>
        </w:r>
      </w:hyperlink>
    </w:p>
    <w:p w14:paraId="02B37B78" w14:textId="5A738483" w:rsidR="000E5A92" w:rsidRDefault="00755F4E">
      <w:pPr>
        <w:pStyle w:val="Abbildungsverzeichnis"/>
        <w:tabs>
          <w:tab w:val="right" w:leader="dot" w:pos="8777"/>
        </w:tabs>
        <w:rPr>
          <w:rFonts w:eastAsiaTheme="minorEastAsia"/>
          <w:noProof/>
          <w:sz w:val="22"/>
          <w:lang w:eastAsia="de-DE"/>
        </w:rPr>
      </w:pPr>
      <w:hyperlink r:id="rId36" w:anchor="_Toc125899278" w:history="1">
        <w:r w:rsidR="000E5A92" w:rsidRPr="00B43621">
          <w:rPr>
            <w:rStyle w:val="Hyperlink"/>
            <w:b/>
            <w:noProof/>
          </w:rPr>
          <w:t>Abbildung 21:</w:t>
        </w:r>
        <w:r w:rsidR="000E5A92" w:rsidRPr="00B43621">
          <w:rPr>
            <w:rStyle w:val="Hyperlink"/>
            <w:noProof/>
          </w:rPr>
          <w:t xml:space="preserve"> JSON-Struktur eines erzeugten Regelfahrweges</w:t>
        </w:r>
        <w:r w:rsidR="000E5A92">
          <w:rPr>
            <w:noProof/>
            <w:webHidden/>
          </w:rPr>
          <w:tab/>
        </w:r>
        <w:r w:rsidR="000E5A92">
          <w:rPr>
            <w:noProof/>
            <w:webHidden/>
          </w:rPr>
          <w:fldChar w:fldCharType="begin"/>
        </w:r>
        <w:r w:rsidR="000E5A92">
          <w:rPr>
            <w:noProof/>
            <w:webHidden/>
          </w:rPr>
          <w:instrText xml:space="preserve"> PAGEREF _Toc125899278 \h </w:instrText>
        </w:r>
        <w:r w:rsidR="000E5A92">
          <w:rPr>
            <w:noProof/>
            <w:webHidden/>
          </w:rPr>
        </w:r>
        <w:r w:rsidR="000E5A92">
          <w:rPr>
            <w:noProof/>
            <w:webHidden/>
          </w:rPr>
          <w:fldChar w:fldCharType="separate"/>
        </w:r>
        <w:r w:rsidR="000E5A92">
          <w:rPr>
            <w:noProof/>
            <w:webHidden/>
          </w:rPr>
          <w:t>64</w:t>
        </w:r>
        <w:r w:rsidR="000E5A92">
          <w:rPr>
            <w:noProof/>
            <w:webHidden/>
          </w:rPr>
          <w:fldChar w:fldCharType="end"/>
        </w:r>
      </w:hyperlink>
    </w:p>
    <w:p w14:paraId="3A945BAC" w14:textId="14F316DD" w:rsidR="000E5A92" w:rsidRDefault="00755F4E">
      <w:pPr>
        <w:pStyle w:val="Abbildungsverzeichnis"/>
        <w:tabs>
          <w:tab w:val="right" w:leader="dot" w:pos="8777"/>
        </w:tabs>
        <w:rPr>
          <w:rFonts w:eastAsiaTheme="minorEastAsia"/>
          <w:noProof/>
          <w:sz w:val="22"/>
          <w:lang w:eastAsia="de-DE"/>
        </w:rPr>
      </w:pPr>
      <w:hyperlink r:id="rId37" w:anchor="_Toc125899279" w:history="1">
        <w:r w:rsidR="000E5A92" w:rsidRPr="00B43621">
          <w:rPr>
            <w:rStyle w:val="Hyperlink"/>
            <w:b/>
            <w:noProof/>
          </w:rPr>
          <w:t>Abbildung 22</w:t>
        </w:r>
        <w:r w:rsidR="000E5A92" w:rsidRPr="00B43621">
          <w:rPr>
            <w:rStyle w:val="Hyperlink"/>
            <w:noProof/>
          </w:rPr>
          <w:t>: Umleitungsfahrweg #1 für das Stadt-Szenario</w:t>
        </w:r>
        <w:r w:rsidR="000E5A92">
          <w:rPr>
            <w:noProof/>
            <w:webHidden/>
          </w:rPr>
          <w:tab/>
        </w:r>
        <w:r w:rsidR="000E5A92">
          <w:rPr>
            <w:noProof/>
            <w:webHidden/>
          </w:rPr>
          <w:fldChar w:fldCharType="begin"/>
        </w:r>
        <w:r w:rsidR="000E5A92">
          <w:rPr>
            <w:noProof/>
            <w:webHidden/>
          </w:rPr>
          <w:instrText xml:space="preserve"> PAGEREF _Toc125899279 \h </w:instrText>
        </w:r>
        <w:r w:rsidR="000E5A92">
          <w:rPr>
            <w:noProof/>
            <w:webHidden/>
          </w:rPr>
        </w:r>
        <w:r w:rsidR="000E5A92">
          <w:rPr>
            <w:noProof/>
            <w:webHidden/>
          </w:rPr>
          <w:fldChar w:fldCharType="separate"/>
        </w:r>
        <w:r w:rsidR="000E5A92">
          <w:rPr>
            <w:noProof/>
            <w:webHidden/>
          </w:rPr>
          <w:t>64</w:t>
        </w:r>
        <w:r w:rsidR="000E5A92">
          <w:rPr>
            <w:noProof/>
            <w:webHidden/>
          </w:rPr>
          <w:fldChar w:fldCharType="end"/>
        </w:r>
      </w:hyperlink>
    </w:p>
    <w:p w14:paraId="688DAE59" w14:textId="1D9B8A3F" w:rsidR="000E5A92" w:rsidRDefault="00755F4E">
      <w:pPr>
        <w:pStyle w:val="Abbildungsverzeichnis"/>
        <w:tabs>
          <w:tab w:val="right" w:leader="dot" w:pos="8777"/>
        </w:tabs>
        <w:rPr>
          <w:rFonts w:eastAsiaTheme="minorEastAsia"/>
          <w:noProof/>
          <w:sz w:val="22"/>
          <w:lang w:eastAsia="de-DE"/>
        </w:rPr>
      </w:pPr>
      <w:hyperlink r:id="rId38" w:anchor="_Toc125899280" w:history="1">
        <w:r w:rsidR="000E5A92" w:rsidRPr="00B43621">
          <w:rPr>
            <w:rStyle w:val="Hyperlink"/>
            <w:b/>
            <w:noProof/>
          </w:rPr>
          <w:t>Abbildung 23:</w:t>
        </w:r>
        <w:r w:rsidR="000E5A92" w:rsidRPr="00B43621">
          <w:rPr>
            <w:rStyle w:val="Hyperlink"/>
            <w:noProof/>
          </w:rPr>
          <w:t xml:space="preserve"> Umleitungsfahrweg #2 für das Stadt-Szenario</w:t>
        </w:r>
        <w:r w:rsidR="000E5A92">
          <w:rPr>
            <w:noProof/>
            <w:webHidden/>
          </w:rPr>
          <w:tab/>
        </w:r>
        <w:r w:rsidR="000E5A92">
          <w:rPr>
            <w:noProof/>
            <w:webHidden/>
          </w:rPr>
          <w:fldChar w:fldCharType="begin"/>
        </w:r>
        <w:r w:rsidR="000E5A92">
          <w:rPr>
            <w:noProof/>
            <w:webHidden/>
          </w:rPr>
          <w:instrText xml:space="preserve"> PAGEREF _Toc125899280 \h </w:instrText>
        </w:r>
        <w:r w:rsidR="000E5A92">
          <w:rPr>
            <w:noProof/>
            <w:webHidden/>
          </w:rPr>
        </w:r>
        <w:r w:rsidR="000E5A92">
          <w:rPr>
            <w:noProof/>
            <w:webHidden/>
          </w:rPr>
          <w:fldChar w:fldCharType="separate"/>
        </w:r>
        <w:r w:rsidR="000E5A92">
          <w:rPr>
            <w:noProof/>
            <w:webHidden/>
          </w:rPr>
          <w:t>65</w:t>
        </w:r>
        <w:r w:rsidR="000E5A92">
          <w:rPr>
            <w:noProof/>
            <w:webHidden/>
          </w:rPr>
          <w:fldChar w:fldCharType="end"/>
        </w:r>
      </w:hyperlink>
    </w:p>
    <w:p w14:paraId="1E668D83" w14:textId="4565509F" w:rsidR="000E5A92" w:rsidRDefault="00755F4E">
      <w:pPr>
        <w:pStyle w:val="Abbildungsverzeichnis"/>
        <w:tabs>
          <w:tab w:val="right" w:leader="dot" w:pos="8777"/>
        </w:tabs>
        <w:rPr>
          <w:rFonts w:eastAsiaTheme="minorEastAsia"/>
          <w:noProof/>
          <w:sz w:val="22"/>
          <w:lang w:eastAsia="de-DE"/>
        </w:rPr>
      </w:pPr>
      <w:hyperlink r:id="rId39" w:anchor="_Toc125899281" w:history="1">
        <w:r w:rsidR="000E5A92" w:rsidRPr="00B43621">
          <w:rPr>
            <w:rStyle w:val="Hyperlink"/>
            <w:b/>
            <w:noProof/>
          </w:rPr>
          <w:t>Abbildung 24:</w:t>
        </w:r>
        <w:r w:rsidR="000E5A92" w:rsidRPr="00B43621">
          <w:rPr>
            <w:rStyle w:val="Hyperlink"/>
            <w:noProof/>
          </w:rPr>
          <w:t xml:space="preserve"> Umleitungsfahrweg #3 für das Stadt-Szenario</w:t>
        </w:r>
        <w:r w:rsidR="000E5A92">
          <w:rPr>
            <w:noProof/>
            <w:webHidden/>
          </w:rPr>
          <w:tab/>
        </w:r>
        <w:r w:rsidR="000E5A92">
          <w:rPr>
            <w:noProof/>
            <w:webHidden/>
          </w:rPr>
          <w:fldChar w:fldCharType="begin"/>
        </w:r>
        <w:r w:rsidR="000E5A92">
          <w:rPr>
            <w:noProof/>
            <w:webHidden/>
          </w:rPr>
          <w:instrText xml:space="preserve"> PAGEREF _Toc125899281 \h </w:instrText>
        </w:r>
        <w:r w:rsidR="000E5A92">
          <w:rPr>
            <w:noProof/>
            <w:webHidden/>
          </w:rPr>
        </w:r>
        <w:r w:rsidR="000E5A92">
          <w:rPr>
            <w:noProof/>
            <w:webHidden/>
          </w:rPr>
          <w:fldChar w:fldCharType="separate"/>
        </w:r>
        <w:r w:rsidR="000E5A92">
          <w:rPr>
            <w:noProof/>
            <w:webHidden/>
          </w:rPr>
          <w:t>65</w:t>
        </w:r>
        <w:r w:rsidR="000E5A92">
          <w:rPr>
            <w:noProof/>
            <w:webHidden/>
          </w:rPr>
          <w:fldChar w:fldCharType="end"/>
        </w:r>
      </w:hyperlink>
    </w:p>
    <w:p w14:paraId="5F4F93C2" w14:textId="61815176" w:rsidR="000E5A92" w:rsidRDefault="00755F4E">
      <w:pPr>
        <w:pStyle w:val="Abbildungsverzeichnis"/>
        <w:tabs>
          <w:tab w:val="right" w:leader="dot" w:pos="8777"/>
        </w:tabs>
        <w:rPr>
          <w:rFonts w:eastAsiaTheme="minorEastAsia"/>
          <w:noProof/>
          <w:sz w:val="22"/>
          <w:lang w:eastAsia="de-DE"/>
        </w:rPr>
      </w:pPr>
      <w:hyperlink r:id="rId40" w:anchor="_Toc125899282" w:history="1">
        <w:r w:rsidR="000E5A92" w:rsidRPr="00B43621">
          <w:rPr>
            <w:rStyle w:val="Hyperlink"/>
            <w:b/>
            <w:noProof/>
          </w:rPr>
          <w:t>Abbildung 25:</w:t>
        </w:r>
        <w:r w:rsidR="000E5A92" w:rsidRPr="00B43621">
          <w:rPr>
            <w:rStyle w:val="Hyperlink"/>
            <w:noProof/>
          </w:rPr>
          <w:t xml:space="preserve"> Umleitungsfahrweg #4 für das Stadt-Szenario</w:t>
        </w:r>
        <w:r w:rsidR="000E5A92">
          <w:rPr>
            <w:noProof/>
            <w:webHidden/>
          </w:rPr>
          <w:tab/>
        </w:r>
        <w:r w:rsidR="000E5A92">
          <w:rPr>
            <w:noProof/>
            <w:webHidden/>
          </w:rPr>
          <w:fldChar w:fldCharType="begin"/>
        </w:r>
        <w:r w:rsidR="000E5A92">
          <w:rPr>
            <w:noProof/>
            <w:webHidden/>
          </w:rPr>
          <w:instrText xml:space="preserve"> PAGEREF _Toc125899282 \h </w:instrText>
        </w:r>
        <w:r w:rsidR="000E5A92">
          <w:rPr>
            <w:noProof/>
            <w:webHidden/>
          </w:rPr>
        </w:r>
        <w:r w:rsidR="000E5A92">
          <w:rPr>
            <w:noProof/>
            <w:webHidden/>
          </w:rPr>
          <w:fldChar w:fldCharType="separate"/>
        </w:r>
        <w:r w:rsidR="000E5A92">
          <w:rPr>
            <w:noProof/>
            <w:webHidden/>
          </w:rPr>
          <w:t>65</w:t>
        </w:r>
        <w:r w:rsidR="000E5A92">
          <w:rPr>
            <w:noProof/>
            <w:webHidden/>
          </w:rPr>
          <w:fldChar w:fldCharType="end"/>
        </w:r>
      </w:hyperlink>
    </w:p>
    <w:p w14:paraId="0AE46A06" w14:textId="75CA5B25" w:rsidR="000E5A92" w:rsidRDefault="00755F4E">
      <w:pPr>
        <w:pStyle w:val="Abbildungsverzeichnis"/>
        <w:tabs>
          <w:tab w:val="right" w:leader="dot" w:pos="8777"/>
        </w:tabs>
        <w:rPr>
          <w:rFonts w:eastAsiaTheme="minorEastAsia"/>
          <w:noProof/>
          <w:sz w:val="22"/>
          <w:lang w:eastAsia="de-DE"/>
        </w:rPr>
      </w:pPr>
      <w:hyperlink r:id="rId41" w:anchor="_Toc125899283" w:history="1">
        <w:r w:rsidR="000E5A92" w:rsidRPr="00B43621">
          <w:rPr>
            <w:rStyle w:val="Hyperlink"/>
            <w:b/>
            <w:noProof/>
          </w:rPr>
          <w:t>Abbildung 26:</w:t>
        </w:r>
        <w:r w:rsidR="000E5A92" w:rsidRPr="00B43621">
          <w:rPr>
            <w:rStyle w:val="Hyperlink"/>
            <w:noProof/>
          </w:rPr>
          <w:t xml:space="preserve"> Umleitungsfahrweg #1 für das Land-Szenario</w:t>
        </w:r>
        <w:r w:rsidR="000E5A92">
          <w:rPr>
            <w:noProof/>
            <w:webHidden/>
          </w:rPr>
          <w:tab/>
        </w:r>
        <w:r w:rsidR="000E5A92">
          <w:rPr>
            <w:noProof/>
            <w:webHidden/>
          </w:rPr>
          <w:fldChar w:fldCharType="begin"/>
        </w:r>
        <w:r w:rsidR="000E5A92">
          <w:rPr>
            <w:noProof/>
            <w:webHidden/>
          </w:rPr>
          <w:instrText xml:space="preserve"> PAGEREF _Toc125899283 \h </w:instrText>
        </w:r>
        <w:r w:rsidR="000E5A92">
          <w:rPr>
            <w:noProof/>
            <w:webHidden/>
          </w:rPr>
        </w:r>
        <w:r w:rsidR="000E5A92">
          <w:rPr>
            <w:noProof/>
            <w:webHidden/>
          </w:rPr>
          <w:fldChar w:fldCharType="separate"/>
        </w:r>
        <w:r w:rsidR="000E5A92">
          <w:rPr>
            <w:noProof/>
            <w:webHidden/>
          </w:rPr>
          <w:t>66</w:t>
        </w:r>
        <w:r w:rsidR="000E5A92">
          <w:rPr>
            <w:noProof/>
            <w:webHidden/>
          </w:rPr>
          <w:fldChar w:fldCharType="end"/>
        </w:r>
      </w:hyperlink>
    </w:p>
    <w:p w14:paraId="77C414E9" w14:textId="7594D4B5" w:rsidR="000E5A92" w:rsidRDefault="00755F4E">
      <w:pPr>
        <w:pStyle w:val="Abbildungsverzeichnis"/>
        <w:tabs>
          <w:tab w:val="right" w:leader="dot" w:pos="8777"/>
        </w:tabs>
        <w:rPr>
          <w:rFonts w:eastAsiaTheme="minorEastAsia"/>
          <w:noProof/>
          <w:sz w:val="22"/>
          <w:lang w:eastAsia="de-DE"/>
        </w:rPr>
      </w:pPr>
      <w:hyperlink r:id="rId42" w:anchor="_Toc125899284" w:history="1">
        <w:r w:rsidR="000E5A92" w:rsidRPr="00B43621">
          <w:rPr>
            <w:rStyle w:val="Hyperlink"/>
            <w:b/>
            <w:noProof/>
          </w:rPr>
          <w:t>Abbildung 27:</w:t>
        </w:r>
        <w:r w:rsidR="000E5A92" w:rsidRPr="00B43621">
          <w:rPr>
            <w:rStyle w:val="Hyperlink"/>
            <w:noProof/>
          </w:rPr>
          <w:t xml:space="preserve"> Umleitungsfahrweg #2 für das Land-Szenario</w:t>
        </w:r>
        <w:r w:rsidR="000E5A92">
          <w:rPr>
            <w:noProof/>
            <w:webHidden/>
          </w:rPr>
          <w:tab/>
        </w:r>
        <w:r w:rsidR="000E5A92">
          <w:rPr>
            <w:noProof/>
            <w:webHidden/>
          </w:rPr>
          <w:fldChar w:fldCharType="begin"/>
        </w:r>
        <w:r w:rsidR="000E5A92">
          <w:rPr>
            <w:noProof/>
            <w:webHidden/>
          </w:rPr>
          <w:instrText xml:space="preserve"> PAGEREF _Toc125899284 \h </w:instrText>
        </w:r>
        <w:r w:rsidR="000E5A92">
          <w:rPr>
            <w:noProof/>
            <w:webHidden/>
          </w:rPr>
        </w:r>
        <w:r w:rsidR="000E5A92">
          <w:rPr>
            <w:noProof/>
            <w:webHidden/>
          </w:rPr>
          <w:fldChar w:fldCharType="separate"/>
        </w:r>
        <w:r w:rsidR="000E5A92">
          <w:rPr>
            <w:noProof/>
            <w:webHidden/>
          </w:rPr>
          <w:t>66</w:t>
        </w:r>
        <w:r w:rsidR="000E5A92">
          <w:rPr>
            <w:noProof/>
            <w:webHidden/>
          </w:rPr>
          <w:fldChar w:fldCharType="end"/>
        </w:r>
      </w:hyperlink>
    </w:p>
    <w:p w14:paraId="38631958" w14:textId="47ACAE91" w:rsidR="000E5A92" w:rsidRDefault="00755F4E">
      <w:pPr>
        <w:pStyle w:val="Abbildungsverzeichnis"/>
        <w:tabs>
          <w:tab w:val="right" w:leader="dot" w:pos="8777"/>
        </w:tabs>
        <w:rPr>
          <w:rFonts w:eastAsiaTheme="minorEastAsia"/>
          <w:noProof/>
          <w:sz w:val="22"/>
          <w:lang w:eastAsia="de-DE"/>
        </w:rPr>
      </w:pPr>
      <w:hyperlink r:id="rId43" w:anchor="_Toc125899285" w:history="1">
        <w:r w:rsidR="000E5A92" w:rsidRPr="00B43621">
          <w:rPr>
            <w:rStyle w:val="Hyperlink"/>
            <w:b/>
            <w:noProof/>
          </w:rPr>
          <w:t>Abbildung 28:</w:t>
        </w:r>
        <w:r w:rsidR="000E5A92" w:rsidRPr="00B43621">
          <w:rPr>
            <w:rStyle w:val="Hyperlink"/>
            <w:noProof/>
          </w:rPr>
          <w:t xml:space="preserve"> Umleitungsfahrweg #3 für das Land-Szenario</w:t>
        </w:r>
        <w:r w:rsidR="000E5A92">
          <w:rPr>
            <w:noProof/>
            <w:webHidden/>
          </w:rPr>
          <w:tab/>
        </w:r>
        <w:r w:rsidR="000E5A92">
          <w:rPr>
            <w:noProof/>
            <w:webHidden/>
          </w:rPr>
          <w:fldChar w:fldCharType="begin"/>
        </w:r>
        <w:r w:rsidR="000E5A92">
          <w:rPr>
            <w:noProof/>
            <w:webHidden/>
          </w:rPr>
          <w:instrText xml:space="preserve"> PAGEREF _Toc125899285 \h </w:instrText>
        </w:r>
        <w:r w:rsidR="000E5A92">
          <w:rPr>
            <w:noProof/>
            <w:webHidden/>
          </w:rPr>
        </w:r>
        <w:r w:rsidR="000E5A92">
          <w:rPr>
            <w:noProof/>
            <w:webHidden/>
          </w:rPr>
          <w:fldChar w:fldCharType="separate"/>
        </w:r>
        <w:r w:rsidR="000E5A92">
          <w:rPr>
            <w:noProof/>
            <w:webHidden/>
          </w:rPr>
          <w:t>67</w:t>
        </w:r>
        <w:r w:rsidR="000E5A92">
          <w:rPr>
            <w:noProof/>
            <w:webHidden/>
          </w:rPr>
          <w:fldChar w:fldCharType="end"/>
        </w:r>
      </w:hyperlink>
    </w:p>
    <w:p w14:paraId="4CD0119F" w14:textId="2E0657E0" w:rsidR="000E5A92" w:rsidRDefault="00755F4E">
      <w:pPr>
        <w:pStyle w:val="Abbildungsverzeichnis"/>
        <w:tabs>
          <w:tab w:val="right" w:leader="dot" w:pos="8777"/>
        </w:tabs>
        <w:rPr>
          <w:rFonts w:eastAsiaTheme="minorEastAsia"/>
          <w:noProof/>
          <w:sz w:val="22"/>
          <w:lang w:eastAsia="de-DE"/>
        </w:rPr>
      </w:pPr>
      <w:hyperlink r:id="rId44" w:anchor="_Toc125899286" w:history="1">
        <w:r w:rsidR="000E5A92" w:rsidRPr="00B43621">
          <w:rPr>
            <w:rStyle w:val="Hyperlink"/>
            <w:b/>
            <w:noProof/>
          </w:rPr>
          <w:t>Abbildung 29:</w:t>
        </w:r>
        <w:r w:rsidR="000E5A92" w:rsidRPr="00B43621">
          <w:rPr>
            <w:rStyle w:val="Hyperlink"/>
            <w:noProof/>
          </w:rPr>
          <w:t xml:space="preserve"> Umleitungsfahrweg #4 für das Land-Szenario</w:t>
        </w:r>
        <w:r w:rsidR="000E5A92">
          <w:rPr>
            <w:noProof/>
            <w:webHidden/>
          </w:rPr>
          <w:tab/>
        </w:r>
        <w:r w:rsidR="000E5A92">
          <w:rPr>
            <w:noProof/>
            <w:webHidden/>
          </w:rPr>
          <w:fldChar w:fldCharType="begin"/>
        </w:r>
        <w:r w:rsidR="000E5A92">
          <w:rPr>
            <w:noProof/>
            <w:webHidden/>
          </w:rPr>
          <w:instrText xml:space="preserve"> PAGEREF _Toc125899286 \h </w:instrText>
        </w:r>
        <w:r w:rsidR="000E5A92">
          <w:rPr>
            <w:noProof/>
            <w:webHidden/>
          </w:rPr>
        </w:r>
        <w:r w:rsidR="000E5A92">
          <w:rPr>
            <w:noProof/>
            <w:webHidden/>
          </w:rPr>
          <w:fldChar w:fldCharType="separate"/>
        </w:r>
        <w:r w:rsidR="000E5A92">
          <w:rPr>
            <w:noProof/>
            <w:webHidden/>
          </w:rPr>
          <w:t>67</w:t>
        </w:r>
        <w:r w:rsidR="000E5A92">
          <w:rPr>
            <w:noProof/>
            <w:webHidden/>
          </w:rPr>
          <w:fldChar w:fldCharType="end"/>
        </w:r>
      </w:hyperlink>
    </w:p>
    <w:p w14:paraId="6540D3A1" w14:textId="184E6610" w:rsidR="000E5A92" w:rsidRDefault="00755F4E">
      <w:pPr>
        <w:pStyle w:val="Abbildungsverzeichnis"/>
        <w:tabs>
          <w:tab w:val="right" w:leader="dot" w:pos="8777"/>
        </w:tabs>
        <w:rPr>
          <w:rFonts w:eastAsiaTheme="minorEastAsia"/>
          <w:noProof/>
          <w:sz w:val="22"/>
          <w:lang w:eastAsia="de-DE"/>
        </w:rPr>
      </w:pPr>
      <w:hyperlink r:id="rId45" w:anchor="_Toc125899287" w:history="1">
        <w:r w:rsidR="000E5A92" w:rsidRPr="00B43621">
          <w:rPr>
            <w:rStyle w:val="Hyperlink"/>
            <w:b/>
            <w:noProof/>
          </w:rPr>
          <w:t>Abbildung 30:</w:t>
        </w:r>
        <w:r w:rsidR="000E5A92" w:rsidRPr="00B43621">
          <w:rPr>
            <w:rStyle w:val="Hyperlink"/>
            <w:noProof/>
          </w:rPr>
          <w:t xml:space="preserve"> Umleitungsfahrweg #5 für das Land-Szenario</w:t>
        </w:r>
        <w:r w:rsidR="000E5A92">
          <w:rPr>
            <w:noProof/>
            <w:webHidden/>
          </w:rPr>
          <w:tab/>
        </w:r>
        <w:r w:rsidR="000E5A92">
          <w:rPr>
            <w:noProof/>
            <w:webHidden/>
          </w:rPr>
          <w:fldChar w:fldCharType="begin"/>
        </w:r>
        <w:r w:rsidR="000E5A92">
          <w:rPr>
            <w:noProof/>
            <w:webHidden/>
          </w:rPr>
          <w:instrText xml:space="preserve"> PAGEREF _Toc125899287 \h </w:instrText>
        </w:r>
        <w:r w:rsidR="000E5A92">
          <w:rPr>
            <w:noProof/>
            <w:webHidden/>
          </w:rPr>
        </w:r>
        <w:r w:rsidR="000E5A92">
          <w:rPr>
            <w:noProof/>
            <w:webHidden/>
          </w:rPr>
          <w:fldChar w:fldCharType="separate"/>
        </w:r>
        <w:r w:rsidR="000E5A92">
          <w:rPr>
            <w:noProof/>
            <w:webHidden/>
          </w:rPr>
          <w:t>68</w:t>
        </w:r>
        <w:r w:rsidR="000E5A92">
          <w:rPr>
            <w:noProof/>
            <w:webHidden/>
          </w:rPr>
          <w:fldChar w:fldCharType="end"/>
        </w:r>
      </w:hyperlink>
    </w:p>
    <w:p w14:paraId="0303C3A6" w14:textId="3DFAF57F" w:rsidR="000E5A92" w:rsidRDefault="00755F4E">
      <w:pPr>
        <w:pStyle w:val="Abbildungsverzeichnis"/>
        <w:tabs>
          <w:tab w:val="right" w:leader="dot" w:pos="8777"/>
        </w:tabs>
        <w:rPr>
          <w:rFonts w:eastAsiaTheme="minorEastAsia"/>
          <w:noProof/>
          <w:sz w:val="22"/>
          <w:lang w:eastAsia="de-DE"/>
        </w:rPr>
      </w:pPr>
      <w:hyperlink r:id="rId46" w:anchor="_Toc125899288" w:history="1">
        <w:r w:rsidR="000E5A92" w:rsidRPr="00B43621">
          <w:rPr>
            <w:rStyle w:val="Hyperlink"/>
            <w:b/>
            <w:noProof/>
          </w:rPr>
          <w:t>Abbildung 31:</w:t>
        </w:r>
        <w:r w:rsidR="000E5A92" w:rsidRPr="00B43621">
          <w:rPr>
            <w:rStyle w:val="Hyperlink"/>
            <w:noProof/>
          </w:rPr>
          <w:t xml:space="preserve"> Umleitungsfahrweg #1 für das Vorort-Szenario</w:t>
        </w:r>
        <w:r w:rsidR="000E5A92">
          <w:rPr>
            <w:noProof/>
            <w:webHidden/>
          </w:rPr>
          <w:tab/>
        </w:r>
        <w:r w:rsidR="000E5A92">
          <w:rPr>
            <w:noProof/>
            <w:webHidden/>
          </w:rPr>
          <w:fldChar w:fldCharType="begin"/>
        </w:r>
        <w:r w:rsidR="000E5A92">
          <w:rPr>
            <w:noProof/>
            <w:webHidden/>
          </w:rPr>
          <w:instrText xml:space="preserve"> PAGEREF _Toc125899288 \h </w:instrText>
        </w:r>
        <w:r w:rsidR="000E5A92">
          <w:rPr>
            <w:noProof/>
            <w:webHidden/>
          </w:rPr>
        </w:r>
        <w:r w:rsidR="000E5A92">
          <w:rPr>
            <w:noProof/>
            <w:webHidden/>
          </w:rPr>
          <w:fldChar w:fldCharType="separate"/>
        </w:r>
        <w:r w:rsidR="000E5A92">
          <w:rPr>
            <w:noProof/>
            <w:webHidden/>
          </w:rPr>
          <w:t>68</w:t>
        </w:r>
        <w:r w:rsidR="000E5A92">
          <w:rPr>
            <w:noProof/>
            <w:webHidden/>
          </w:rPr>
          <w:fldChar w:fldCharType="end"/>
        </w:r>
      </w:hyperlink>
    </w:p>
    <w:p w14:paraId="427569F5" w14:textId="6ACB1D00" w:rsidR="000E5A92" w:rsidRDefault="00755F4E">
      <w:pPr>
        <w:pStyle w:val="Abbildungsverzeichnis"/>
        <w:tabs>
          <w:tab w:val="right" w:leader="dot" w:pos="8777"/>
        </w:tabs>
        <w:rPr>
          <w:rFonts w:eastAsiaTheme="minorEastAsia"/>
          <w:noProof/>
          <w:sz w:val="22"/>
          <w:lang w:eastAsia="de-DE"/>
        </w:rPr>
      </w:pPr>
      <w:hyperlink r:id="rId47" w:anchor="_Toc125899289" w:history="1">
        <w:r w:rsidR="000E5A92" w:rsidRPr="00B43621">
          <w:rPr>
            <w:rStyle w:val="Hyperlink"/>
            <w:b/>
            <w:noProof/>
          </w:rPr>
          <w:t>Abbildung 32:</w:t>
        </w:r>
        <w:r w:rsidR="000E5A92" w:rsidRPr="00B43621">
          <w:rPr>
            <w:rStyle w:val="Hyperlink"/>
            <w:noProof/>
          </w:rPr>
          <w:t xml:space="preserve"> Umleitungsfahrweg #2 für das Vorort-Szenario</w:t>
        </w:r>
        <w:r w:rsidR="000E5A92">
          <w:rPr>
            <w:noProof/>
            <w:webHidden/>
          </w:rPr>
          <w:tab/>
        </w:r>
        <w:r w:rsidR="000E5A92">
          <w:rPr>
            <w:noProof/>
            <w:webHidden/>
          </w:rPr>
          <w:fldChar w:fldCharType="begin"/>
        </w:r>
        <w:r w:rsidR="000E5A92">
          <w:rPr>
            <w:noProof/>
            <w:webHidden/>
          </w:rPr>
          <w:instrText xml:space="preserve"> PAGEREF _Toc125899289 \h </w:instrText>
        </w:r>
        <w:r w:rsidR="000E5A92">
          <w:rPr>
            <w:noProof/>
            <w:webHidden/>
          </w:rPr>
        </w:r>
        <w:r w:rsidR="000E5A92">
          <w:rPr>
            <w:noProof/>
            <w:webHidden/>
          </w:rPr>
          <w:fldChar w:fldCharType="separate"/>
        </w:r>
        <w:r w:rsidR="000E5A92">
          <w:rPr>
            <w:noProof/>
            <w:webHidden/>
          </w:rPr>
          <w:t>69</w:t>
        </w:r>
        <w:r w:rsidR="000E5A92">
          <w:rPr>
            <w:noProof/>
            <w:webHidden/>
          </w:rPr>
          <w:fldChar w:fldCharType="end"/>
        </w:r>
      </w:hyperlink>
    </w:p>
    <w:p w14:paraId="2D6EADC1" w14:textId="4DBEC0EA" w:rsidR="000E5A92" w:rsidRDefault="00755F4E">
      <w:pPr>
        <w:pStyle w:val="Abbildungsverzeichnis"/>
        <w:tabs>
          <w:tab w:val="right" w:leader="dot" w:pos="8777"/>
        </w:tabs>
        <w:rPr>
          <w:rFonts w:eastAsiaTheme="minorEastAsia"/>
          <w:noProof/>
          <w:sz w:val="22"/>
          <w:lang w:eastAsia="de-DE"/>
        </w:rPr>
      </w:pPr>
      <w:hyperlink r:id="rId48" w:anchor="_Toc125899290" w:history="1">
        <w:r w:rsidR="000E5A92" w:rsidRPr="00B43621">
          <w:rPr>
            <w:rStyle w:val="Hyperlink"/>
            <w:b/>
            <w:noProof/>
          </w:rPr>
          <w:t>Abbildung 33:</w:t>
        </w:r>
        <w:r w:rsidR="000E5A92" w:rsidRPr="00B43621">
          <w:rPr>
            <w:rStyle w:val="Hyperlink"/>
            <w:noProof/>
          </w:rPr>
          <w:t xml:space="preserve"> Umleitungsfahrweg #3 für das Vorort-Szenario</w:t>
        </w:r>
        <w:r w:rsidR="000E5A92">
          <w:rPr>
            <w:noProof/>
            <w:webHidden/>
          </w:rPr>
          <w:tab/>
        </w:r>
        <w:r w:rsidR="000E5A92">
          <w:rPr>
            <w:noProof/>
            <w:webHidden/>
          </w:rPr>
          <w:fldChar w:fldCharType="begin"/>
        </w:r>
        <w:r w:rsidR="000E5A92">
          <w:rPr>
            <w:noProof/>
            <w:webHidden/>
          </w:rPr>
          <w:instrText xml:space="preserve"> PAGEREF _Toc125899290 \h </w:instrText>
        </w:r>
        <w:r w:rsidR="000E5A92">
          <w:rPr>
            <w:noProof/>
            <w:webHidden/>
          </w:rPr>
        </w:r>
        <w:r w:rsidR="000E5A92">
          <w:rPr>
            <w:noProof/>
            <w:webHidden/>
          </w:rPr>
          <w:fldChar w:fldCharType="separate"/>
        </w:r>
        <w:r w:rsidR="000E5A92">
          <w:rPr>
            <w:noProof/>
            <w:webHidden/>
          </w:rPr>
          <w:t>69</w:t>
        </w:r>
        <w:r w:rsidR="000E5A92">
          <w:rPr>
            <w:noProof/>
            <w:webHidden/>
          </w:rPr>
          <w:fldChar w:fldCharType="end"/>
        </w:r>
      </w:hyperlink>
    </w:p>
    <w:p w14:paraId="0A0C961D" w14:textId="396E1AA1" w:rsidR="000E5A92" w:rsidRDefault="00755F4E">
      <w:pPr>
        <w:pStyle w:val="Abbildungsverzeichnis"/>
        <w:tabs>
          <w:tab w:val="right" w:leader="dot" w:pos="8777"/>
        </w:tabs>
        <w:rPr>
          <w:rFonts w:eastAsiaTheme="minorEastAsia"/>
          <w:noProof/>
          <w:sz w:val="22"/>
          <w:lang w:eastAsia="de-DE"/>
        </w:rPr>
      </w:pPr>
      <w:hyperlink r:id="rId49" w:anchor="_Toc125899291" w:history="1">
        <w:r w:rsidR="000E5A92" w:rsidRPr="00B43621">
          <w:rPr>
            <w:rStyle w:val="Hyperlink"/>
            <w:b/>
            <w:noProof/>
          </w:rPr>
          <w:t>Abbildung 34:</w:t>
        </w:r>
        <w:r w:rsidR="000E5A92" w:rsidRPr="00B43621">
          <w:rPr>
            <w:rStyle w:val="Hyperlink"/>
            <w:noProof/>
          </w:rPr>
          <w:t xml:space="preserve"> Umleitungsfahrweg #4 für das Vorort-Szenario</w:t>
        </w:r>
        <w:r w:rsidR="000E5A92">
          <w:rPr>
            <w:noProof/>
            <w:webHidden/>
          </w:rPr>
          <w:tab/>
        </w:r>
        <w:r w:rsidR="000E5A92">
          <w:rPr>
            <w:noProof/>
            <w:webHidden/>
          </w:rPr>
          <w:fldChar w:fldCharType="begin"/>
        </w:r>
        <w:r w:rsidR="000E5A92">
          <w:rPr>
            <w:noProof/>
            <w:webHidden/>
          </w:rPr>
          <w:instrText xml:space="preserve"> PAGEREF _Toc125899291 \h </w:instrText>
        </w:r>
        <w:r w:rsidR="000E5A92">
          <w:rPr>
            <w:noProof/>
            <w:webHidden/>
          </w:rPr>
        </w:r>
        <w:r w:rsidR="000E5A92">
          <w:rPr>
            <w:noProof/>
            <w:webHidden/>
          </w:rPr>
          <w:fldChar w:fldCharType="separate"/>
        </w:r>
        <w:r w:rsidR="000E5A92">
          <w:rPr>
            <w:noProof/>
            <w:webHidden/>
          </w:rPr>
          <w:t>70</w:t>
        </w:r>
        <w:r w:rsidR="000E5A92">
          <w:rPr>
            <w:noProof/>
            <w:webHidden/>
          </w:rPr>
          <w:fldChar w:fldCharType="end"/>
        </w:r>
      </w:hyperlink>
    </w:p>
    <w:p w14:paraId="1FE79793" w14:textId="3C4878AE" w:rsidR="000E5A92" w:rsidRDefault="00755F4E">
      <w:pPr>
        <w:pStyle w:val="Abbildungsverzeichnis"/>
        <w:tabs>
          <w:tab w:val="right" w:leader="dot" w:pos="8777"/>
        </w:tabs>
        <w:rPr>
          <w:rFonts w:eastAsiaTheme="minorEastAsia"/>
          <w:noProof/>
          <w:sz w:val="22"/>
          <w:lang w:eastAsia="de-DE"/>
        </w:rPr>
      </w:pPr>
      <w:hyperlink r:id="rId50" w:anchor="_Toc125899292" w:history="1">
        <w:r w:rsidR="000E5A92" w:rsidRPr="00B43621">
          <w:rPr>
            <w:rStyle w:val="Hyperlink"/>
            <w:b/>
            <w:noProof/>
          </w:rPr>
          <w:t>Abbildung 35:</w:t>
        </w:r>
        <w:r w:rsidR="000E5A92" w:rsidRPr="00B43621">
          <w:rPr>
            <w:rStyle w:val="Hyperlink"/>
            <w:noProof/>
          </w:rPr>
          <w:t xml:space="preserve"> Vereinfachtes UML-Diagramm der Simulationsumgebung</w:t>
        </w:r>
        <w:r w:rsidR="000E5A92">
          <w:rPr>
            <w:noProof/>
            <w:webHidden/>
          </w:rPr>
          <w:tab/>
        </w:r>
        <w:r w:rsidR="000E5A92">
          <w:rPr>
            <w:noProof/>
            <w:webHidden/>
          </w:rPr>
          <w:fldChar w:fldCharType="begin"/>
        </w:r>
        <w:r w:rsidR="000E5A92">
          <w:rPr>
            <w:noProof/>
            <w:webHidden/>
          </w:rPr>
          <w:instrText xml:space="preserve"> PAGEREF _Toc125899292 \h </w:instrText>
        </w:r>
        <w:r w:rsidR="000E5A92">
          <w:rPr>
            <w:noProof/>
            <w:webHidden/>
          </w:rPr>
        </w:r>
        <w:r w:rsidR="000E5A92">
          <w:rPr>
            <w:noProof/>
            <w:webHidden/>
          </w:rPr>
          <w:fldChar w:fldCharType="separate"/>
        </w:r>
        <w:r w:rsidR="000E5A92">
          <w:rPr>
            <w:noProof/>
            <w:webHidden/>
          </w:rPr>
          <w:t>71</w:t>
        </w:r>
        <w:r w:rsidR="000E5A92">
          <w:rPr>
            <w:noProof/>
            <w:webHidden/>
          </w:rPr>
          <w:fldChar w:fldCharType="end"/>
        </w:r>
      </w:hyperlink>
    </w:p>
    <w:p w14:paraId="12AEAF5B" w14:textId="1994DB4A" w:rsidR="000E5A92" w:rsidRDefault="00755F4E">
      <w:pPr>
        <w:pStyle w:val="Abbildungsverzeichnis"/>
        <w:tabs>
          <w:tab w:val="right" w:leader="dot" w:pos="8777"/>
        </w:tabs>
        <w:rPr>
          <w:rFonts w:eastAsiaTheme="minorEastAsia"/>
          <w:noProof/>
          <w:sz w:val="22"/>
          <w:lang w:eastAsia="de-DE"/>
        </w:rPr>
      </w:pPr>
      <w:hyperlink r:id="rId51" w:anchor="_Toc125899293" w:history="1">
        <w:r w:rsidR="000E5A92" w:rsidRPr="00B43621">
          <w:rPr>
            <w:rStyle w:val="Hyperlink"/>
            <w:b/>
            <w:noProof/>
          </w:rPr>
          <w:t>Abbildung 36:</w:t>
        </w:r>
        <w:r w:rsidR="000E5A92" w:rsidRPr="00B43621">
          <w:rPr>
            <w:rStyle w:val="Hyperlink"/>
            <w:noProof/>
          </w:rPr>
          <w:t xml:space="preserve"> Vereinfachtes UML-Diagramm der implementierten ML-Algorithmen</w:t>
        </w:r>
        <w:r w:rsidR="000E5A92">
          <w:rPr>
            <w:noProof/>
            <w:webHidden/>
          </w:rPr>
          <w:tab/>
        </w:r>
        <w:r w:rsidR="000E5A92">
          <w:rPr>
            <w:noProof/>
            <w:webHidden/>
          </w:rPr>
          <w:fldChar w:fldCharType="begin"/>
        </w:r>
        <w:r w:rsidR="000E5A92">
          <w:rPr>
            <w:noProof/>
            <w:webHidden/>
          </w:rPr>
          <w:instrText xml:space="preserve"> PAGEREF _Toc125899293 \h </w:instrText>
        </w:r>
        <w:r w:rsidR="000E5A92">
          <w:rPr>
            <w:noProof/>
            <w:webHidden/>
          </w:rPr>
        </w:r>
        <w:r w:rsidR="000E5A92">
          <w:rPr>
            <w:noProof/>
            <w:webHidden/>
          </w:rPr>
          <w:fldChar w:fldCharType="separate"/>
        </w:r>
        <w:r w:rsidR="000E5A92">
          <w:rPr>
            <w:noProof/>
            <w:webHidden/>
          </w:rPr>
          <w:t>73</w:t>
        </w:r>
        <w:r w:rsidR="000E5A92">
          <w:rPr>
            <w:noProof/>
            <w:webHidden/>
          </w:rPr>
          <w:fldChar w:fldCharType="end"/>
        </w:r>
      </w:hyperlink>
    </w:p>
    <w:p w14:paraId="5289FE70" w14:textId="5DF33171" w:rsidR="000E5A92" w:rsidRDefault="00755F4E">
      <w:pPr>
        <w:pStyle w:val="Abbildungsverzeichnis"/>
        <w:tabs>
          <w:tab w:val="right" w:leader="dot" w:pos="8777"/>
        </w:tabs>
        <w:rPr>
          <w:rFonts w:eastAsiaTheme="minorEastAsia"/>
          <w:noProof/>
          <w:sz w:val="22"/>
          <w:lang w:eastAsia="de-DE"/>
        </w:rPr>
      </w:pPr>
      <w:hyperlink r:id="rId52" w:anchor="_Toc125899294" w:history="1">
        <w:r w:rsidR="000E5A92" w:rsidRPr="00B43621">
          <w:rPr>
            <w:rStyle w:val="Hyperlink"/>
            <w:b/>
            <w:noProof/>
          </w:rPr>
          <w:t>Abbildung 37:</w:t>
        </w:r>
        <w:r w:rsidR="000E5A92" w:rsidRPr="00B43621">
          <w:rPr>
            <w:rStyle w:val="Hyperlink"/>
            <w:noProof/>
          </w:rPr>
          <w:t xml:space="preserve"> Allgemeine Formulierung von Q-Learning</w:t>
        </w:r>
        <w:r w:rsidR="000E5A92">
          <w:rPr>
            <w:noProof/>
            <w:webHidden/>
          </w:rPr>
          <w:tab/>
        </w:r>
        <w:r w:rsidR="000E5A92">
          <w:rPr>
            <w:noProof/>
            <w:webHidden/>
          </w:rPr>
          <w:fldChar w:fldCharType="begin"/>
        </w:r>
        <w:r w:rsidR="000E5A92">
          <w:rPr>
            <w:noProof/>
            <w:webHidden/>
          </w:rPr>
          <w:instrText xml:space="preserve"> PAGEREF _Toc125899294 \h </w:instrText>
        </w:r>
        <w:r w:rsidR="000E5A92">
          <w:rPr>
            <w:noProof/>
            <w:webHidden/>
          </w:rPr>
        </w:r>
        <w:r w:rsidR="000E5A92">
          <w:rPr>
            <w:noProof/>
            <w:webHidden/>
          </w:rPr>
          <w:fldChar w:fldCharType="separate"/>
        </w:r>
        <w:r w:rsidR="000E5A92">
          <w:rPr>
            <w:noProof/>
            <w:webHidden/>
          </w:rPr>
          <w:t>74</w:t>
        </w:r>
        <w:r w:rsidR="000E5A92">
          <w:rPr>
            <w:noProof/>
            <w:webHidden/>
          </w:rPr>
          <w:fldChar w:fldCharType="end"/>
        </w:r>
      </w:hyperlink>
    </w:p>
    <w:p w14:paraId="12F2FA5D" w14:textId="41DCFA53" w:rsidR="000E5A92" w:rsidRDefault="00755F4E">
      <w:pPr>
        <w:pStyle w:val="Abbildungsverzeichnis"/>
        <w:tabs>
          <w:tab w:val="right" w:leader="dot" w:pos="8777"/>
        </w:tabs>
        <w:rPr>
          <w:rFonts w:eastAsiaTheme="minorEastAsia"/>
          <w:noProof/>
          <w:sz w:val="22"/>
          <w:lang w:eastAsia="de-DE"/>
        </w:rPr>
      </w:pPr>
      <w:hyperlink r:id="rId53" w:anchor="_Toc125899295" w:history="1">
        <w:r w:rsidR="000E5A92" w:rsidRPr="00B43621">
          <w:rPr>
            <w:rStyle w:val="Hyperlink"/>
            <w:b/>
            <w:noProof/>
          </w:rPr>
          <w:t>Abbildung 38:</w:t>
        </w:r>
        <w:r w:rsidR="000E5A92" w:rsidRPr="00B43621">
          <w:rPr>
            <w:rStyle w:val="Hyperlink"/>
            <w:noProof/>
          </w:rPr>
          <w:t xml:space="preserve"> Allgemeine Formulierung von Q-Learning</w:t>
        </w:r>
        <w:r w:rsidR="000E5A92">
          <w:rPr>
            <w:noProof/>
            <w:webHidden/>
          </w:rPr>
          <w:tab/>
        </w:r>
        <w:r w:rsidR="000E5A92">
          <w:rPr>
            <w:noProof/>
            <w:webHidden/>
          </w:rPr>
          <w:fldChar w:fldCharType="begin"/>
        </w:r>
        <w:r w:rsidR="000E5A92">
          <w:rPr>
            <w:noProof/>
            <w:webHidden/>
          </w:rPr>
          <w:instrText xml:space="preserve"> PAGEREF _Toc125899295 \h </w:instrText>
        </w:r>
        <w:r w:rsidR="000E5A92">
          <w:rPr>
            <w:noProof/>
            <w:webHidden/>
          </w:rPr>
        </w:r>
        <w:r w:rsidR="000E5A92">
          <w:rPr>
            <w:noProof/>
            <w:webHidden/>
          </w:rPr>
          <w:fldChar w:fldCharType="separate"/>
        </w:r>
        <w:r w:rsidR="000E5A92">
          <w:rPr>
            <w:noProof/>
            <w:webHidden/>
          </w:rPr>
          <w:t>75</w:t>
        </w:r>
        <w:r w:rsidR="000E5A92">
          <w:rPr>
            <w:noProof/>
            <w:webHidden/>
          </w:rPr>
          <w:fldChar w:fldCharType="end"/>
        </w:r>
      </w:hyperlink>
    </w:p>
    <w:p w14:paraId="0E7B75F0" w14:textId="13F78035" w:rsidR="000E5A92" w:rsidRDefault="00755F4E">
      <w:pPr>
        <w:pStyle w:val="Abbildungsverzeichnis"/>
        <w:tabs>
          <w:tab w:val="right" w:leader="dot" w:pos="8777"/>
        </w:tabs>
        <w:rPr>
          <w:rFonts w:eastAsiaTheme="minorEastAsia"/>
          <w:noProof/>
          <w:sz w:val="22"/>
          <w:lang w:eastAsia="de-DE"/>
        </w:rPr>
      </w:pPr>
      <w:hyperlink r:id="rId54" w:anchor="_Toc125899296" w:history="1">
        <w:r w:rsidR="000E5A92" w:rsidRPr="00B43621">
          <w:rPr>
            <w:rStyle w:val="Hyperlink"/>
            <w:b/>
            <w:noProof/>
          </w:rPr>
          <w:t>Abbildung 39:</w:t>
        </w:r>
        <w:r w:rsidR="000E5A92" w:rsidRPr="00B43621">
          <w:rPr>
            <w:rStyle w:val="Hyperlink"/>
            <w:noProof/>
          </w:rPr>
          <w:t xml:space="preserve"> Vergleich zwischen originaler und bereinigter Lernkurve</w:t>
        </w:r>
        <w:r w:rsidR="000E5A92">
          <w:rPr>
            <w:noProof/>
            <w:webHidden/>
          </w:rPr>
          <w:tab/>
        </w:r>
        <w:r w:rsidR="000E5A92">
          <w:rPr>
            <w:noProof/>
            <w:webHidden/>
          </w:rPr>
          <w:fldChar w:fldCharType="begin"/>
        </w:r>
        <w:r w:rsidR="000E5A92">
          <w:rPr>
            <w:noProof/>
            <w:webHidden/>
          </w:rPr>
          <w:instrText xml:space="preserve"> PAGEREF _Toc125899296 \h </w:instrText>
        </w:r>
        <w:r w:rsidR="000E5A92">
          <w:rPr>
            <w:noProof/>
            <w:webHidden/>
          </w:rPr>
        </w:r>
        <w:r w:rsidR="000E5A92">
          <w:rPr>
            <w:noProof/>
            <w:webHidden/>
          </w:rPr>
          <w:fldChar w:fldCharType="separate"/>
        </w:r>
        <w:r w:rsidR="000E5A92">
          <w:rPr>
            <w:noProof/>
            <w:webHidden/>
          </w:rPr>
          <w:t>76</w:t>
        </w:r>
        <w:r w:rsidR="000E5A92">
          <w:rPr>
            <w:noProof/>
            <w:webHidden/>
          </w:rPr>
          <w:fldChar w:fldCharType="end"/>
        </w:r>
      </w:hyperlink>
    </w:p>
    <w:p w14:paraId="31683BD9" w14:textId="6CA53FA2" w:rsidR="000E5A92" w:rsidRDefault="00755F4E">
      <w:pPr>
        <w:pStyle w:val="Abbildungsverzeichnis"/>
        <w:tabs>
          <w:tab w:val="right" w:leader="dot" w:pos="8777"/>
        </w:tabs>
        <w:rPr>
          <w:rFonts w:eastAsiaTheme="minorEastAsia"/>
          <w:noProof/>
          <w:sz w:val="22"/>
          <w:lang w:eastAsia="de-DE"/>
        </w:rPr>
      </w:pPr>
      <w:hyperlink r:id="rId55" w:anchor="_Toc125899297" w:history="1">
        <w:r w:rsidR="000E5A92" w:rsidRPr="00B43621">
          <w:rPr>
            <w:rStyle w:val="Hyperlink"/>
            <w:b/>
            <w:noProof/>
          </w:rPr>
          <w:t>Abbildung 40:</w:t>
        </w:r>
        <w:r w:rsidR="000E5A92" w:rsidRPr="00B43621">
          <w:rPr>
            <w:rStyle w:val="Hyperlink"/>
            <w:noProof/>
          </w:rPr>
          <w:t xml:space="preserve"> Vergleich der Lernkurven von Q-Learning, SARSA und Exp-SARSA</w:t>
        </w:r>
        <w:r w:rsidR="000E5A92">
          <w:rPr>
            <w:noProof/>
            <w:webHidden/>
          </w:rPr>
          <w:tab/>
        </w:r>
        <w:r w:rsidR="000E5A92">
          <w:rPr>
            <w:noProof/>
            <w:webHidden/>
          </w:rPr>
          <w:fldChar w:fldCharType="begin"/>
        </w:r>
        <w:r w:rsidR="000E5A92">
          <w:rPr>
            <w:noProof/>
            <w:webHidden/>
          </w:rPr>
          <w:instrText xml:space="preserve"> PAGEREF _Toc125899297 \h </w:instrText>
        </w:r>
        <w:r w:rsidR="000E5A92">
          <w:rPr>
            <w:noProof/>
            <w:webHidden/>
          </w:rPr>
        </w:r>
        <w:r w:rsidR="000E5A92">
          <w:rPr>
            <w:noProof/>
            <w:webHidden/>
          </w:rPr>
          <w:fldChar w:fldCharType="separate"/>
        </w:r>
        <w:r w:rsidR="000E5A92">
          <w:rPr>
            <w:noProof/>
            <w:webHidden/>
          </w:rPr>
          <w:t>77</w:t>
        </w:r>
        <w:r w:rsidR="000E5A92">
          <w:rPr>
            <w:noProof/>
            <w:webHidden/>
          </w:rPr>
          <w:fldChar w:fldCharType="end"/>
        </w:r>
      </w:hyperlink>
    </w:p>
    <w:p w14:paraId="06CCCE80" w14:textId="4B519045" w:rsidR="000E5A92" w:rsidRDefault="00755F4E">
      <w:pPr>
        <w:pStyle w:val="Abbildungsverzeichnis"/>
        <w:tabs>
          <w:tab w:val="right" w:leader="dot" w:pos="8777"/>
        </w:tabs>
        <w:rPr>
          <w:rFonts w:eastAsiaTheme="minorEastAsia"/>
          <w:noProof/>
          <w:sz w:val="22"/>
          <w:lang w:eastAsia="de-DE"/>
        </w:rPr>
      </w:pPr>
      <w:hyperlink r:id="rId56" w:anchor="_Toc125899298" w:history="1">
        <w:r w:rsidR="000E5A92" w:rsidRPr="00B43621">
          <w:rPr>
            <w:rStyle w:val="Hyperlink"/>
            <w:b/>
            <w:noProof/>
          </w:rPr>
          <w:t>Abbildung 41:</w:t>
        </w:r>
        <w:r w:rsidR="000E5A92" w:rsidRPr="00B43621">
          <w:rPr>
            <w:rStyle w:val="Hyperlink"/>
            <w:noProof/>
          </w:rPr>
          <w:t xml:space="preserve"> Detailansicht der Lernkurven von Q-Learning, SARSA und Exp-SARSA</w:t>
        </w:r>
        <w:r w:rsidR="000E5A92">
          <w:rPr>
            <w:noProof/>
            <w:webHidden/>
          </w:rPr>
          <w:tab/>
        </w:r>
        <w:r w:rsidR="000E5A92">
          <w:rPr>
            <w:noProof/>
            <w:webHidden/>
          </w:rPr>
          <w:fldChar w:fldCharType="begin"/>
        </w:r>
        <w:r w:rsidR="000E5A92">
          <w:rPr>
            <w:noProof/>
            <w:webHidden/>
          </w:rPr>
          <w:instrText xml:space="preserve"> PAGEREF _Toc125899298 \h </w:instrText>
        </w:r>
        <w:r w:rsidR="000E5A92">
          <w:rPr>
            <w:noProof/>
            <w:webHidden/>
          </w:rPr>
        </w:r>
        <w:r w:rsidR="000E5A92">
          <w:rPr>
            <w:noProof/>
            <w:webHidden/>
          </w:rPr>
          <w:fldChar w:fldCharType="separate"/>
        </w:r>
        <w:r w:rsidR="000E5A92">
          <w:rPr>
            <w:noProof/>
            <w:webHidden/>
          </w:rPr>
          <w:t>78</w:t>
        </w:r>
        <w:r w:rsidR="000E5A92">
          <w:rPr>
            <w:noProof/>
            <w:webHidden/>
          </w:rPr>
          <w:fldChar w:fldCharType="end"/>
        </w:r>
      </w:hyperlink>
    </w:p>
    <w:p w14:paraId="7A1AAFBB" w14:textId="2BCE9035" w:rsidR="000E5A92" w:rsidRDefault="00755F4E">
      <w:pPr>
        <w:pStyle w:val="Abbildungsverzeichnis"/>
        <w:tabs>
          <w:tab w:val="right" w:leader="dot" w:pos="8777"/>
        </w:tabs>
        <w:rPr>
          <w:rFonts w:eastAsiaTheme="minorEastAsia"/>
          <w:noProof/>
          <w:sz w:val="22"/>
          <w:lang w:eastAsia="de-DE"/>
        </w:rPr>
      </w:pPr>
      <w:hyperlink r:id="rId57" w:anchor="_Toc125899299" w:history="1">
        <w:r w:rsidR="000E5A92" w:rsidRPr="00B43621">
          <w:rPr>
            <w:rStyle w:val="Hyperlink"/>
            <w:b/>
            <w:noProof/>
          </w:rPr>
          <w:t>Abbildung 42:</w:t>
        </w:r>
        <w:r w:rsidR="000E5A92" w:rsidRPr="00B43621">
          <w:rPr>
            <w:rStyle w:val="Hyperlink"/>
            <w:noProof/>
          </w:rPr>
          <w:t xml:space="preserve"> Optimale Umleitung der Linie 2 im Stadt-Szenario</w:t>
        </w:r>
        <w:r w:rsidR="000E5A92">
          <w:rPr>
            <w:noProof/>
            <w:webHidden/>
          </w:rPr>
          <w:tab/>
        </w:r>
        <w:r w:rsidR="000E5A92">
          <w:rPr>
            <w:noProof/>
            <w:webHidden/>
          </w:rPr>
          <w:fldChar w:fldCharType="begin"/>
        </w:r>
        <w:r w:rsidR="000E5A92">
          <w:rPr>
            <w:noProof/>
            <w:webHidden/>
          </w:rPr>
          <w:instrText xml:space="preserve"> PAGEREF _Toc125899299 \h </w:instrText>
        </w:r>
        <w:r w:rsidR="000E5A92">
          <w:rPr>
            <w:noProof/>
            <w:webHidden/>
          </w:rPr>
        </w:r>
        <w:r w:rsidR="000E5A92">
          <w:rPr>
            <w:noProof/>
            <w:webHidden/>
          </w:rPr>
          <w:fldChar w:fldCharType="separate"/>
        </w:r>
        <w:r w:rsidR="000E5A92">
          <w:rPr>
            <w:noProof/>
            <w:webHidden/>
          </w:rPr>
          <w:t>80</w:t>
        </w:r>
        <w:r w:rsidR="000E5A92">
          <w:rPr>
            <w:noProof/>
            <w:webHidden/>
          </w:rPr>
          <w:fldChar w:fldCharType="end"/>
        </w:r>
      </w:hyperlink>
    </w:p>
    <w:p w14:paraId="6CD491B7" w14:textId="5C1166F8" w:rsidR="000E5A92" w:rsidRDefault="00755F4E">
      <w:pPr>
        <w:pStyle w:val="Abbildungsverzeichnis"/>
        <w:tabs>
          <w:tab w:val="right" w:leader="dot" w:pos="8777"/>
        </w:tabs>
        <w:rPr>
          <w:rFonts w:eastAsiaTheme="minorEastAsia"/>
          <w:noProof/>
          <w:sz w:val="22"/>
          <w:lang w:eastAsia="de-DE"/>
        </w:rPr>
      </w:pPr>
      <w:hyperlink r:id="rId58" w:anchor="_Toc125899300" w:history="1">
        <w:r w:rsidR="000E5A92" w:rsidRPr="00B43621">
          <w:rPr>
            <w:rStyle w:val="Hyperlink"/>
            <w:b/>
            <w:noProof/>
          </w:rPr>
          <w:t>Abbildung 43:</w:t>
        </w:r>
        <w:r w:rsidR="000E5A92" w:rsidRPr="00B43621">
          <w:rPr>
            <w:rStyle w:val="Hyperlink"/>
            <w:noProof/>
          </w:rPr>
          <w:t xml:space="preserve"> Optimale Umleitung der Linie 743 im Land-Szenario</w:t>
        </w:r>
        <w:r w:rsidR="000E5A92">
          <w:rPr>
            <w:noProof/>
            <w:webHidden/>
          </w:rPr>
          <w:tab/>
        </w:r>
        <w:r w:rsidR="000E5A92">
          <w:rPr>
            <w:noProof/>
            <w:webHidden/>
          </w:rPr>
          <w:fldChar w:fldCharType="begin"/>
        </w:r>
        <w:r w:rsidR="000E5A92">
          <w:rPr>
            <w:noProof/>
            <w:webHidden/>
          </w:rPr>
          <w:instrText xml:space="preserve"> PAGEREF _Toc125899300 \h </w:instrText>
        </w:r>
        <w:r w:rsidR="000E5A92">
          <w:rPr>
            <w:noProof/>
            <w:webHidden/>
          </w:rPr>
        </w:r>
        <w:r w:rsidR="000E5A92">
          <w:rPr>
            <w:noProof/>
            <w:webHidden/>
          </w:rPr>
          <w:fldChar w:fldCharType="separate"/>
        </w:r>
        <w:r w:rsidR="000E5A92">
          <w:rPr>
            <w:noProof/>
            <w:webHidden/>
          </w:rPr>
          <w:t>81</w:t>
        </w:r>
        <w:r w:rsidR="000E5A92">
          <w:rPr>
            <w:noProof/>
            <w:webHidden/>
          </w:rPr>
          <w:fldChar w:fldCharType="end"/>
        </w:r>
      </w:hyperlink>
    </w:p>
    <w:p w14:paraId="31E71231" w14:textId="264E9DC8" w:rsidR="000E5A92" w:rsidRDefault="00755F4E">
      <w:pPr>
        <w:pStyle w:val="Abbildungsverzeichnis"/>
        <w:tabs>
          <w:tab w:val="right" w:leader="dot" w:pos="8777"/>
        </w:tabs>
        <w:rPr>
          <w:rFonts w:eastAsiaTheme="minorEastAsia"/>
          <w:noProof/>
          <w:sz w:val="22"/>
          <w:lang w:eastAsia="de-DE"/>
        </w:rPr>
      </w:pPr>
      <w:hyperlink r:id="rId59" w:anchor="_Toc125899301" w:history="1">
        <w:r w:rsidR="000E5A92" w:rsidRPr="00B43621">
          <w:rPr>
            <w:rStyle w:val="Hyperlink"/>
            <w:b/>
            <w:noProof/>
          </w:rPr>
          <w:t>Abbildung 44:</w:t>
        </w:r>
        <w:r w:rsidR="000E5A92" w:rsidRPr="00B43621">
          <w:rPr>
            <w:rStyle w:val="Hyperlink"/>
            <w:noProof/>
          </w:rPr>
          <w:t xml:space="preserve"> Optimale Umleitung der Linie 744 im Land-Szenario</w:t>
        </w:r>
        <w:r w:rsidR="000E5A92">
          <w:rPr>
            <w:noProof/>
            <w:webHidden/>
          </w:rPr>
          <w:tab/>
        </w:r>
        <w:r w:rsidR="000E5A92">
          <w:rPr>
            <w:noProof/>
            <w:webHidden/>
          </w:rPr>
          <w:fldChar w:fldCharType="begin"/>
        </w:r>
        <w:r w:rsidR="000E5A92">
          <w:rPr>
            <w:noProof/>
            <w:webHidden/>
          </w:rPr>
          <w:instrText xml:space="preserve"> PAGEREF _Toc125899301 \h </w:instrText>
        </w:r>
        <w:r w:rsidR="000E5A92">
          <w:rPr>
            <w:noProof/>
            <w:webHidden/>
          </w:rPr>
        </w:r>
        <w:r w:rsidR="000E5A92">
          <w:rPr>
            <w:noProof/>
            <w:webHidden/>
          </w:rPr>
          <w:fldChar w:fldCharType="separate"/>
        </w:r>
        <w:r w:rsidR="000E5A92">
          <w:rPr>
            <w:noProof/>
            <w:webHidden/>
          </w:rPr>
          <w:t>83</w:t>
        </w:r>
        <w:r w:rsidR="000E5A92">
          <w:rPr>
            <w:noProof/>
            <w:webHidden/>
          </w:rPr>
          <w:fldChar w:fldCharType="end"/>
        </w:r>
      </w:hyperlink>
    </w:p>
    <w:p w14:paraId="08B1AD42" w14:textId="114C390D" w:rsidR="000E5A92" w:rsidRDefault="00755F4E">
      <w:pPr>
        <w:pStyle w:val="Abbildungsverzeichnis"/>
        <w:tabs>
          <w:tab w:val="right" w:leader="dot" w:pos="8777"/>
        </w:tabs>
        <w:rPr>
          <w:rFonts w:eastAsiaTheme="minorEastAsia"/>
          <w:noProof/>
          <w:sz w:val="22"/>
          <w:lang w:eastAsia="de-DE"/>
        </w:rPr>
      </w:pPr>
      <w:hyperlink r:id="rId60" w:anchor="_Toc125899302" w:history="1">
        <w:r w:rsidR="000E5A92" w:rsidRPr="00B43621">
          <w:rPr>
            <w:rStyle w:val="Hyperlink"/>
            <w:b/>
            <w:noProof/>
          </w:rPr>
          <w:t>Abbildung 45:</w:t>
        </w:r>
        <w:r w:rsidR="000E5A92" w:rsidRPr="00B43621">
          <w:rPr>
            <w:rStyle w:val="Hyperlink"/>
            <w:noProof/>
          </w:rPr>
          <w:t xml:space="preserve"> Optimale Umleitung der Linie 715 im Vorort-Szenario</w:t>
        </w:r>
        <w:r w:rsidR="000E5A92">
          <w:rPr>
            <w:noProof/>
            <w:webHidden/>
          </w:rPr>
          <w:tab/>
        </w:r>
        <w:r w:rsidR="000E5A92">
          <w:rPr>
            <w:noProof/>
            <w:webHidden/>
          </w:rPr>
          <w:fldChar w:fldCharType="begin"/>
        </w:r>
        <w:r w:rsidR="000E5A92">
          <w:rPr>
            <w:noProof/>
            <w:webHidden/>
          </w:rPr>
          <w:instrText xml:space="preserve"> PAGEREF _Toc125899302 \h </w:instrText>
        </w:r>
        <w:r w:rsidR="000E5A92">
          <w:rPr>
            <w:noProof/>
            <w:webHidden/>
          </w:rPr>
        </w:r>
        <w:r w:rsidR="000E5A92">
          <w:rPr>
            <w:noProof/>
            <w:webHidden/>
          </w:rPr>
          <w:fldChar w:fldCharType="separate"/>
        </w:r>
        <w:r w:rsidR="000E5A92">
          <w:rPr>
            <w:noProof/>
            <w:webHidden/>
          </w:rPr>
          <w:t>84</w:t>
        </w:r>
        <w:r w:rsidR="000E5A92">
          <w:rPr>
            <w:noProof/>
            <w:webHidden/>
          </w:rPr>
          <w:fldChar w:fldCharType="end"/>
        </w:r>
      </w:hyperlink>
    </w:p>
    <w:p w14:paraId="23506D15" w14:textId="7E4BE172" w:rsidR="000E5A92" w:rsidRDefault="00755F4E">
      <w:pPr>
        <w:pStyle w:val="Abbildungsverzeichnis"/>
        <w:tabs>
          <w:tab w:val="right" w:leader="dot" w:pos="8777"/>
        </w:tabs>
        <w:rPr>
          <w:rFonts w:eastAsiaTheme="minorEastAsia"/>
          <w:noProof/>
          <w:sz w:val="22"/>
          <w:lang w:eastAsia="de-DE"/>
        </w:rPr>
      </w:pPr>
      <w:hyperlink r:id="rId61" w:anchor="_Toc125899303" w:history="1">
        <w:r w:rsidR="000E5A92" w:rsidRPr="00B43621">
          <w:rPr>
            <w:rStyle w:val="Hyperlink"/>
            <w:b/>
            <w:noProof/>
          </w:rPr>
          <w:t>Abbildung 46:</w:t>
        </w:r>
        <w:r w:rsidR="000E5A92" w:rsidRPr="00B43621">
          <w:rPr>
            <w:rStyle w:val="Hyperlink"/>
            <w:noProof/>
          </w:rPr>
          <w:t xml:space="preserve"> Vergleich der </w:t>
        </w:r>
        <m:oMath>
          <m:r>
            <w:rPr>
              <w:rStyle w:val="Hyperlink"/>
              <w:rFonts w:ascii="Cambria Math" w:hAnsi="Cambria Math"/>
              <w:noProof/>
            </w:rPr>
            <m:t>ϵ</m:t>
          </m:r>
        </m:oMath>
        <w:r w:rsidR="000E5A92" w:rsidRPr="00B43621">
          <w:rPr>
            <w:rStyle w:val="Hyperlink"/>
            <w:noProof/>
          </w:rPr>
          <w:t>-Werte im Verlauf der On- und Off-Policy Algorithmen</w:t>
        </w:r>
        <w:r w:rsidR="000E5A92">
          <w:rPr>
            <w:noProof/>
            <w:webHidden/>
          </w:rPr>
          <w:tab/>
        </w:r>
        <w:r w:rsidR="000E5A92">
          <w:rPr>
            <w:noProof/>
            <w:webHidden/>
          </w:rPr>
          <w:fldChar w:fldCharType="begin"/>
        </w:r>
        <w:r w:rsidR="000E5A92">
          <w:rPr>
            <w:noProof/>
            <w:webHidden/>
          </w:rPr>
          <w:instrText xml:space="preserve"> PAGEREF _Toc125899303 \h </w:instrText>
        </w:r>
        <w:r w:rsidR="000E5A92">
          <w:rPr>
            <w:noProof/>
            <w:webHidden/>
          </w:rPr>
        </w:r>
        <w:r w:rsidR="000E5A92">
          <w:rPr>
            <w:noProof/>
            <w:webHidden/>
          </w:rPr>
          <w:fldChar w:fldCharType="separate"/>
        </w:r>
        <w:r w:rsidR="000E5A92">
          <w:rPr>
            <w:noProof/>
            <w:webHidden/>
          </w:rPr>
          <w:t>85</w:t>
        </w:r>
        <w:r w:rsidR="000E5A92">
          <w:rPr>
            <w:noProof/>
            <w:webHidden/>
          </w:rPr>
          <w:fldChar w:fldCharType="end"/>
        </w:r>
      </w:hyperlink>
    </w:p>
    <w:p w14:paraId="5F7589A1" w14:textId="7925F1A0" w:rsidR="000E5A92" w:rsidRDefault="00755F4E">
      <w:pPr>
        <w:pStyle w:val="Abbildungsverzeichnis"/>
        <w:tabs>
          <w:tab w:val="right" w:leader="dot" w:pos="8777"/>
        </w:tabs>
        <w:rPr>
          <w:rFonts w:eastAsiaTheme="minorEastAsia"/>
          <w:noProof/>
          <w:sz w:val="22"/>
          <w:lang w:eastAsia="de-DE"/>
        </w:rPr>
      </w:pPr>
      <w:hyperlink r:id="rId62" w:anchor="_Toc125899304" w:history="1">
        <w:r w:rsidR="000E5A92" w:rsidRPr="00B43621">
          <w:rPr>
            <w:rStyle w:val="Hyperlink"/>
            <w:b/>
            <w:noProof/>
          </w:rPr>
          <w:t>Abbildung 47:</w:t>
        </w:r>
        <w:r w:rsidR="000E5A92" w:rsidRPr="00B43621">
          <w:rPr>
            <w:rStyle w:val="Hyperlink"/>
            <w:noProof/>
          </w:rPr>
          <w:t xml:space="preserve"> Vergleich einer </w:t>
        </w:r>
        <m:oMath>
          <m:r>
            <w:rPr>
              <w:rStyle w:val="Hyperlink"/>
              <w:rFonts w:ascii="Cambria Math" w:hAnsi="Cambria Math"/>
              <w:noProof/>
            </w:rPr>
            <m:t>ϵ</m:t>
          </m:r>
        </m:oMath>
        <w:r w:rsidR="000E5A92" w:rsidRPr="00B43621">
          <w:rPr>
            <w:rStyle w:val="Hyperlink"/>
            <w:noProof/>
          </w:rPr>
          <w:t xml:space="preserve">-Greedystrategie und einer </w:t>
        </w:r>
        <m:oMath>
          <m:r>
            <w:rPr>
              <w:rStyle w:val="Hyperlink"/>
              <w:rFonts w:ascii="Cambria Math" w:hAnsi="Cambria Math"/>
              <w:noProof/>
            </w:rPr>
            <m:t>nϵ</m:t>
          </m:r>
        </m:oMath>
        <w:r w:rsidR="000E5A92" w:rsidRPr="00B43621">
          <w:rPr>
            <w:rStyle w:val="Hyperlink"/>
            <w:noProof/>
          </w:rPr>
          <w:t>-Greedystrategie</w:t>
        </w:r>
        <w:r w:rsidR="000E5A92">
          <w:rPr>
            <w:noProof/>
            <w:webHidden/>
          </w:rPr>
          <w:tab/>
        </w:r>
        <w:r w:rsidR="000E5A92">
          <w:rPr>
            <w:noProof/>
            <w:webHidden/>
          </w:rPr>
          <w:fldChar w:fldCharType="begin"/>
        </w:r>
        <w:r w:rsidR="000E5A92">
          <w:rPr>
            <w:noProof/>
            <w:webHidden/>
          </w:rPr>
          <w:instrText xml:space="preserve"> PAGEREF _Toc125899304 \h </w:instrText>
        </w:r>
        <w:r w:rsidR="000E5A92">
          <w:rPr>
            <w:noProof/>
            <w:webHidden/>
          </w:rPr>
        </w:r>
        <w:r w:rsidR="000E5A92">
          <w:rPr>
            <w:noProof/>
            <w:webHidden/>
          </w:rPr>
          <w:fldChar w:fldCharType="separate"/>
        </w:r>
        <w:r w:rsidR="000E5A92">
          <w:rPr>
            <w:noProof/>
            <w:webHidden/>
          </w:rPr>
          <w:t>85</w:t>
        </w:r>
        <w:r w:rsidR="000E5A92">
          <w:rPr>
            <w:noProof/>
            <w:webHidden/>
          </w:rPr>
          <w:fldChar w:fldCharType="end"/>
        </w:r>
      </w:hyperlink>
    </w:p>
    <w:p w14:paraId="0FC855E7" w14:textId="3B2DDEDF" w:rsidR="00CA09F9" w:rsidRDefault="00A827CC" w:rsidP="00CA09F9">
      <w:r>
        <w:fldChar w:fldCharType="end"/>
      </w:r>
    </w:p>
    <w:p w14:paraId="37B45A7C" w14:textId="5BFBBE62" w:rsidR="00CA09F9" w:rsidRDefault="00CA09F9" w:rsidP="00CA09F9">
      <w:pPr>
        <w:pStyle w:val="berschrift1"/>
        <w:numPr>
          <w:ilvl w:val="0"/>
          <w:numId w:val="0"/>
        </w:numPr>
        <w:tabs>
          <w:tab w:val="left" w:pos="5392"/>
        </w:tabs>
      </w:pPr>
      <w:bookmarkStart w:id="7" w:name="_Toc125899204"/>
      <w:r>
        <w:lastRenderedPageBreak/>
        <w:t>Tabellenverzeichnis</w:t>
      </w:r>
      <w:bookmarkEnd w:id="7"/>
    </w:p>
    <w:p w14:paraId="475F3901" w14:textId="61873F70" w:rsidR="000E5A92" w:rsidRDefault="008107CD">
      <w:pPr>
        <w:pStyle w:val="Abbildungsverzeichnis"/>
        <w:tabs>
          <w:tab w:val="right" w:leader="dot" w:pos="8777"/>
        </w:tabs>
        <w:rPr>
          <w:rFonts w:eastAsiaTheme="minorEastAsia"/>
          <w:noProof/>
          <w:sz w:val="22"/>
          <w:lang w:eastAsia="de-DE"/>
        </w:rPr>
      </w:pPr>
      <w:r>
        <w:rPr>
          <w:lang w:val="en-US"/>
        </w:rPr>
        <w:fldChar w:fldCharType="begin"/>
      </w:r>
      <w:r>
        <w:rPr>
          <w:lang w:val="en-US"/>
        </w:rPr>
        <w:instrText xml:space="preserve"> TOC \h \z \c "Tabelle" </w:instrText>
      </w:r>
      <w:r>
        <w:rPr>
          <w:lang w:val="en-US"/>
        </w:rPr>
        <w:fldChar w:fldCharType="separate"/>
      </w:r>
      <w:hyperlink w:anchor="_Toc125899305" w:history="1">
        <w:r w:rsidR="000E5A92" w:rsidRPr="00B06B8B">
          <w:rPr>
            <w:rStyle w:val="Hyperlink"/>
            <w:b/>
            <w:noProof/>
          </w:rPr>
          <w:t>Tabelle 1:</w:t>
        </w:r>
        <w:r w:rsidR="000E5A92" w:rsidRPr="00B06B8B">
          <w:rPr>
            <w:rStyle w:val="Hyperlink"/>
            <w:noProof/>
          </w:rPr>
          <w:t xml:space="preserve"> Straßenkategorien und deren Schlüssel in OSM-Daten</w:t>
        </w:r>
        <w:r w:rsidR="000E5A92">
          <w:rPr>
            <w:noProof/>
            <w:webHidden/>
          </w:rPr>
          <w:tab/>
        </w:r>
        <w:r w:rsidR="000E5A92">
          <w:rPr>
            <w:noProof/>
            <w:webHidden/>
          </w:rPr>
          <w:fldChar w:fldCharType="begin"/>
        </w:r>
        <w:r w:rsidR="000E5A92">
          <w:rPr>
            <w:noProof/>
            <w:webHidden/>
          </w:rPr>
          <w:instrText xml:space="preserve"> PAGEREF _Toc125899305 \h </w:instrText>
        </w:r>
        <w:r w:rsidR="000E5A92">
          <w:rPr>
            <w:noProof/>
            <w:webHidden/>
          </w:rPr>
        </w:r>
        <w:r w:rsidR="000E5A92">
          <w:rPr>
            <w:noProof/>
            <w:webHidden/>
          </w:rPr>
          <w:fldChar w:fldCharType="separate"/>
        </w:r>
        <w:r w:rsidR="000E5A92">
          <w:rPr>
            <w:noProof/>
            <w:webHidden/>
          </w:rPr>
          <w:t>40</w:t>
        </w:r>
        <w:r w:rsidR="000E5A92">
          <w:rPr>
            <w:noProof/>
            <w:webHidden/>
          </w:rPr>
          <w:fldChar w:fldCharType="end"/>
        </w:r>
      </w:hyperlink>
    </w:p>
    <w:p w14:paraId="2B1AAC23" w14:textId="488A7EE1" w:rsidR="000E5A92" w:rsidRDefault="00755F4E">
      <w:pPr>
        <w:pStyle w:val="Abbildungsverzeichnis"/>
        <w:tabs>
          <w:tab w:val="right" w:leader="dot" w:pos="8777"/>
        </w:tabs>
        <w:rPr>
          <w:rFonts w:eastAsiaTheme="minorEastAsia"/>
          <w:noProof/>
          <w:sz w:val="22"/>
          <w:lang w:eastAsia="de-DE"/>
        </w:rPr>
      </w:pPr>
      <w:hyperlink w:anchor="_Toc125899306" w:history="1">
        <w:r w:rsidR="000E5A92" w:rsidRPr="00B06B8B">
          <w:rPr>
            <w:rStyle w:val="Hyperlink"/>
            <w:b/>
            <w:noProof/>
          </w:rPr>
          <w:t>Tabelle 2:</w:t>
        </w:r>
        <w:r w:rsidR="000E5A92" w:rsidRPr="00B06B8B">
          <w:rPr>
            <w:rStyle w:val="Hyperlink"/>
            <w:noProof/>
          </w:rPr>
          <w:t xml:space="preserve"> Funktion der Module im Package osmenv</w:t>
        </w:r>
        <w:r w:rsidR="000E5A92">
          <w:rPr>
            <w:noProof/>
            <w:webHidden/>
          </w:rPr>
          <w:tab/>
        </w:r>
        <w:r w:rsidR="000E5A92">
          <w:rPr>
            <w:noProof/>
            <w:webHidden/>
          </w:rPr>
          <w:fldChar w:fldCharType="begin"/>
        </w:r>
        <w:r w:rsidR="000E5A92">
          <w:rPr>
            <w:noProof/>
            <w:webHidden/>
          </w:rPr>
          <w:instrText xml:space="preserve"> PAGEREF _Toc125899306 \h </w:instrText>
        </w:r>
        <w:r w:rsidR="000E5A92">
          <w:rPr>
            <w:noProof/>
            <w:webHidden/>
          </w:rPr>
        </w:r>
        <w:r w:rsidR="000E5A92">
          <w:rPr>
            <w:noProof/>
            <w:webHidden/>
          </w:rPr>
          <w:fldChar w:fldCharType="separate"/>
        </w:r>
        <w:r w:rsidR="000E5A92">
          <w:rPr>
            <w:noProof/>
            <w:webHidden/>
          </w:rPr>
          <w:t>63</w:t>
        </w:r>
        <w:r w:rsidR="000E5A92">
          <w:rPr>
            <w:noProof/>
            <w:webHidden/>
          </w:rPr>
          <w:fldChar w:fldCharType="end"/>
        </w:r>
      </w:hyperlink>
    </w:p>
    <w:p w14:paraId="394A8D36" w14:textId="1A147D6A" w:rsidR="000E5A92" w:rsidRDefault="00755F4E">
      <w:pPr>
        <w:pStyle w:val="Abbildungsverzeichnis"/>
        <w:tabs>
          <w:tab w:val="right" w:leader="dot" w:pos="8777"/>
        </w:tabs>
        <w:rPr>
          <w:rFonts w:eastAsiaTheme="minorEastAsia"/>
          <w:noProof/>
          <w:sz w:val="22"/>
          <w:lang w:eastAsia="de-DE"/>
        </w:rPr>
      </w:pPr>
      <w:hyperlink w:anchor="_Toc125899307" w:history="1">
        <w:r w:rsidR="000E5A92" w:rsidRPr="00B06B8B">
          <w:rPr>
            <w:rStyle w:val="Hyperlink"/>
            <w:b/>
            <w:noProof/>
          </w:rPr>
          <w:t>Tabelle 3:</w:t>
        </w:r>
        <w:r w:rsidR="000E5A92" w:rsidRPr="00B06B8B">
          <w:rPr>
            <w:rStyle w:val="Hyperlink"/>
            <w:noProof/>
          </w:rPr>
          <w:t xml:space="preserve"> Vergleich der Aktionsbewertungen für das Stadt-Szenario der Linie 2</w:t>
        </w:r>
        <w:r w:rsidR="000E5A92">
          <w:rPr>
            <w:noProof/>
            <w:webHidden/>
          </w:rPr>
          <w:tab/>
        </w:r>
        <w:r w:rsidR="000E5A92">
          <w:rPr>
            <w:noProof/>
            <w:webHidden/>
          </w:rPr>
          <w:fldChar w:fldCharType="begin"/>
        </w:r>
        <w:r w:rsidR="000E5A92">
          <w:rPr>
            <w:noProof/>
            <w:webHidden/>
          </w:rPr>
          <w:instrText xml:space="preserve"> PAGEREF _Toc125899307 \h </w:instrText>
        </w:r>
        <w:r w:rsidR="000E5A92">
          <w:rPr>
            <w:noProof/>
            <w:webHidden/>
          </w:rPr>
        </w:r>
        <w:r w:rsidR="000E5A92">
          <w:rPr>
            <w:noProof/>
            <w:webHidden/>
          </w:rPr>
          <w:fldChar w:fldCharType="separate"/>
        </w:r>
        <w:r w:rsidR="000E5A92">
          <w:rPr>
            <w:noProof/>
            <w:webHidden/>
          </w:rPr>
          <w:t>79</w:t>
        </w:r>
        <w:r w:rsidR="000E5A92">
          <w:rPr>
            <w:noProof/>
            <w:webHidden/>
          </w:rPr>
          <w:fldChar w:fldCharType="end"/>
        </w:r>
      </w:hyperlink>
    </w:p>
    <w:p w14:paraId="7C1829EE" w14:textId="12B55CD5" w:rsidR="000E5A92" w:rsidRDefault="00755F4E">
      <w:pPr>
        <w:pStyle w:val="Abbildungsverzeichnis"/>
        <w:tabs>
          <w:tab w:val="right" w:leader="dot" w:pos="8777"/>
        </w:tabs>
        <w:rPr>
          <w:rFonts w:eastAsiaTheme="minorEastAsia"/>
          <w:noProof/>
          <w:sz w:val="22"/>
          <w:lang w:eastAsia="de-DE"/>
        </w:rPr>
      </w:pPr>
      <w:hyperlink w:anchor="_Toc125899308" w:history="1">
        <w:r w:rsidR="000E5A92" w:rsidRPr="00B06B8B">
          <w:rPr>
            <w:rStyle w:val="Hyperlink"/>
            <w:b/>
            <w:noProof/>
          </w:rPr>
          <w:t>Tabelle 4:</w:t>
        </w:r>
        <w:r w:rsidR="000E5A92" w:rsidRPr="00B06B8B">
          <w:rPr>
            <w:rStyle w:val="Hyperlink"/>
            <w:noProof/>
          </w:rPr>
          <w:t xml:space="preserve"> Vergleich der Aktionsbewertungen für das Land-Szenario der Linie 743</w:t>
        </w:r>
        <w:r w:rsidR="000E5A92">
          <w:rPr>
            <w:noProof/>
            <w:webHidden/>
          </w:rPr>
          <w:tab/>
        </w:r>
        <w:r w:rsidR="000E5A92">
          <w:rPr>
            <w:noProof/>
            <w:webHidden/>
          </w:rPr>
          <w:fldChar w:fldCharType="begin"/>
        </w:r>
        <w:r w:rsidR="000E5A92">
          <w:rPr>
            <w:noProof/>
            <w:webHidden/>
          </w:rPr>
          <w:instrText xml:space="preserve"> PAGEREF _Toc125899308 \h </w:instrText>
        </w:r>
        <w:r w:rsidR="000E5A92">
          <w:rPr>
            <w:noProof/>
            <w:webHidden/>
          </w:rPr>
        </w:r>
        <w:r w:rsidR="000E5A92">
          <w:rPr>
            <w:noProof/>
            <w:webHidden/>
          </w:rPr>
          <w:fldChar w:fldCharType="separate"/>
        </w:r>
        <w:r w:rsidR="000E5A92">
          <w:rPr>
            <w:noProof/>
            <w:webHidden/>
          </w:rPr>
          <w:t>80</w:t>
        </w:r>
        <w:r w:rsidR="000E5A92">
          <w:rPr>
            <w:noProof/>
            <w:webHidden/>
          </w:rPr>
          <w:fldChar w:fldCharType="end"/>
        </w:r>
      </w:hyperlink>
    </w:p>
    <w:p w14:paraId="460D7D15" w14:textId="51AFB62C" w:rsidR="000E5A92" w:rsidRDefault="00755F4E">
      <w:pPr>
        <w:pStyle w:val="Abbildungsverzeichnis"/>
        <w:tabs>
          <w:tab w:val="right" w:leader="dot" w:pos="8777"/>
        </w:tabs>
        <w:rPr>
          <w:rFonts w:eastAsiaTheme="minorEastAsia"/>
          <w:noProof/>
          <w:sz w:val="22"/>
          <w:lang w:eastAsia="de-DE"/>
        </w:rPr>
      </w:pPr>
      <w:hyperlink w:anchor="_Toc125899309" w:history="1">
        <w:r w:rsidR="000E5A92" w:rsidRPr="00B06B8B">
          <w:rPr>
            <w:rStyle w:val="Hyperlink"/>
            <w:b/>
            <w:noProof/>
          </w:rPr>
          <w:t>Tabelle 5:</w:t>
        </w:r>
        <w:r w:rsidR="000E5A92" w:rsidRPr="00B06B8B">
          <w:rPr>
            <w:rStyle w:val="Hyperlink"/>
            <w:noProof/>
          </w:rPr>
          <w:t xml:space="preserve"> Vergleich der Aktionsbewertungen für das Land-Szenario der Linie 744</w:t>
        </w:r>
        <w:r w:rsidR="000E5A92">
          <w:rPr>
            <w:noProof/>
            <w:webHidden/>
          </w:rPr>
          <w:tab/>
        </w:r>
        <w:r w:rsidR="000E5A92">
          <w:rPr>
            <w:noProof/>
            <w:webHidden/>
          </w:rPr>
          <w:fldChar w:fldCharType="begin"/>
        </w:r>
        <w:r w:rsidR="000E5A92">
          <w:rPr>
            <w:noProof/>
            <w:webHidden/>
          </w:rPr>
          <w:instrText xml:space="preserve"> PAGEREF _Toc125899309 \h </w:instrText>
        </w:r>
        <w:r w:rsidR="000E5A92">
          <w:rPr>
            <w:noProof/>
            <w:webHidden/>
          </w:rPr>
        </w:r>
        <w:r w:rsidR="000E5A92">
          <w:rPr>
            <w:noProof/>
            <w:webHidden/>
          </w:rPr>
          <w:fldChar w:fldCharType="separate"/>
        </w:r>
        <w:r w:rsidR="000E5A92">
          <w:rPr>
            <w:noProof/>
            <w:webHidden/>
          </w:rPr>
          <w:t>82</w:t>
        </w:r>
        <w:r w:rsidR="000E5A92">
          <w:rPr>
            <w:noProof/>
            <w:webHidden/>
          </w:rPr>
          <w:fldChar w:fldCharType="end"/>
        </w:r>
      </w:hyperlink>
    </w:p>
    <w:p w14:paraId="0E845E95" w14:textId="7AAF7F50" w:rsidR="000E5A92" w:rsidRDefault="00755F4E">
      <w:pPr>
        <w:pStyle w:val="Abbildungsverzeichnis"/>
        <w:tabs>
          <w:tab w:val="right" w:leader="dot" w:pos="8777"/>
        </w:tabs>
        <w:rPr>
          <w:rFonts w:eastAsiaTheme="minorEastAsia"/>
          <w:noProof/>
          <w:sz w:val="22"/>
          <w:lang w:eastAsia="de-DE"/>
        </w:rPr>
      </w:pPr>
      <w:hyperlink w:anchor="_Toc125899310" w:history="1">
        <w:r w:rsidR="000E5A92" w:rsidRPr="00B06B8B">
          <w:rPr>
            <w:rStyle w:val="Hyperlink"/>
            <w:b/>
            <w:noProof/>
          </w:rPr>
          <w:t>Tabelle 6:</w:t>
        </w:r>
        <w:r w:rsidR="000E5A92" w:rsidRPr="00B06B8B">
          <w:rPr>
            <w:rStyle w:val="Hyperlink"/>
            <w:noProof/>
          </w:rPr>
          <w:t xml:space="preserve"> Vergleich der Aktionsbewertungen für das Vorort-Szenario der Linie 715</w:t>
        </w:r>
        <w:r w:rsidR="000E5A92">
          <w:rPr>
            <w:noProof/>
            <w:webHidden/>
          </w:rPr>
          <w:tab/>
        </w:r>
        <w:r w:rsidR="000E5A92">
          <w:rPr>
            <w:noProof/>
            <w:webHidden/>
          </w:rPr>
          <w:fldChar w:fldCharType="begin"/>
        </w:r>
        <w:r w:rsidR="000E5A92">
          <w:rPr>
            <w:noProof/>
            <w:webHidden/>
          </w:rPr>
          <w:instrText xml:space="preserve"> PAGEREF _Toc125899310 \h </w:instrText>
        </w:r>
        <w:r w:rsidR="000E5A92">
          <w:rPr>
            <w:noProof/>
            <w:webHidden/>
          </w:rPr>
        </w:r>
        <w:r w:rsidR="000E5A92">
          <w:rPr>
            <w:noProof/>
            <w:webHidden/>
          </w:rPr>
          <w:fldChar w:fldCharType="separate"/>
        </w:r>
        <w:r w:rsidR="000E5A92">
          <w:rPr>
            <w:noProof/>
            <w:webHidden/>
          </w:rPr>
          <w:t>83</w:t>
        </w:r>
        <w:r w:rsidR="000E5A92">
          <w:rPr>
            <w:noProof/>
            <w:webHidden/>
          </w:rPr>
          <w:fldChar w:fldCharType="end"/>
        </w:r>
      </w:hyperlink>
    </w:p>
    <w:p w14:paraId="3B64FDCC" w14:textId="072D2657" w:rsidR="00CA09F9" w:rsidRDefault="008107CD" w:rsidP="00CA09F9">
      <w:pPr>
        <w:rPr>
          <w:lang w:val="en-US"/>
        </w:rPr>
      </w:pPr>
      <w:r>
        <w:rPr>
          <w:lang w:val="en-US"/>
        </w:rPr>
        <w:fldChar w:fldCharType="end"/>
      </w:r>
    </w:p>
    <w:p w14:paraId="493F7E0A" w14:textId="77777777" w:rsidR="00BD742B" w:rsidRDefault="00BD742B" w:rsidP="00CA09F9">
      <w:pPr>
        <w:rPr>
          <w:lang w:val="en-US"/>
        </w:rPr>
      </w:pPr>
    </w:p>
    <w:p w14:paraId="505C5DEB" w14:textId="343DFDD4" w:rsidR="0019739D" w:rsidRPr="00CA09F9" w:rsidRDefault="0019739D" w:rsidP="00CA09F9">
      <w:pPr>
        <w:rPr>
          <w:lang w:val="en-US"/>
        </w:rPr>
        <w:sectPr w:rsidR="0019739D" w:rsidRPr="00CA09F9" w:rsidSect="000E5A92">
          <w:type w:val="continuous"/>
          <w:pgSz w:w="11906" w:h="16838"/>
          <w:pgMar w:top="1418" w:right="1701" w:bottom="1701" w:left="1418" w:header="709" w:footer="544" w:gutter="0"/>
          <w:cols w:space="708"/>
          <w:titlePg/>
          <w:docGrid w:linePitch="360"/>
        </w:sectPr>
      </w:pPr>
    </w:p>
    <w:p w14:paraId="028BEC46" w14:textId="77777777" w:rsidR="00890F7A" w:rsidRDefault="00890F7A" w:rsidP="004D4C13">
      <w:pPr>
        <w:pStyle w:val="berschrift1"/>
        <w:spacing w:before="100" w:beforeAutospacing="1"/>
        <w:rPr>
          <w:lang w:val="en-US"/>
        </w:rPr>
      </w:pPr>
      <w:bookmarkStart w:id="8" w:name="_Toc478484991"/>
      <w:bookmarkStart w:id="9" w:name="_Toc125899205"/>
      <w:bookmarkEnd w:id="3"/>
      <w:r>
        <w:rPr>
          <w:lang w:val="en-US"/>
        </w:rPr>
        <w:lastRenderedPageBreak/>
        <w:t>Einleitung</w:t>
      </w:r>
      <w:bookmarkEnd w:id="8"/>
      <w:bookmarkEnd w:id="9"/>
    </w:p>
    <w:p w14:paraId="0E1ACFA1" w14:textId="61173D1F" w:rsidR="00137F55" w:rsidRDefault="00574DF4" w:rsidP="00574DF4">
      <w:r w:rsidRPr="00B36FEE">
        <w:t xml:space="preserve">Häufig gilt der öffentliche Personenverkehr noch immer als unzuverlässig, wenig flexibel und zu kompliziert. </w:t>
      </w:r>
      <w:r w:rsidR="0060733F">
        <w:t>Auch u</w:t>
      </w:r>
      <w:r w:rsidR="0077581E" w:rsidRPr="0077581E">
        <w:t>nvorhergesehene Ereignisse und Streckensperrungen beeinträchtigen die Fahrplanstabilität und bestätigen damit unnötigerweise das Bild des unzuverlässigen, unflexiblen öffentlichen Personenverkehrs</w:t>
      </w:r>
      <w:r w:rsidR="00E2565E">
        <w:t>.</w:t>
      </w:r>
      <w:r w:rsidRPr="00B36FEE">
        <w:t xml:space="preserve"> Auswertungen nach dem Ende des im Som</w:t>
      </w:r>
      <w:r w:rsidR="00F2096A">
        <w:t>me</w:t>
      </w:r>
      <w:r w:rsidRPr="00B36FEE">
        <w:t>r 2022 von der Deutschen Bundesregierung initiierten 9-Euro-Tickets z</w:t>
      </w:r>
      <w:r w:rsidR="00F2096A">
        <w:t>ei</w:t>
      </w:r>
      <w:r w:rsidRPr="00B36FEE">
        <w:t xml:space="preserve">gen, dass </w:t>
      </w:r>
      <w:r w:rsidR="00F2096A">
        <w:t xml:space="preserve">neben dem Fahrpreis besonders auch </w:t>
      </w:r>
      <w:r w:rsidRPr="00B36FEE">
        <w:t xml:space="preserve">die Angebotsqualität sowohl bezogen auf die </w:t>
      </w:r>
      <w:r w:rsidR="00137F55" w:rsidRPr="00B36FEE">
        <w:t>Verfügbarkeit</w:t>
      </w:r>
      <w:r w:rsidRPr="00B36FEE">
        <w:t xml:space="preserve"> als auch auf die vorhandene </w:t>
      </w:r>
      <w:r w:rsidR="00137F55">
        <w:t>Fahrgastinformationen erheblichen Einfluss auf die Verkehrsmittel</w:t>
      </w:r>
      <w:r w:rsidR="004A38CD">
        <w:t>verlagerung</w:t>
      </w:r>
      <w:r w:rsidR="00137F55">
        <w:t xml:space="preserve"> haben</w:t>
      </w:r>
      <w:r w:rsidR="00645BF6">
        <w:t xml:space="preserve"> </w:t>
      </w:r>
      <w:sdt>
        <w:sdtPr>
          <w:alias w:val="To edit, see citavi.com/edit"/>
          <w:tag w:val="CitaviPlaceholder#64f92860-d99f-4391-a984-2b5968dc0519"/>
          <w:id w:val="-354965733"/>
          <w:placeholder>
            <w:docPart w:val="F146D625B88347269B03D6341837FE6D"/>
          </w:placeholder>
        </w:sdtPr>
        <w:sdtEndPr/>
        <w:sdtContent>
          <w:r w:rsidR="00BC2C3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cmVzZWFyY2hnYXRlLm5ldC9wdWJsaWNhdGlvbi8zNjM0MTc1NDVfZXhlb19PcGluaW9uVFJBSU5fSVZfOV9FVVJfVGlja2V0X1Bvc3RfSV8yMjA5MDciLCJVcmlTdHJpbmciOiJodHRwczovL3d3dy5yZXNlYXJjaGdhdGUubmV0L3B1YmxpY2F0aW9uLzM2MzQxNzU0NV9leGVvX09waW5pb25UUkFJTl9JVl85X0VVUl9UaWNrZXRfUG9zdF9JXzIyMDkw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S3LDpG1lciAyMDIyKSJ9XX0sIlRhZyI6IkNpdGF2aVBsYWNlaG9sZGVyIzY0ZjkyODYwLWQ5OWYtNDM5MS1hOTg0LTJiNTk2OGRjMDUxOSIsIlRleHQiOiIodmdsLiBLcsOkbWVyIDIwMjIpIiwiV0FJVmVyc2lvbiI6IjYuMTAuMC4wIn0=}</w:instrText>
          </w:r>
          <w:r w:rsidR="00BC2C36">
            <w:fldChar w:fldCharType="separate"/>
          </w:r>
          <w:r w:rsidR="00227B66">
            <w:t>(vgl. Krämer 2022)</w:t>
          </w:r>
          <w:r w:rsidR="00BC2C36">
            <w:fldChar w:fldCharType="end"/>
          </w:r>
        </w:sdtContent>
      </w:sdt>
      <w:r w:rsidRPr="00B36FEE">
        <w:t>.</w:t>
      </w:r>
    </w:p>
    <w:p w14:paraId="5520CB78" w14:textId="6EB5983D" w:rsidR="00574DF4" w:rsidRPr="00B36FEE" w:rsidRDefault="00574DF4" w:rsidP="00574DF4">
      <w:r w:rsidRPr="00B36FEE">
        <w:t xml:space="preserve">Durch die Marktöffnung im öffentlichen Personenverkehr sind insbesondere in Busnetzen immer häufiger mittelständische </w:t>
      </w:r>
      <w:r w:rsidR="00137F55">
        <w:t>Verkehrsunternehmen</w:t>
      </w:r>
      <w:r w:rsidRPr="00B36FEE">
        <w:t xml:space="preserve"> mit der Betriebsdurchführung betraut.</w:t>
      </w:r>
      <w:r w:rsidR="00137F55">
        <w:t xml:space="preserve"> </w:t>
      </w:r>
      <w:r w:rsidRPr="00B36FEE">
        <w:t>Bedingt durch den hohe</w:t>
      </w:r>
      <w:r w:rsidR="00137F55">
        <w:t xml:space="preserve"> und stetig</w:t>
      </w:r>
      <w:r w:rsidRPr="00B36FEE">
        <w:t xml:space="preserve"> wachsenden Kostendruck leisten sich kleine und mittelständische Verkehrsunternehmen selten eine Betriebsleitstelle, sodass insbesondere bei kurzfristigen Störungen nicht zeitgerecht reagiert und beispielsweise Umleitungen</w:t>
      </w:r>
      <w:r w:rsidR="00241279">
        <w:t xml:space="preserve"> von zentraler Stelle</w:t>
      </w:r>
      <w:r w:rsidRPr="00B36FEE">
        <w:t xml:space="preserve"> angeordnet werden können.</w:t>
      </w:r>
      <w:r w:rsidR="00241279">
        <w:t xml:space="preserve"> </w:t>
      </w:r>
      <w:r w:rsidRPr="00B36FEE">
        <w:t xml:space="preserve">In den meisten Fällen kommt der Betrieb </w:t>
      </w:r>
      <w:r w:rsidR="00241279">
        <w:t xml:space="preserve">im Störungsfall </w:t>
      </w:r>
      <w:r w:rsidRPr="00B36FEE">
        <w:t xml:space="preserve">kurzzeitig zum Erliegen. Selbst nach Ende der Störung kann es mitunter Stunden dauern, bis alle Fahrzeuge bedingt durch </w:t>
      </w:r>
      <w:r w:rsidR="00241279">
        <w:t>fehl</w:t>
      </w:r>
      <w:r w:rsidR="00C41588">
        <w:t>ende Wendezeiten in den Wagenumläufen</w:t>
      </w:r>
      <w:r w:rsidRPr="00B36FEE">
        <w:t xml:space="preserve"> die geplanten Fahrten wieder planmäßig durchführen können. Eine zeitgemäße Information der Fahrgäste unterbleibt in den meisten Fällen komplett, was wiederum zu Frustration und </w:t>
      </w:r>
      <w:r w:rsidR="00C41588" w:rsidRPr="00B36FEE">
        <w:t>Abneigung</w:t>
      </w:r>
      <w:r w:rsidRPr="00B36FEE">
        <w:t xml:space="preserve"> auf Seiten der Fahrgäste führt.</w:t>
      </w:r>
    </w:p>
    <w:p w14:paraId="2E37A638" w14:textId="520497AD" w:rsidR="00652DBF" w:rsidRPr="00652DBF" w:rsidRDefault="00AE1CB9" w:rsidP="001D748F">
      <w:r w:rsidRPr="00652DBF">
        <w:t xml:space="preserve">Im Rahmen dieser Masterarbeit soll untersucht werden, </w:t>
      </w:r>
      <w:r w:rsidR="001D748F" w:rsidRPr="00652DBF">
        <w:t>inwieweit</w:t>
      </w:r>
      <w:r w:rsidRPr="00652DBF">
        <w:t xml:space="preserve"> sich Daten </w:t>
      </w:r>
      <w:r w:rsidR="00CC08B1" w:rsidRPr="00652DBF">
        <w:t xml:space="preserve">aus der </w:t>
      </w:r>
      <w:r w:rsidR="001D748F" w:rsidRPr="00652DBF">
        <w:t xml:space="preserve">Planung als auch aus dem Betrieb </w:t>
      </w:r>
      <w:r w:rsidRPr="00652DBF">
        <w:t xml:space="preserve">als Entscheidungsgrundlage </w:t>
      </w:r>
      <w:r w:rsidR="00CC08B1" w:rsidRPr="00652DBF">
        <w:t xml:space="preserve">für dispositive Maßnahmen eignen und </w:t>
      </w:r>
      <w:r w:rsidR="001D748F" w:rsidRPr="00652DBF">
        <w:t>wie ein Betriebsleitsystem unterstützt durch künstliche Intelligenz damit selbstständig in die Lage versetzt werden kann, den Betrieb auch im Störungsfall möglichst aufrecht zu erhalten.</w:t>
      </w:r>
    </w:p>
    <w:p w14:paraId="153B98FF" w14:textId="77777777" w:rsidR="00652DBF" w:rsidRPr="006857C6" w:rsidRDefault="00652DBF">
      <w:pPr>
        <w:jc w:val="left"/>
      </w:pPr>
      <w:r>
        <w:rPr>
          <w:color w:val="FF0000"/>
        </w:rPr>
        <w:br w:type="page"/>
      </w:r>
    </w:p>
    <w:p w14:paraId="13E424DC" w14:textId="52F289A9" w:rsidR="00574DF4" w:rsidRPr="00B36FEE" w:rsidRDefault="00574DF4" w:rsidP="00574DF4">
      <w:pPr>
        <w:pStyle w:val="berschrift2"/>
      </w:pPr>
      <w:bookmarkStart w:id="10" w:name="_Toc125899206"/>
      <w:r w:rsidRPr="00B36FEE">
        <w:lastRenderedPageBreak/>
        <w:t>Motivation</w:t>
      </w:r>
      <w:bookmarkEnd w:id="10"/>
    </w:p>
    <w:p w14:paraId="462E5B34" w14:textId="33CCBB13" w:rsidR="00D946F5" w:rsidRPr="00B36FEE" w:rsidRDefault="00D946F5" w:rsidP="00D946F5">
      <w:r w:rsidRPr="00B36FEE">
        <w:t>Aus technischer Sicht betrachtet sind</w:t>
      </w:r>
      <w:r w:rsidR="00C41588">
        <w:t xml:space="preserve"> viele</w:t>
      </w:r>
      <w:r w:rsidRPr="00B36FEE">
        <w:t xml:space="preserve"> Lösungsansätze für </w:t>
      </w:r>
      <w:r w:rsidR="00BC491F">
        <w:t>Teilprobleme</w:t>
      </w:r>
      <w:r w:rsidRPr="00B36FEE">
        <w:t xml:space="preserve"> bereits verfügbar. Besonders in größeren Verkehrsunternehmen, die im Regelfall dann auch über eine über die gesamte Betriebszeit besetzte Betriebsleitstelle verfügen, sind Lösungen zur Unterstützung des Leitstellenpersonals</w:t>
      </w:r>
      <w:r w:rsidR="00BC491F">
        <w:t xml:space="preserve"> im Störungsfall</w:t>
      </w:r>
      <w:r w:rsidRPr="00B36FEE">
        <w:t xml:space="preserve"> vielfach implementiert. </w:t>
      </w:r>
    </w:p>
    <w:p w14:paraId="0857636E" w14:textId="2F157CF1" w:rsidR="00574DF4" w:rsidRDefault="00D946F5" w:rsidP="00D946F5">
      <w:r w:rsidRPr="00B36FEE">
        <w:t xml:space="preserve">Bei kleineren und mittelständischen Verkehrsunternehmen ohne Betriebsleitstelle werden wertvolle Daten aus den Bordrechnern der Fahrzeuge hingegen nicht genutzt, obwohl genau diese eine gute Basis für zukünftige Entscheidungen sein könnten. </w:t>
      </w:r>
      <w:del w:id="11" w:author="Sebastian Knopf" w:date="2023-01-30T15:36:00Z">
        <w:r w:rsidRPr="00B36FEE" w:rsidDel="002D31F8">
          <w:delText xml:space="preserve">Diese Entscheidungen könnten sowohl im Umfeld der </w:delText>
        </w:r>
        <w:r w:rsidR="00BC491F" w:rsidRPr="00B36FEE" w:rsidDel="002D31F8">
          <w:delText>Betriebslenkung</w:delText>
        </w:r>
        <w:r w:rsidRPr="00B36FEE" w:rsidDel="002D31F8">
          <w:delText xml:space="preserve"> als auch bei der Fahrgastinformation </w:delText>
        </w:r>
        <w:r w:rsidR="0077534B" w:rsidDel="002D31F8">
          <w:delText xml:space="preserve">eine </w:delText>
        </w:r>
        <w:r w:rsidR="002D31F8" w:rsidDel="002D31F8">
          <w:delText>Grundlage</w:delText>
        </w:r>
        <w:r w:rsidR="0077534B" w:rsidDel="002D31F8">
          <w:delText xml:space="preserve"> zur stabilen </w:delText>
        </w:r>
        <w:r w:rsidR="002D31F8" w:rsidDel="002D31F8">
          <w:delText>Betriebsabwicklung</w:delText>
        </w:r>
        <w:r w:rsidR="0077534B" w:rsidDel="002D31F8">
          <w:delText xml:space="preserve"> sein</w:delText>
        </w:r>
        <w:r w:rsidRPr="00B36FEE" w:rsidDel="002D31F8">
          <w:delText xml:space="preserve">. </w:delText>
        </w:r>
      </w:del>
      <w:r w:rsidRPr="00B36FEE">
        <w:t xml:space="preserve">Was dies konkret bedeuten könnte, soll an einem </w:t>
      </w:r>
      <w:r w:rsidR="00AA74D1">
        <w:t>selbst</w:t>
      </w:r>
      <w:r w:rsidRPr="00B36FEE">
        <w:t xml:space="preserve"> erlebten Beispiel aus de</w:t>
      </w:r>
      <w:r w:rsidR="00AA74D1">
        <w:t xml:space="preserve">m Alltag </w:t>
      </w:r>
      <w:r w:rsidRPr="00B36FEE">
        <w:t>verdeutlicht werden:</w:t>
      </w:r>
    </w:p>
    <w:p w14:paraId="5B67E332" w14:textId="77777777" w:rsidR="00AA74D1" w:rsidRPr="00B36FEE" w:rsidRDefault="00AA74D1" w:rsidP="00D946F5"/>
    <w:p w14:paraId="1BF9B1D6" w14:textId="21AC8C09" w:rsidR="00D946F5" w:rsidRPr="00F30607" w:rsidRDefault="00D946F5" w:rsidP="00D946F5">
      <w:pPr>
        <w:rPr>
          <w:rStyle w:val="Hervorhebung"/>
        </w:rPr>
      </w:pPr>
      <w:r w:rsidRPr="00F30607">
        <w:rPr>
          <w:rStyle w:val="Hervorhebung"/>
        </w:rPr>
        <w:t xml:space="preserve">An einem Samstagvormittag möchte ich öffentliche Verkehrsmittel zu einer großen Veranstaltung nutzen. Erfreulicherweise fährt der kombinierte Stadt- und Regionalverkehr auch am Wochenende im 30-Minuten-Takt. Am Busbahnhof angekommen, sehe ich wie sich eine Busfahrerin etwas aufgeregt mit einem Kollegen unterhält. Beim Einstieg in den Bus erzählt mir die </w:t>
      </w:r>
      <w:r w:rsidR="0077534B" w:rsidRPr="00F30607">
        <w:rPr>
          <w:rStyle w:val="Hervorhebung"/>
        </w:rPr>
        <w:t>motivierte</w:t>
      </w:r>
      <w:r w:rsidRPr="00F30607">
        <w:rPr>
          <w:rStyle w:val="Hervorhebung"/>
        </w:rPr>
        <w:t xml:space="preserve"> Busfahrerin, dass meine Zielhaltestelle wegen dem hohen </w:t>
      </w:r>
      <w:r w:rsidR="0077534B" w:rsidRPr="00F30607">
        <w:rPr>
          <w:rStyle w:val="Hervorhebung"/>
        </w:rPr>
        <w:t>Verkehrsaufkommen</w:t>
      </w:r>
      <w:r w:rsidRPr="00F30607">
        <w:rPr>
          <w:rStyle w:val="Hervorhebung"/>
        </w:rPr>
        <w:t xml:space="preserve"> nicht mehr angefahren wird und sie mich stattdessen an einer alternativen Haltestelle absetzen wird, die zu Fuß aber dieselbe Entfernung bedeutet. Beim Ausstieg zeigt sie mir noch die Haltestelle, an der ich in den Bus zur Rückfahrt einsteigen solle.</w:t>
      </w:r>
    </w:p>
    <w:p w14:paraId="7E219692" w14:textId="30A739B0" w:rsidR="00D946F5" w:rsidRDefault="00D946F5" w:rsidP="00D946F5">
      <w:pPr>
        <w:rPr>
          <w:rStyle w:val="Hervorhebung"/>
        </w:rPr>
      </w:pPr>
      <w:r w:rsidRPr="00F30607">
        <w:rPr>
          <w:rStyle w:val="Hervorhebung"/>
        </w:rPr>
        <w:t xml:space="preserve">Stunden später finde ich mich pünktlich zur </w:t>
      </w:r>
      <w:r w:rsidR="0077534B" w:rsidRPr="00F30607">
        <w:rPr>
          <w:rStyle w:val="Hervorhebung"/>
        </w:rPr>
        <w:t>Rückfahrt</w:t>
      </w:r>
      <w:r w:rsidRPr="00F30607">
        <w:rPr>
          <w:rStyle w:val="Hervorhebung"/>
        </w:rPr>
        <w:t xml:space="preserve"> an der besagten Haltestelle ein, doch auch 20 Minuten nach der planmäßigen Abfahrtszeit taucht kein Bus auf. </w:t>
      </w:r>
      <w:r w:rsidR="0077534B" w:rsidRPr="00F30607">
        <w:rPr>
          <w:rStyle w:val="Hervorhebung"/>
        </w:rPr>
        <w:t>Einschlägige</w:t>
      </w:r>
      <w:r w:rsidRPr="00F30607">
        <w:rPr>
          <w:rStyle w:val="Hervorhebung"/>
        </w:rPr>
        <w:t xml:space="preserve"> Informationsmedien und die lokale Fahrplanauskunft helfen mir kein Stück weiter, da sie weder </w:t>
      </w:r>
      <w:r w:rsidR="0077534B" w:rsidRPr="00F30607">
        <w:rPr>
          <w:rStyle w:val="Hervorhebung"/>
        </w:rPr>
        <w:t>Echtzeitdaten</w:t>
      </w:r>
      <w:r w:rsidRPr="00F30607">
        <w:rPr>
          <w:rStyle w:val="Hervorhebung"/>
        </w:rPr>
        <w:t xml:space="preserve"> noch eine vernünftige Information über eine eventuelle Umleitung enthalten. Erst 30 Minuten später taucht ein Kleinbus auf, der dann noch einen stark von der Fahrplanauskunft abweichenden Weg zurück zum Busbahnhof fährt und mich schließlich mit einer Verspätung von rund 40 Minuten an den Busbahnhof zurückbringt.</w:t>
      </w:r>
    </w:p>
    <w:p w14:paraId="4A4A4F4D" w14:textId="77777777" w:rsidR="00AA74D1" w:rsidRPr="00F30607" w:rsidRDefault="00AA74D1" w:rsidP="00D946F5">
      <w:pPr>
        <w:rPr>
          <w:rStyle w:val="Hervorhebung"/>
        </w:rPr>
      </w:pPr>
    </w:p>
    <w:p w14:paraId="5AC8A7EB" w14:textId="74DF57C0" w:rsidR="00652DBF" w:rsidRDefault="00D946F5" w:rsidP="00652DBF">
      <w:r w:rsidRPr="00B36FEE">
        <w:t xml:space="preserve">Das hier beschriebene Problem gehört </w:t>
      </w:r>
      <w:r w:rsidR="00453163">
        <w:t xml:space="preserve">oftmals </w:t>
      </w:r>
      <w:r w:rsidRPr="00B36FEE">
        <w:t xml:space="preserve">zum Alltag einer jeden Person, die den öffentlichen Personenverkehr täglich nutzt. </w:t>
      </w:r>
      <w:r w:rsidR="00652DBF">
        <w:br w:type="page"/>
      </w:r>
    </w:p>
    <w:p w14:paraId="17D64411" w14:textId="725E0F34" w:rsidR="00D946F5" w:rsidRPr="00B36FEE" w:rsidRDefault="00D946F5" w:rsidP="00D946F5">
      <w:r w:rsidRPr="00B36FEE">
        <w:lastRenderedPageBreak/>
        <w:t xml:space="preserve">Was ist hier passiert? </w:t>
      </w:r>
      <w:r w:rsidR="00F30607">
        <w:t xml:space="preserve">Die folgende stichpunktartige Analyse soll eine </w:t>
      </w:r>
      <w:del w:id="12" w:author="Sebastian Knopf" w:date="2023-01-30T15:37:00Z">
        <w:r w:rsidR="00F30607" w:rsidDel="002D31F8">
          <w:delText xml:space="preserve">wahrscheinliche </w:delText>
        </w:r>
      </w:del>
      <w:ins w:id="13" w:author="Sebastian Knopf" w:date="2023-01-30T15:37:00Z">
        <w:r w:rsidR="002D31F8">
          <w:t xml:space="preserve">mögliche </w:t>
        </w:r>
      </w:ins>
      <w:r w:rsidR="00F30607">
        <w:t>Antwort auf diese Frage liefern</w:t>
      </w:r>
      <w:r w:rsidRPr="00B36FEE">
        <w:t>.</w:t>
      </w:r>
    </w:p>
    <w:p w14:paraId="4E258CDF" w14:textId="7EF8E5A0" w:rsidR="003C5D9A" w:rsidRPr="00B36FEE" w:rsidRDefault="003C5D9A" w:rsidP="003C5D9A">
      <w:pPr>
        <w:pStyle w:val="Listenabsatz"/>
        <w:numPr>
          <w:ilvl w:val="0"/>
          <w:numId w:val="27"/>
        </w:numPr>
      </w:pPr>
      <w:r w:rsidRPr="00B36FEE">
        <w:t>Ausschlaggebend für die Umleitung war das starke Verkehrsaufkommen an einer</w:t>
      </w:r>
      <w:r w:rsidR="00F30607">
        <w:t xml:space="preserve"> Stelle im Verlauf der Buslinie.</w:t>
      </w:r>
    </w:p>
    <w:p w14:paraId="1EA6B932" w14:textId="77777777" w:rsidR="003C5D9A" w:rsidRPr="00B36FEE" w:rsidRDefault="003C5D9A" w:rsidP="003C5D9A">
      <w:pPr>
        <w:pStyle w:val="Listenabsatz"/>
        <w:ind w:left="780"/>
      </w:pPr>
    </w:p>
    <w:p w14:paraId="253491BD" w14:textId="4ECF52FF" w:rsidR="003C5D9A" w:rsidRPr="00B36FEE" w:rsidRDefault="003C5D9A" w:rsidP="003C5D9A">
      <w:pPr>
        <w:pStyle w:val="Listenabsatz"/>
        <w:numPr>
          <w:ilvl w:val="0"/>
          <w:numId w:val="27"/>
        </w:numPr>
      </w:pPr>
      <w:r w:rsidRPr="00B36FEE">
        <w:t xml:space="preserve">Eine Einhaltung des regulären Linienweges hätte dafür gesorgt, dass sich je Folgefahrt die Verspätung mit einem Delta von +10 Minuten erhöht hätte, </w:t>
      </w:r>
      <w:r w:rsidR="00D2558A">
        <w:t>da Wendezeiten in diesem Ausmaß im geplanten Wagenumlauf nicht enthalten sind.</w:t>
      </w:r>
    </w:p>
    <w:p w14:paraId="7040D25D" w14:textId="77777777" w:rsidR="003C5D9A" w:rsidRPr="00B36FEE" w:rsidRDefault="003C5D9A" w:rsidP="003C5D9A">
      <w:pPr>
        <w:pStyle w:val="Listenabsatz"/>
        <w:ind w:left="780"/>
      </w:pPr>
    </w:p>
    <w:p w14:paraId="47AB941A" w14:textId="73422872" w:rsidR="003C5D9A" w:rsidRPr="00B36FEE" w:rsidRDefault="003C5D9A" w:rsidP="003C5D9A">
      <w:pPr>
        <w:pStyle w:val="Listenabsatz"/>
        <w:numPr>
          <w:ilvl w:val="0"/>
          <w:numId w:val="27"/>
        </w:numPr>
      </w:pPr>
      <w:r w:rsidRPr="00B36FEE">
        <w:t xml:space="preserve">Da es keine Betriebsleitstelle, die korrigierend von zentraler Stelle eingreifen kann und auch kein Konzept für einen solchen Störfall </w:t>
      </w:r>
      <w:r w:rsidR="00673D69">
        <w:t>gibt</w:t>
      </w:r>
      <w:r w:rsidRPr="00B36FEE">
        <w:t xml:space="preserve">, entschied das Fahrpersonal vor Ort eigenständig, </w:t>
      </w:r>
      <w:r w:rsidR="00673D69">
        <w:t xml:space="preserve">dass die Verspätung durch </w:t>
      </w:r>
      <w:del w:id="14" w:author="Sebastian Knopf" w:date="2023-01-30T15:37:00Z">
        <w:r w:rsidR="007A0B02" w:rsidDel="002D31F8">
          <w:delText xml:space="preserve">eigenständige </w:delText>
        </w:r>
      </w:del>
      <w:r w:rsidR="007A0B02">
        <w:t>Änderung des Linienweges vermieden wird</w:t>
      </w:r>
      <w:r w:rsidRPr="00B36FEE">
        <w:t>. Zwar erfolgte eine Absprache und der den beiden aktuell diensthabenden Personen, ob diese</w:t>
      </w:r>
      <w:ins w:id="15" w:author="Sebastian Knopf" w:date="2023-01-30T15:37:00Z">
        <w:r w:rsidR="002D31F8">
          <w:t xml:space="preserve"> Information</w:t>
        </w:r>
      </w:ins>
      <w:r w:rsidRPr="00B36FEE">
        <w:t xml:space="preserve"> aber auch an die Ablösung weitergegeben wurde, bleibt fraglich.</w:t>
      </w:r>
      <w:r w:rsidR="007A0B02">
        <w:t xml:space="preserve"> Auch andere Fahrzeuge, die an dieser Absprache nicht beteiligt waren, wurden nicht informiert.</w:t>
      </w:r>
    </w:p>
    <w:p w14:paraId="48A52EA9" w14:textId="77777777" w:rsidR="003C5D9A" w:rsidRPr="00B36FEE" w:rsidRDefault="003C5D9A" w:rsidP="003C5D9A">
      <w:pPr>
        <w:pStyle w:val="Listenabsatz"/>
        <w:ind w:left="780"/>
      </w:pPr>
    </w:p>
    <w:p w14:paraId="6436C73C" w14:textId="761B70E3" w:rsidR="00553432" w:rsidRDefault="003C5D9A" w:rsidP="003C5D9A">
      <w:pPr>
        <w:pStyle w:val="Listenabsatz"/>
        <w:numPr>
          <w:ilvl w:val="0"/>
          <w:numId w:val="27"/>
        </w:numPr>
      </w:pPr>
      <w:r w:rsidRPr="00B36FEE">
        <w:t xml:space="preserve">Durch das eigenständige Entscheiden des Fahrpersonals kamen unterschiedliche Umleitungswege zur Anwendung, die jedoch </w:t>
      </w:r>
      <w:del w:id="16" w:author="Sebastian Knopf" w:date="2023-01-30T15:38:00Z">
        <w:r w:rsidRPr="00B36FEE" w:rsidDel="002D31F8">
          <w:delText xml:space="preserve">weder </w:delText>
        </w:r>
      </w:del>
      <w:ins w:id="17" w:author="Sebastian Knopf" w:date="2023-01-30T15:38:00Z">
        <w:r w:rsidR="002D31F8">
          <w:t xml:space="preserve">weder betrieblich </w:t>
        </w:r>
      </w:ins>
      <w:del w:id="18" w:author="Sebastian Knopf" w:date="2023-01-30T15:38:00Z">
        <w:r w:rsidR="007A0B02" w:rsidRPr="00B36FEE" w:rsidDel="002D31F8">
          <w:delText>einheitlich</w:delText>
        </w:r>
        <w:r w:rsidRPr="00B36FEE" w:rsidDel="002D31F8">
          <w:delText xml:space="preserve"> </w:delText>
        </w:r>
      </w:del>
      <w:ins w:id="19" w:author="Sebastian Knopf" w:date="2023-01-30T15:38:00Z">
        <w:r w:rsidR="002D31F8">
          <w:t xml:space="preserve">noch </w:t>
        </w:r>
      </w:ins>
      <w:del w:id="20" w:author="Sebastian Knopf" w:date="2023-01-30T15:38:00Z">
        <w:r w:rsidRPr="00B36FEE" w:rsidDel="002D31F8">
          <w:delText xml:space="preserve">noch </w:delText>
        </w:r>
      </w:del>
      <w:r w:rsidRPr="00B36FEE">
        <w:t>für Fahrgäste kommuniziert wurden. Die Folge davon war, dass die Fahrpersonale jeweils ihre eigenen, nicht einheitlichen Umleitungswege bedienten</w:t>
      </w:r>
      <w:r w:rsidR="00EB6FE0">
        <w:t>, die jedoch nicht aufeinander abgestimmt waren</w:t>
      </w:r>
      <w:ins w:id="21" w:author="Sebastian Knopf" w:date="2023-01-30T15:39:00Z">
        <w:r w:rsidR="002D31F8">
          <w:t>, während Fahrgäste an planmäßig bedienten Haltestellen zurückblieben</w:t>
        </w:r>
      </w:ins>
      <w:r w:rsidR="00EB6FE0">
        <w:t>.</w:t>
      </w:r>
      <w:r w:rsidR="00844058">
        <w:t xml:space="preserve"> </w:t>
      </w:r>
    </w:p>
    <w:p w14:paraId="24863A9D" w14:textId="77777777" w:rsidR="00553432" w:rsidRDefault="00553432" w:rsidP="00553432">
      <w:pPr>
        <w:pStyle w:val="Listenabsatz"/>
      </w:pPr>
    </w:p>
    <w:p w14:paraId="15C6914C" w14:textId="14416B3A" w:rsidR="00553432" w:rsidRDefault="00844058" w:rsidP="003C5D9A">
      <w:pPr>
        <w:pStyle w:val="Listenabsatz"/>
        <w:numPr>
          <w:ilvl w:val="0"/>
          <w:numId w:val="27"/>
        </w:numPr>
      </w:pPr>
      <w:r>
        <w:t xml:space="preserve">Das Fehlen einer zentralen Anweisung </w:t>
      </w:r>
      <w:r w:rsidR="000C2B06">
        <w:t>sorgte</w:t>
      </w:r>
      <w:r>
        <w:t xml:space="preserve"> für den willkürlichen Ausfall eines Linienabschnittes oder gar einer ganzen Fahrt. Die </w:t>
      </w:r>
      <w:r w:rsidR="00553432">
        <w:t>ausbleibende Fahrgastinformation machte das Chaos perfekt.</w:t>
      </w:r>
    </w:p>
    <w:p w14:paraId="564BD385" w14:textId="77777777" w:rsidR="00C81E4F" w:rsidRDefault="00C81E4F" w:rsidP="00C81E4F">
      <w:pPr>
        <w:pStyle w:val="Listenabsatz"/>
      </w:pPr>
    </w:p>
    <w:p w14:paraId="3D2E9E79" w14:textId="4110DB20" w:rsidR="00553432" w:rsidRDefault="0098667D">
      <w:pPr>
        <w:jc w:val="left"/>
      </w:pPr>
      <w:r>
        <w:t xml:space="preserve">Das Wissen über technische Möglichkeiten und das eigene Interesse, Lösungen zur Behebung dieser </w:t>
      </w:r>
      <w:r w:rsidR="00C81E4F">
        <w:t>längst bekannten</w:t>
      </w:r>
      <w:r w:rsidR="005D3433">
        <w:t xml:space="preserve"> Alltagsprobleme </w:t>
      </w:r>
      <w:r w:rsidR="00C81E4F">
        <w:t>bei</w:t>
      </w:r>
      <w:r w:rsidR="005D3433">
        <w:t xml:space="preserve"> der Nutzung öffentlicher Verkehrsmittel zu liefern, bilden die Motivation zu dieser Masterarbeit.</w:t>
      </w:r>
      <w:r w:rsidR="00553432">
        <w:br w:type="page"/>
      </w:r>
    </w:p>
    <w:p w14:paraId="2DF72D9F" w14:textId="76941163" w:rsidR="00734C74" w:rsidRPr="00B36FEE" w:rsidRDefault="00734C74" w:rsidP="00734C74">
      <w:pPr>
        <w:pStyle w:val="berschrift2"/>
      </w:pPr>
      <w:bookmarkStart w:id="22" w:name="_Toc125899207"/>
      <w:r w:rsidRPr="00B36FEE">
        <w:lastRenderedPageBreak/>
        <w:t>Zielsetzung</w:t>
      </w:r>
      <w:bookmarkEnd w:id="22"/>
    </w:p>
    <w:p w14:paraId="0E90394E" w14:textId="48E50881" w:rsidR="00734C74" w:rsidRDefault="00734C74" w:rsidP="00734C74">
      <w:r w:rsidRPr="00B36FEE">
        <w:t xml:space="preserve">Im Rahmen dieser Masterarbeit sollen Möglichkeiten </w:t>
      </w:r>
      <w:r w:rsidR="006857C6">
        <w:t xml:space="preserve">erörtert werden, </w:t>
      </w:r>
      <w:r w:rsidRPr="00B36FEE">
        <w:t xml:space="preserve">die ein Betriebsleitsystem in die Lage versetzen, selbstständig Umleitungen im Störungsfall anzuordnen. Dabei sollen möglichst Eingangsdaten verwendet werden, die ohnehin vorhanden sind oder mit wenig Aufwand erzeugt werden können. Ziel ist ein funktionaler Prototyp, welcher nach Kenntnis über eine Störung selbstständig eine möglichst optimale Umleitung der betroffenen Fahrzeuge anordnet und darüber hinaus auch für die Fahrgastinformation eingesetzt werden kann. </w:t>
      </w:r>
      <w:r w:rsidR="00A30174">
        <w:t xml:space="preserve">Im Kern sollen dabei folgende </w:t>
      </w:r>
      <w:del w:id="23" w:author="Sebastian Knopf" w:date="2023-01-30T15:40:00Z">
        <w:r w:rsidR="00A30174" w:rsidDel="00CA59AA">
          <w:delText xml:space="preserve">Forschungsfragen </w:delText>
        </w:r>
      </w:del>
      <w:ins w:id="24" w:author="Sebastian Knopf" w:date="2023-01-30T15:40:00Z">
        <w:r w:rsidR="00CA59AA">
          <w:t xml:space="preserve">Fragen </w:t>
        </w:r>
      </w:ins>
      <w:r w:rsidR="00A30174">
        <w:t>beantwortet werden:</w:t>
      </w:r>
    </w:p>
    <w:p w14:paraId="0F688DC2" w14:textId="3A55DCC8" w:rsidR="00160C6B" w:rsidRDefault="00A30174" w:rsidP="00160C6B">
      <w:pPr>
        <w:pStyle w:val="Listenabsatz"/>
        <w:numPr>
          <w:ilvl w:val="0"/>
          <w:numId w:val="28"/>
        </w:numPr>
      </w:pPr>
      <w:r>
        <w:t xml:space="preserve">Welche Daten müssen in welcher Qualität verfügbar sein, um </w:t>
      </w:r>
      <w:r w:rsidR="003C7FB2">
        <w:t xml:space="preserve">diese zum Training einer künstlichen Intelligenz </w:t>
      </w:r>
      <w:r w:rsidR="00160C6B">
        <w:t>verwenden zu können?</w:t>
      </w:r>
    </w:p>
    <w:p w14:paraId="27685A10" w14:textId="4826355F" w:rsidR="00160C6B" w:rsidRDefault="00160C6B" w:rsidP="001D38E2">
      <w:pPr>
        <w:pStyle w:val="Listenabsatz"/>
      </w:pPr>
    </w:p>
    <w:p w14:paraId="2E779C2E" w14:textId="1BE4C7B5" w:rsidR="00160C6B" w:rsidRDefault="00A87A5B" w:rsidP="00160C6B">
      <w:pPr>
        <w:pStyle w:val="Listenabsatz"/>
        <w:numPr>
          <w:ilvl w:val="0"/>
          <w:numId w:val="28"/>
        </w:numPr>
      </w:pPr>
      <w:r>
        <w:t xml:space="preserve">Welche Strategien eignen sich für den Einsatz </w:t>
      </w:r>
      <w:r w:rsidR="0019579F">
        <w:t xml:space="preserve">zur automatischen Anordnung einer Umleitung </w:t>
      </w:r>
      <w:r w:rsidR="001D38E2">
        <w:t>von Linienbussen in einem Betriebsleitsystem?</w:t>
      </w:r>
    </w:p>
    <w:p w14:paraId="40FF24FF" w14:textId="77777777" w:rsidR="001D38E2" w:rsidRDefault="001D38E2" w:rsidP="001D38E2">
      <w:pPr>
        <w:pStyle w:val="Listenabsatz"/>
      </w:pPr>
    </w:p>
    <w:p w14:paraId="5E7B7332" w14:textId="1B907913" w:rsidR="001D38E2" w:rsidRPr="00B36FEE" w:rsidRDefault="00133C6D" w:rsidP="00160C6B">
      <w:pPr>
        <w:pStyle w:val="Listenabsatz"/>
        <w:numPr>
          <w:ilvl w:val="0"/>
          <w:numId w:val="28"/>
        </w:numPr>
      </w:pPr>
      <w:r>
        <w:t xml:space="preserve">Bietet ein solches auf künstliche Intelligenz gestütztes Betriebsleitsystem </w:t>
      </w:r>
      <w:r w:rsidR="00C83BB4">
        <w:t>Potenzial für einen zeitnahen Einsatz in der Praxis?</w:t>
      </w:r>
    </w:p>
    <w:p w14:paraId="5B878EC6" w14:textId="64397114" w:rsidR="00734C74" w:rsidRPr="00B36FEE" w:rsidRDefault="00734C74" w:rsidP="00734C74">
      <w:pPr>
        <w:pStyle w:val="berschrift2"/>
      </w:pPr>
      <w:bookmarkStart w:id="25" w:name="_Toc125899208"/>
      <w:r w:rsidRPr="00B36FEE">
        <w:t>Vorgehensweise</w:t>
      </w:r>
      <w:bookmarkEnd w:id="25"/>
    </w:p>
    <w:p w14:paraId="6C5CFB6C" w14:textId="6A3F890C" w:rsidR="00734C74" w:rsidRPr="00B36FEE" w:rsidRDefault="00734C74" w:rsidP="00734C74">
      <w:r w:rsidRPr="00B36FEE">
        <w:t xml:space="preserve">Für das grundlegende Verständnis der Arbeit werden in </w:t>
      </w:r>
      <w:r w:rsidRPr="00C83BB4">
        <w:rPr>
          <w:b/>
          <w:bCs/>
        </w:rPr>
        <w:t>Kapitel 2</w:t>
      </w:r>
      <w:r w:rsidRPr="00B36FEE">
        <w:t xml:space="preserve"> zunächst Grundlagen der künstlichen Intelligenz ermittelt. </w:t>
      </w:r>
      <w:r w:rsidR="00E768E8">
        <w:t xml:space="preserve">Darüber hinaus </w:t>
      </w:r>
      <w:r w:rsidR="00B35F85">
        <w:t>werden Begriffe aus dem täglichen Betrieb eines Verkehrsunternehmens definiert, die für das Verständnis der Arbeit wichtig sind</w:t>
      </w:r>
      <w:r w:rsidRPr="00B36FEE">
        <w:t xml:space="preserve">. </w:t>
      </w:r>
    </w:p>
    <w:p w14:paraId="47C5A597" w14:textId="7C3D7DEE" w:rsidR="00734C74" w:rsidRPr="00B36FEE" w:rsidRDefault="00734C74" w:rsidP="00734C74">
      <w:r w:rsidRPr="00B36FEE">
        <w:t>D</w:t>
      </w:r>
      <w:ins w:id="26" w:author="Sebastian Knopf" w:date="2023-01-30T15:40:00Z">
        <w:r w:rsidR="00CA59AA">
          <w:t>a</w:t>
        </w:r>
      </w:ins>
      <w:ins w:id="27" w:author="Sebastian Knopf" w:date="2023-01-30T15:41:00Z">
        <w:r w:rsidR="00CA59AA">
          <w:t>s</w:t>
        </w:r>
      </w:ins>
      <w:del w:id="28" w:author="Sebastian Knopf" w:date="2023-01-30T15:40:00Z">
        <w:r w:rsidRPr="00B36FEE" w:rsidDel="00CA59AA">
          <w:delText>ie</w:delText>
        </w:r>
      </w:del>
      <w:r w:rsidRPr="00B36FEE">
        <w:t xml:space="preserve"> </w:t>
      </w:r>
      <w:ins w:id="29" w:author="Sebastian Knopf" w:date="2023-01-30T15:41:00Z">
        <w:r w:rsidR="00CA59AA">
          <w:t>nach</w:t>
        </w:r>
      </w:ins>
      <w:r w:rsidRPr="00B36FEE">
        <w:t>folgende</w:t>
      </w:r>
      <w:del w:id="30" w:author="Sebastian Knopf" w:date="2023-01-30T15:40:00Z">
        <w:r w:rsidRPr="00B36FEE" w:rsidDel="00CA59AA">
          <w:delText>n</w:delText>
        </w:r>
      </w:del>
      <w:r w:rsidRPr="00B36FEE">
        <w:t xml:space="preserve"> </w:t>
      </w:r>
      <w:r w:rsidRPr="004708B7">
        <w:rPr>
          <w:b/>
          <w:bCs/>
        </w:rPr>
        <w:t>Kapitel 3</w:t>
      </w:r>
      <w:r w:rsidRPr="00B36FEE">
        <w:t xml:space="preserve"> </w:t>
      </w:r>
      <w:del w:id="31" w:author="Sebastian Knopf" w:date="2023-01-30T15:40:00Z">
        <w:r w:rsidRPr="00B36FEE" w:rsidDel="00CA59AA">
          <w:delText xml:space="preserve">und </w:delText>
        </w:r>
        <w:r w:rsidRPr="004708B7" w:rsidDel="00CA59AA">
          <w:rPr>
            <w:b/>
            <w:bCs/>
          </w:rPr>
          <w:delText>4</w:delText>
        </w:r>
        <w:r w:rsidRPr="00B36FEE" w:rsidDel="00CA59AA">
          <w:delText xml:space="preserve"> </w:delText>
        </w:r>
      </w:del>
      <w:r w:rsidRPr="00B36FEE">
        <w:t xml:space="preserve">beschäftigen sich jeweils mit der Auswahl zweier zum Vergleich geeigneter </w:t>
      </w:r>
      <w:r w:rsidR="00B35F85">
        <w:t>ML-Algorithmen</w:t>
      </w:r>
      <w:r w:rsidR="00FB5336">
        <w:t xml:space="preserve"> und passenden Anwendungsbeispielen dazu</w:t>
      </w:r>
      <w:del w:id="32" w:author="Sebastian Knopf" w:date="2023-01-30T15:41:00Z">
        <w:r w:rsidRPr="00B36FEE" w:rsidDel="00CA59AA">
          <w:delText xml:space="preserve"> und der Implementierung des Funktionsprototypen.</w:delText>
        </w:r>
      </w:del>
      <w:ins w:id="33" w:author="Sebastian Knopf" w:date="2023-01-30T15:41:00Z">
        <w:r w:rsidR="00CA59AA">
          <w:t xml:space="preserve">. Die Implementierung des Prototypen wird in Kapitel </w:t>
        </w:r>
        <w:r w:rsidR="00CA59AA">
          <w:fldChar w:fldCharType="begin"/>
        </w:r>
        <w:r w:rsidR="00CA59AA">
          <w:instrText xml:space="preserve"> REF _Ref125985735 \r \h </w:instrText>
        </w:r>
      </w:ins>
      <w:r w:rsidR="00CA59AA">
        <w:fldChar w:fldCharType="separate"/>
      </w:r>
      <w:ins w:id="34" w:author="Sebastian Knopf" w:date="2023-01-30T15:41:00Z">
        <w:r w:rsidR="00CA59AA">
          <w:t>4</w:t>
        </w:r>
        <w:r w:rsidR="00CA59AA">
          <w:fldChar w:fldCharType="end"/>
        </w:r>
      </w:ins>
      <w:ins w:id="35" w:author="Sebastian Knopf" w:date="2023-01-30T15:42:00Z">
        <w:r w:rsidR="00CA59AA">
          <w:t xml:space="preserve"> ausführlich beleuchtet.</w:t>
        </w:r>
      </w:ins>
      <w:r w:rsidRPr="00B36FEE">
        <w:t xml:space="preserve"> </w:t>
      </w:r>
    </w:p>
    <w:p w14:paraId="01603156" w14:textId="7183B226" w:rsidR="00734C74" w:rsidRDefault="00734C74" w:rsidP="00734C74">
      <w:r w:rsidRPr="00B36FEE">
        <w:t xml:space="preserve">Eine Evaluation in </w:t>
      </w:r>
      <w:r w:rsidRPr="004708B7">
        <w:rPr>
          <w:b/>
          <w:bCs/>
        </w:rPr>
        <w:t>Kapitel 5</w:t>
      </w:r>
      <w:r w:rsidR="002C0D58">
        <w:t xml:space="preserve"> </w:t>
      </w:r>
      <w:del w:id="36" w:author="Sebastian Knopf" w:date="2023-01-30T15:42:00Z">
        <w:r w:rsidR="002C0D58" w:rsidDel="00CA59AA">
          <w:delText xml:space="preserve">basierend auf qualitativen Daten </w:delText>
        </w:r>
      </w:del>
      <w:r w:rsidR="000A134F">
        <w:t xml:space="preserve">stellt die </w:t>
      </w:r>
      <w:del w:id="37" w:author="Sebastian Knopf" w:date="2023-01-30T15:42:00Z">
        <w:r w:rsidR="000A134F" w:rsidDel="00CA59AA">
          <w:delText xml:space="preserve">beiden </w:delText>
        </w:r>
      </w:del>
      <w:ins w:id="38" w:author="Sebastian Knopf" w:date="2023-01-30T15:42:00Z">
        <w:r w:rsidR="00CA59AA">
          <w:t xml:space="preserve">verglichenen </w:t>
        </w:r>
      </w:ins>
      <w:r w:rsidR="00631F8E">
        <w:t>ML-Algorithmen</w:t>
      </w:r>
      <w:r w:rsidR="000A134F">
        <w:t xml:space="preserve"> auf den Prüfstand</w:t>
      </w:r>
      <w:r w:rsidR="002C0D58">
        <w:t xml:space="preserve"> </w:t>
      </w:r>
      <w:r w:rsidR="000A134F">
        <w:t>und zeigt, ob diese überhaupt geeignet sind und welche</w:t>
      </w:r>
      <w:r w:rsidR="002D1785">
        <w:t xml:space="preserve">s Optimierungspotenzial sie bieten. </w:t>
      </w:r>
      <w:del w:id="39" w:author="Sebastian Knopf" w:date="2023-01-30T15:43:00Z">
        <w:r w:rsidR="00770D1C" w:rsidDel="00CA59AA">
          <w:delText xml:space="preserve">Meinungen von </w:delText>
        </w:r>
        <w:r w:rsidR="0057216B" w:rsidDel="00CA59AA">
          <w:delText xml:space="preserve">Fachleuten </w:delText>
        </w:r>
        <w:r w:rsidR="009640AE" w:rsidDel="00CA59AA">
          <w:delText>verschiedener</w:delText>
        </w:r>
        <w:r w:rsidR="0057216B" w:rsidDel="00CA59AA">
          <w:delText xml:space="preserve"> Verkehrsunternehmen</w:delText>
        </w:r>
        <w:r w:rsidR="00C1130C" w:rsidDel="00CA59AA">
          <w:delText xml:space="preserve"> fließen darüber hinaus als subjektive Einschätzung </w:delText>
        </w:r>
        <w:r w:rsidR="009640AE" w:rsidDel="00CA59AA">
          <w:delText>in die Evaluation ein und schärfen gewonnene Erkenntnisse bezogen auf die Praxistauglichkeit.</w:delText>
        </w:r>
      </w:del>
    </w:p>
    <w:p w14:paraId="641A64EE" w14:textId="7AD7BEB6" w:rsidR="009640AE" w:rsidRPr="00B36FEE" w:rsidRDefault="009640AE" w:rsidP="00734C74">
      <w:r>
        <w:lastRenderedPageBreak/>
        <w:t xml:space="preserve">In </w:t>
      </w:r>
      <w:r w:rsidRPr="004708B7">
        <w:rPr>
          <w:b/>
          <w:bCs/>
        </w:rPr>
        <w:t>Kapitel 6</w:t>
      </w:r>
      <w:r>
        <w:t xml:space="preserve"> werden die Ergebnisse der Masterarbeit zusammengefasst und zur </w:t>
      </w:r>
      <w:r w:rsidR="00631F8E">
        <w:t xml:space="preserve">kritischen </w:t>
      </w:r>
      <w:r>
        <w:t>Diskussion gestellt.</w:t>
      </w:r>
    </w:p>
    <w:p w14:paraId="10607835" w14:textId="09382D0A" w:rsidR="006857C6" w:rsidRDefault="00144D7F" w:rsidP="00144D7F">
      <w:pPr>
        <w:pStyle w:val="berschrift1"/>
      </w:pPr>
      <w:bookmarkStart w:id="40" w:name="_Ref119658271"/>
      <w:bookmarkStart w:id="41" w:name="_Toc125899209"/>
      <w:r w:rsidRPr="003B4687">
        <w:t>Grundlagen</w:t>
      </w:r>
      <w:bookmarkEnd w:id="40"/>
      <w:bookmarkEnd w:id="41"/>
    </w:p>
    <w:p w14:paraId="11F53EA9" w14:textId="1D0E8288" w:rsidR="00EC3CD1" w:rsidRDefault="00EC3CD1" w:rsidP="004E7309">
      <w:r w:rsidRPr="00BB6777">
        <w:t xml:space="preserve">In diesem Kapitel sollen zunächst </w:t>
      </w:r>
      <w:r w:rsidR="00EF1381" w:rsidRPr="00BB6777">
        <w:t>t</w:t>
      </w:r>
      <w:r w:rsidR="0093799F" w:rsidRPr="00BB6777">
        <w:t xml:space="preserve">heoretische und technische Grundlagen </w:t>
      </w:r>
      <w:r w:rsidR="00BB6777" w:rsidRPr="00BB6777">
        <w:t xml:space="preserve">der künstlichen Intelligenz </w:t>
      </w:r>
      <w:r w:rsidR="008C6241">
        <w:t>(KI</w:t>
      </w:r>
      <w:r w:rsidR="00DF67E1">
        <w:fldChar w:fldCharType="begin"/>
      </w:r>
      <w:r w:rsidR="00DF67E1">
        <w:instrText xml:space="preserve"> XE "</w:instrText>
      </w:r>
      <w:r w:rsidR="00DF67E1" w:rsidRPr="0078388C">
        <w:instrText>KI</w:instrText>
      </w:r>
      <w:r w:rsidR="00DF67E1">
        <w:instrText>" \t "</w:instrText>
      </w:r>
      <w:r w:rsidR="00DF67E1" w:rsidRPr="00EC1956">
        <w:rPr>
          <w:i/>
        </w:rPr>
        <w:instrText>Künstliche Intelligenz</w:instrText>
      </w:r>
      <w:r w:rsidR="00DF67E1">
        <w:instrText xml:space="preserve">" </w:instrText>
      </w:r>
      <w:r w:rsidR="00DF67E1">
        <w:fldChar w:fldCharType="end"/>
      </w:r>
      <w:r w:rsidR="008C6241">
        <w:t xml:space="preserve">) </w:t>
      </w:r>
      <w:r w:rsidR="00BB6777" w:rsidRPr="00BB6777">
        <w:t>erörtert und zusammengefasst werden.</w:t>
      </w:r>
      <w:r w:rsidR="00143C18" w:rsidRPr="00143C18">
        <w:t xml:space="preserve"> </w:t>
      </w:r>
      <w:r w:rsidR="00143C18">
        <w:t>Neben den wichtigsten Grundlagen zu</w:t>
      </w:r>
      <w:r w:rsidR="008C6241">
        <w:t xml:space="preserve"> KI und</w:t>
      </w:r>
      <w:r w:rsidR="00143C18">
        <w:t xml:space="preserve"> Machine Learning </w:t>
      </w:r>
      <w:del w:id="42" w:author="Sebastian Knopf" w:date="2023-01-30T15:43:00Z">
        <w:r w:rsidR="00143C18" w:rsidDel="00374A6F">
          <w:delText xml:space="preserve">sind </w:delText>
        </w:r>
      </w:del>
      <w:ins w:id="43" w:author="Sebastian Knopf" w:date="2023-01-30T15:43:00Z">
        <w:r w:rsidR="00374A6F">
          <w:t xml:space="preserve">werden </w:t>
        </w:r>
      </w:ins>
      <w:r w:rsidR="00143C18">
        <w:t xml:space="preserve">zum Verständnis der Arbeit </w:t>
      </w:r>
      <w:ins w:id="44" w:author="Sebastian Knopf" w:date="2023-01-30T15:44:00Z">
        <w:r w:rsidR="00374A6F">
          <w:t xml:space="preserve">notwendige </w:t>
        </w:r>
      </w:ins>
      <w:del w:id="45" w:author="Sebastian Knopf" w:date="2023-01-30T15:44:00Z">
        <w:r w:rsidR="00143C18" w:rsidDel="00374A6F">
          <w:delText>darüber hinaus auch</w:delText>
        </w:r>
      </w:del>
      <w:r w:rsidR="00143C18">
        <w:t xml:space="preserve"> Begriffe und Abläufe aus dem Betrieb des öffentlichen Personennahverkehrs (ÖPNV</w:t>
      </w:r>
      <w:r w:rsidR="00143C18">
        <w:fldChar w:fldCharType="begin"/>
      </w:r>
      <w:r w:rsidR="00143C18">
        <w:instrText xml:space="preserve"> XE "</w:instrText>
      </w:r>
      <w:r w:rsidR="00143C18" w:rsidRPr="00E31A39">
        <w:instrText>ÖPNV</w:instrText>
      </w:r>
      <w:r w:rsidR="00143C18">
        <w:instrText>" \t "</w:instrText>
      </w:r>
      <w:r w:rsidR="00143C18" w:rsidRPr="00A21868">
        <w:rPr>
          <w:i/>
        </w:rPr>
        <w:instrText>Öffentlicher Personennahverkehr</w:instrText>
      </w:r>
      <w:r w:rsidR="00143C18">
        <w:instrText xml:space="preserve">" </w:instrText>
      </w:r>
      <w:r w:rsidR="00143C18">
        <w:fldChar w:fldCharType="end"/>
      </w:r>
      <w:r w:rsidR="00143C18">
        <w:t xml:space="preserve">) </w:t>
      </w:r>
      <w:ins w:id="46" w:author="Sebastian Knopf" w:date="2023-01-30T15:44:00Z">
        <w:r w:rsidR="00374A6F">
          <w:t>definiert.</w:t>
        </w:r>
      </w:ins>
      <w:del w:id="47" w:author="Sebastian Knopf" w:date="2023-01-30T15:44:00Z">
        <w:r w:rsidR="00143C18" w:rsidDel="00374A6F">
          <w:delText>nötig.</w:delText>
        </w:r>
      </w:del>
      <w:r w:rsidR="001B5BE4">
        <w:t xml:space="preserve"> </w:t>
      </w:r>
      <w:ins w:id="48" w:author="Sebastian Knopf" w:date="2023-01-30T15:44:00Z">
        <w:r w:rsidR="00374A6F">
          <w:t xml:space="preserve">Ein kurzer Blick in </w:t>
        </w:r>
      </w:ins>
      <w:ins w:id="49" w:author="Sebastian Knopf" w:date="2023-01-30T15:45:00Z">
        <w:r w:rsidR="00374A6F">
          <w:t>verwandte Arbeiten aus ähnlichen Themenfeldern ermöglichen die Einordnung der Arbeit.</w:t>
        </w:r>
      </w:ins>
      <w:del w:id="50" w:author="Sebastian Knopf" w:date="2023-01-30T15:44:00Z">
        <w:r w:rsidR="001B5BE4" w:rsidDel="00374A6F">
          <w:delText xml:space="preserve">Im Zweiten Teil des Kapitels werden bestehende Lösungen bei verschiedenen Verkehrsunternehmen beleuchtet. Der </w:delText>
        </w:r>
        <w:r w:rsidR="00C86AB9" w:rsidDel="00374A6F">
          <w:delText>Blick</w:delText>
        </w:r>
        <w:r w:rsidR="001B5BE4" w:rsidDel="00374A6F">
          <w:delText xml:space="preserve"> </w:delText>
        </w:r>
        <w:r w:rsidR="00C86AB9" w:rsidDel="00374A6F">
          <w:delText>geht hierbei</w:delText>
        </w:r>
        <w:r w:rsidR="00E53EEA" w:rsidDel="00374A6F">
          <w:delText xml:space="preserve"> bewusst über d</w:delText>
        </w:r>
        <w:r w:rsidR="00C86AB9" w:rsidDel="00374A6F">
          <w:delText xml:space="preserve">en Horizont </w:delText>
        </w:r>
        <w:r w:rsidR="00E53EEA" w:rsidDel="00374A6F">
          <w:delText xml:space="preserve">der Linienbusse hinaus, um </w:delText>
        </w:r>
        <w:r w:rsidR="00115003" w:rsidDel="00374A6F">
          <w:delText>eventuell</w:delText>
        </w:r>
        <w:r w:rsidR="004F3739" w:rsidDel="00374A6F">
          <w:delText xml:space="preserve"> gesammelte Erfahrungen aus verwandten Bereichen </w:delText>
        </w:r>
        <w:r w:rsidR="00115003" w:rsidDel="00374A6F">
          <w:delText xml:space="preserve">des Verkehrs und der Logistik </w:delText>
        </w:r>
        <w:r w:rsidR="009D6808" w:rsidDel="00374A6F">
          <w:delText>transferieren zu können.</w:delText>
        </w:r>
      </w:del>
    </w:p>
    <w:p w14:paraId="36599926" w14:textId="2220FEC6" w:rsidR="0023734F" w:rsidRDefault="0023734F" w:rsidP="0023734F">
      <w:pPr>
        <w:pStyle w:val="berschrift2"/>
      </w:pPr>
      <w:bookmarkStart w:id="51" w:name="_Toc125899210"/>
      <w:r>
        <w:t>Verwandte Arbeiten</w:t>
      </w:r>
      <w:bookmarkEnd w:id="51"/>
    </w:p>
    <w:p w14:paraId="66DAB956" w14:textId="19F7D4A7" w:rsidR="0023734F" w:rsidRDefault="00FE2D08" w:rsidP="0023734F">
      <w:r>
        <w:t>Zur Einordnung der vorliegenden Arbeit werden in diesem Unterkapitel einige Arbeiten beleuchtet, die sich mit einem ähnlichen Forschungsgegenstand beschäftigen.</w:t>
      </w:r>
    </w:p>
    <w:p w14:paraId="53A5B933" w14:textId="1BCD939F" w:rsidR="00FE2D08" w:rsidRDefault="002A0C48" w:rsidP="0023734F">
      <w:r>
        <w:t xml:space="preserve">Das aktuell laufende Forschungsprojekt KARL </w:t>
      </w:r>
      <w:sdt>
        <w:sdtPr>
          <w:alias w:val="To edit, see citavi.com/edit"/>
          <w:tag w:val="CitaviPlaceholder#1f809349-08fa-43e3-ab52-a5812b67c3a3"/>
          <w:id w:val="-410382118"/>
          <w:placeholder>
            <w:docPart w:val="DefaultPlaceholder_-1854013440"/>
          </w:placeholder>
        </w:sdtPr>
        <w:sdtEndPr/>
        <w:sdtContent>
          <w:r w:rsidR="00D709F2">
            <w:fldChar w:fldCharType="begin"/>
          </w:r>
          <w:r w:rsidR="00D709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a29tcGV0ZW56emVudHJ1bS1rYXJsLmRlLyIsIlVyaVN0cmluZyI6Imh0dHBzOi8va29tcGV0ZW56emVudHJ1bS1rYXJsLmRlL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}</w:instrText>
          </w:r>
          <w:r w:rsidR="00D709F2">
            <w:fldChar w:fldCharType="separate"/>
          </w:r>
          <w:r w:rsidR="00D709F2">
            <w:t>(KARL 2021)</w:t>
          </w:r>
          <w:r w:rsidR="00D709F2">
            <w:fldChar w:fldCharType="end"/>
          </w:r>
        </w:sdtContent>
      </w:sdt>
      <w:r w:rsidR="00D709F2">
        <w:t xml:space="preserve"> </w:t>
      </w:r>
      <w:r>
        <w:t xml:space="preserve">beschäftigt sich mit dem zukunftsweisenden Einsatz von künstlicher Intelligenz in der Arbeit und beim Lernen. In der Anwendungsdomäne </w:t>
      </w:r>
      <w:r w:rsidRPr="002A0C48">
        <w:rPr>
          <w:i/>
          <w:iCs/>
        </w:rPr>
        <w:t xml:space="preserve">Mobilität und </w:t>
      </w:r>
      <w:r w:rsidR="00FD68F5">
        <w:rPr>
          <w:i/>
          <w:iCs/>
        </w:rPr>
        <w:t>autonomes Fahren</w:t>
      </w:r>
      <w:r>
        <w:t xml:space="preserve"> </w:t>
      </w:r>
      <w:r w:rsidR="00FD68F5">
        <w:t xml:space="preserve">ist unter Anderem eine Arbeitspaket enthalten, bei dem ein KI-gestützter Vorschlagsassistent dem Leitstellenpersonal geeignete Maßnahmen zur Betriebsstabilisierung vorschlagen soll. </w:t>
      </w:r>
      <w:r w:rsidR="00244B54">
        <w:t>Hierdurch erhofft man sich insbesondere Zeitersparnis, eine Verbesserung der Qualität des ÖPNV im Störungsfall und eine Entlastung der Mitarbeitenden.</w:t>
      </w:r>
      <w:r w:rsidR="00566AA0">
        <w:t xml:space="preserve"> Verglichen mit dieser Arbeit zielt KARL jedoch darauf ab, dass eine Betriebsleitstelle generell vorhanden ist. Der Vorschlagsassistent soll keine Maßnahmen </w:t>
      </w:r>
      <w:r w:rsidR="00566AA0">
        <w:lastRenderedPageBreak/>
        <w:t>selbstständig anordnen, sondern lediglich dem Leitstellenpersonal verschiedene Maßnahmenpakete vorschlagen. Die Entscheidung über die Einleitung einer Maßnahme liegt bis zuletzt beim Leitstellenpersonal selbst.</w:t>
      </w:r>
      <w:r w:rsidR="000F7D2A">
        <w:t xml:space="preserve"> Da sich das Projekt noch in der Anfangsphase befindet, stehen noch keine detaillierten Informationen zu diesem Arbeitspunkt zur Verfügung, die eine Einordnung erleichtern würden.</w:t>
      </w:r>
    </w:p>
    <w:p w14:paraId="71984E9A" w14:textId="3DFA6B2E" w:rsidR="00B438AA" w:rsidRDefault="00B12AA7" w:rsidP="0023734F">
      <w:r>
        <w:t xml:space="preserve">Vergleichbare Forschungsschwerpunkte sind </w:t>
      </w:r>
      <w:ins w:id="52" w:author="Sebastian Knopf" w:date="2023-01-30T15:46:00Z">
        <w:r w:rsidR="00374A6F">
          <w:t xml:space="preserve">außerdem </w:t>
        </w:r>
      </w:ins>
      <w:r>
        <w:t xml:space="preserve">im Projekt U-THREAT </w:t>
      </w:r>
      <w:sdt>
        <w:sdtPr>
          <w:alias w:val="To edit, see citavi.com/edit"/>
          <w:tag w:val="CitaviPlaceholder#fd759a94-a651-4153-b40c-e498c1eef119"/>
          <w:id w:val="727882106"/>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jY4YmQ0LThjYTEtNDkwMi05NTk0LTU5OGY4MmM1OWNlOSIsIlJhbmdlTGVuZ3RoIjoxNSwiUmVmZXJlbmNlSWQiOiI2MDM3YWFiZS0zZDdjLTQyYzUtYjFlMC02ZGRhZTAwZjM5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}</w:instrText>
          </w:r>
          <w:r>
            <w:fldChar w:fldCharType="separate"/>
          </w:r>
          <w:r>
            <w:t>(U-THREAT 2021)</w:t>
          </w:r>
          <w:r>
            <w:fldChar w:fldCharType="end"/>
          </w:r>
        </w:sdtContent>
      </w:sdt>
      <w:r>
        <w:t xml:space="preserve"> zu finden. Dieses Projekt beschäftigt sich mit der Frage, wie die Resilienz von U-Bahnsystemen bei störenden Einflüssen wie Überschwemmungen, Bränden oder Bombendrohungen so weit wie möglich </w:t>
      </w:r>
      <w:r w:rsidR="008B30CC">
        <w:t>aufrechterhalten</w:t>
      </w:r>
      <w:r>
        <w:t xml:space="preserve"> werden kann.</w:t>
      </w:r>
      <w:r w:rsidR="00BA4705">
        <w:t xml:space="preserve"> In solchen Fällen hängt die Betriebsstabilität maßgeblich von der Erfahrung des Leitstellenpersonals ab.</w:t>
      </w:r>
      <w:r>
        <w:t xml:space="preserve"> </w:t>
      </w:r>
      <w:r w:rsidR="008B30CC">
        <w:t>Forschungsgrundlage ist ein einheitliches Bewertungsschema für Stationen und Streckenabschnitte</w:t>
      </w:r>
      <w:r w:rsidR="004B451D">
        <w:t>, welches als Basis für einen Maßnahmenkatalog dienen soll, mit dem das U-Bahnsystem zunächst mit Einschränkungen weiter betrieben wird, um schließlich wieder in den Normalbetrieb überzugehen.</w:t>
      </w:r>
      <w:r w:rsidR="00340D68">
        <w:t xml:space="preserve"> </w:t>
      </w:r>
      <w:r w:rsidR="00D2708A">
        <w:t xml:space="preserve">Hierbei wird das vorhandene Wissen aus der Angebots- und Betriebsplanung um künstlich klassifiziertes Wissen </w:t>
      </w:r>
      <w:r w:rsidR="00925DEE">
        <w:t>aus Daten über vergangene Störungen ergänzt. Ziel ist es, sowohl die Planungs-, als auch Dispositionsprinzipien mathematisch und maschinell verwertbar zu machen und auf bestehende Netze anzuwenden.</w:t>
      </w:r>
    </w:p>
    <w:p w14:paraId="199B5689" w14:textId="0B6A0043" w:rsidR="00925DEE" w:rsidRPr="0023734F" w:rsidRDefault="004963CD" w:rsidP="0023734F">
      <w:r>
        <w:t xml:space="preserve">Eine dritte Arbeit von </w:t>
      </w:r>
      <w:sdt>
        <w:sdtPr>
          <w:alias w:val="To edit, see citavi.com/edit"/>
          <w:tag w:val="CitaviPlaceholder#cc634494-9d77-466b-906d-6618a5bb7077"/>
          <w:id w:val="-342636076"/>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M2RkMTViLWYxZjktNDExMy1iMjk2LWZlNmVmNjc4MmNhMCIsIlJhbmdlTGVuZ3RoIjoxMSwiUmVmZXJlbmNlSWQiOiJhOTZkNzZhMS1lN2MzLTRmMzctOWQ5OS01YmZkYmJjNWJkZ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40ODU1MC9BUlhJVi4xODExLjAxMTQ3IiwiVXJpU3RyaW5nIjoiaHR0cHM6Ly9kb2kub3JnLzEwLjQ4NTUwL2FyWGl2LjE4MTEuMDExND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}</w:instrText>
          </w:r>
          <w:r>
            <w:fldChar w:fldCharType="separate"/>
          </w:r>
          <w:r>
            <w:t>Levy et al.</w:t>
          </w:r>
          <w:r>
            <w:fldChar w:fldCharType="end"/>
          </w:r>
        </w:sdtContent>
      </w:sdt>
      <w:r>
        <w:t xml:space="preserve"> widmet sich einer ähnlichen Forschungsfrage. In dieser Arbeit geht es darum, mit Hilfe eines Machine Learning Algorithmus eine optimierte Route durch ein Stadtstraßennetz unter Berücksichtigung von Kriminalitätshotspots zu finden. Hierbei werden nicht vordefinierte Laufwege </w:t>
      </w:r>
      <w:ins w:id="53" w:author="Sebastian Knopf" w:date="2023-01-30T15:47:00Z">
        <w:r w:rsidR="00374A6F">
          <w:t xml:space="preserve">oder Szenarien </w:t>
        </w:r>
      </w:ins>
      <w:r>
        <w:t xml:space="preserve">beurteilt, sondern mittels Machine Learning </w:t>
      </w:r>
      <w:ins w:id="54" w:author="Sebastian Knopf" w:date="2023-01-30T15:47:00Z">
        <w:r w:rsidR="00374A6F">
          <w:t>optimale Routen trainiert</w:t>
        </w:r>
      </w:ins>
      <w:del w:id="55" w:author="Sebastian Knopf" w:date="2023-01-30T15:47:00Z">
        <w:r w:rsidDel="00374A6F">
          <w:delText>eine Route komplett dynamisch</w:delText>
        </w:r>
      </w:del>
      <w:r>
        <w:t xml:space="preserve"> </w:t>
      </w:r>
      <w:del w:id="56" w:author="Sebastian Knopf" w:date="2023-01-30T15:47:00Z">
        <w:r w:rsidDel="00374A6F">
          <w:delText>berechnet</w:delText>
        </w:r>
      </w:del>
      <w:r>
        <w:t xml:space="preserve">. </w:t>
      </w:r>
      <w:r w:rsidR="005D48E8">
        <w:t xml:space="preserve">Das Ergebnis lässt sich mit den bekannten Routingpräferenzen „Kürzester Weg“ oder „Schnellste Route“ vergleichen. Die Arbeit basiert jedoch auf der Annahme, dass sich die Umgebung nicht dynamisch verändern kann, sondern Kriminalitätshotspots bis zu einem neuen Trainingsdurchlauf stets gleichbleiben. </w:t>
      </w:r>
      <w:r w:rsidR="004554E7">
        <w:t>In der vorliegenden Arbeit wird jedoch eine hochdynamische Umgebung behandelt, in der Störfälle kurzfristig auftreten und auch genauso wieder abklingen</w:t>
      </w:r>
      <w:ins w:id="57" w:author="Sebastian Knopf" w:date="2023-01-30T15:49:00Z">
        <w:r w:rsidR="00B127D3">
          <w:t xml:space="preserve"> können. Abhängig vom eingetretenen Störfall müssen die Routen also unterschiedlich ausfallen, wobei das Hauptziel ist, </w:t>
        </w:r>
      </w:ins>
      <w:ins w:id="58" w:author="Sebastian Knopf" w:date="2023-01-30T15:50:00Z">
        <w:r w:rsidR="00B127D3">
          <w:t>so wenig wie möglich vom Sollfahrplan abzuweichen.</w:t>
        </w:r>
      </w:ins>
      <w:del w:id="59" w:author="Sebastian Knopf" w:date="2023-01-30T15:49:00Z">
        <w:r w:rsidR="004554E7" w:rsidDel="00B127D3">
          <w:delText>.</w:delText>
        </w:r>
      </w:del>
    </w:p>
    <w:p w14:paraId="4ABD5148" w14:textId="01991A53" w:rsidR="001D5A8D" w:rsidRDefault="0075685E" w:rsidP="005B35B0">
      <w:pPr>
        <w:pStyle w:val="berschrift2"/>
      </w:pPr>
      <w:bookmarkStart w:id="60" w:name="_Toc125899211"/>
      <w:r>
        <w:t>Definition</w:t>
      </w:r>
      <w:r w:rsidR="005B35B0">
        <w:t xml:space="preserve"> künstliche</w:t>
      </w:r>
      <w:r>
        <w:t>r</w:t>
      </w:r>
      <w:r w:rsidR="005B35B0">
        <w:t xml:space="preserve"> Intelligenz</w:t>
      </w:r>
      <w:bookmarkEnd w:id="60"/>
    </w:p>
    <w:p w14:paraId="1A721D43" w14:textId="78F902DC" w:rsidR="00760BB0" w:rsidRDefault="00AE76D0" w:rsidP="005B35B0">
      <w:r>
        <w:t>Der Begriff der k</w:t>
      </w:r>
      <w:r w:rsidR="00456BA1">
        <w:t>ünstliche</w:t>
      </w:r>
      <w:r>
        <w:t>n</w:t>
      </w:r>
      <w:r w:rsidR="00456BA1">
        <w:t xml:space="preserve"> Intelligenz</w:t>
      </w:r>
      <w:r w:rsidR="007439E9">
        <w:t xml:space="preserve"> </w:t>
      </w:r>
      <w:r w:rsidR="00456BA1">
        <w:t xml:space="preserve">spielt in dieser Masterarbeit eine Schlüsselrolle. </w:t>
      </w:r>
      <w:r w:rsidR="00C071EA">
        <w:t xml:space="preserve">Sie soll als </w:t>
      </w:r>
      <w:r w:rsidR="004642B3">
        <w:t>Entscheidungsträger in einem Betriebsleitsystem eingesetzt werden. Doch wann</w:t>
      </w:r>
      <w:r>
        <w:t xml:space="preserve"> genau</w:t>
      </w:r>
      <w:r w:rsidR="004642B3">
        <w:t xml:space="preserve"> agiert ein </w:t>
      </w:r>
      <w:r w:rsidR="00503BA7">
        <w:t xml:space="preserve">System </w:t>
      </w:r>
      <w:r w:rsidR="00503BA7" w:rsidRPr="00503BA7">
        <w:rPr>
          <w:i/>
          <w:iCs/>
        </w:rPr>
        <w:t>intelligent</w:t>
      </w:r>
      <w:r w:rsidR="00503BA7">
        <w:t xml:space="preserve">? </w:t>
      </w:r>
      <w:r w:rsidR="008B3A5C">
        <w:t xml:space="preserve">Nachfolgend werden einige </w:t>
      </w:r>
      <w:r>
        <w:t>Definitionsansätze</w:t>
      </w:r>
      <w:r w:rsidR="008B3A5C">
        <w:t xml:space="preserve"> beleuchtet</w:t>
      </w:r>
      <w:r w:rsidR="00AC19E6">
        <w:t xml:space="preserve">, welche </w:t>
      </w:r>
      <w:r w:rsidR="00AC19E6">
        <w:lastRenderedPageBreak/>
        <w:t xml:space="preserve">diese Frage </w:t>
      </w:r>
      <w:r w:rsidR="00F66197">
        <w:t xml:space="preserve">beantworten und eine Arbeitsdefinition für künstliche Intelligenz </w:t>
      </w:r>
      <w:r w:rsidR="00634AF5">
        <w:t>im Kontext der Betriebslenkung im öffentlichen Personenverkehr liefern</w:t>
      </w:r>
      <w:r w:rsidR="00030F4F">
        <w:t xml:space="preserve"> soll</w:t>
      </w:r>
      <w:r w:rsidR="007A5C0B">
        <w:t>en</w:t>
      </w:r>
      <w:r w:rsidR="00030F4F">
        <w:t>.</w:t>
      </w:r>
      <w:r w:rsidR="00106C5D">
        <w:t xml:space="preserve"> </w:t>
      </w:r>
      <w:r w:rsidR="00F068FB">
        <w:t>Grundsätzlich p</w:t>
      </w:r>
      <w:r w:rsidR="00760BB0">
        <w:t xml:space="preserve">roblematisch hierbei ist, dass der Begriff der Intelligenz selbst </w:t>
      </w:r>
      <w:r w:rsidR="00F068FB">
        <w:t xml:space="preserve">nicht </w:t>
      </w:r>
      <w:ins w:id="61" w:author="Sebastian Knopf" w:date="2023-01-30T15:50:00Z">
        <w:r w:rsidR="00B127D3">
          <w:t xml:space="preserve">einheitlich </w:t>
        </w:r>
      </w:ins>
      <w:del w:id="62" w:author="Sebastian Knopf" w:date="2023-01-30T15:50:00Z">
        <w:r w:rsidR="00760BB0" w:rsidDel="00B127D3">
          <w:delText>definiert</w:delText>
        </w:r>
      </w:del>
      <w:ins w:id="63" w:author="Sebastian Knopf" w:date="2023-01-30T15:50:00Z">
        <w:r w:rsidR="00B127D3">
          <w:t xml:space="preserve"> geregel</w:t>
        </w:r>
      </w:ins>
      <w:ins w:id="64" w:author="Sebastian Knopf" w:date="2023-01-30T15:51:00Z">
        <w:r w:rsidR="00B127D3">
          <w:t>t</w:t>
        </w:r>
      </w:ins>
      <w:r w:rsidR="00760BB0">
        <w:t xml:space="preserve"> ist. So existiert keine einheitliche Definition von Intelligenz, welche </w:t>
      </w:r>
      <w:r w:rsidR="001450E0">
        <w:t>als Referenz zu</w:t>
      </w:r>
      <w:r w:rsidR="00B1626C">
        <w:t>r Beurteilung eines Systems dienen kann</w:t>
      </w:r>
      <w:r w:rsidR="00A676DB">
        <w:t xml:space="preserve"> </w:t>
      </w:r>
      <w:sdt>
        <w:sdtPr>
          <w:alias w:val="To edit, see citavi.com/edit"/>
          <w:tag w:val="CitaviPlaceholder#0af340a5-adc0-4e68-9f5e-36adc7b110a9"/>
          <w:id w:val="663745058"/>
          <w:placeholder>
            <w:docPart w:val="4EE6C5CFD4D84E24A6E8B5CE8425BAB1"/>
          </w:placeholder>
        </w:sdtPr>
        <w:sdtEndPr/>
        <w:sdtContent>
          <w:r w:rsidR="00192D87">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jdlMGQyLWU0NTktNGQ5MS1hZDZjLThiYTljNzhiMTlhOSIsIlJhbmdlTGVuZ3RoIjoyNi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0seyIkaWQiOiIxNiIsIiR0eXBlIjoiU3dpc3NBY2FkZW1pYy5DaXRhdmkuQ2l0YXRpb25zLldvcmRQbGFjZWhvbGRlckVudHJ5LCBTd2lzc0FjYWRlbWljLkNpdGF2aSIsIklkIjoiYjlkMzM5OGEtYmVkNC00NWMwLTk0ZDAtNDBkNjViNWIxN2RhIiwiUmFuZ2VTdGFydCI6MjYsIlJhbmdlTGVuZ3RoIjoyMSwiUmVmZXJlbmNlSWQiOiIzMTI2Y2I5Zi1iYzhmLTRhMTgtOWI3ZS0wZTViZjA4OTZiOGE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T3JpZ2luYWxTdHJpbmciOiIyIiwiU3RhcnRQYWdlIjp7IiRpZCI6IjE5IiwiJHR5cGUiOiJTd2lzc0FjYWRlbWljLlBhZ2VOdW1iZXIsIFN3aXNzQWNhZGVtaWMiLCJJc0Z1bGx5TnVtZXJpYyI6dHJ1ZSwiTnVtYmVyIjoyLCJOdW1iZXJpbmdUeXBlIjowLCJOdW1lcmFsU3lzdGVtIjowLCJPcmlnaW5hbFN0cmluZyI6IjIiLCJQcmV0dHlTdHJpbmciOiIyIn19LCJSZWZlcmVuY2UiOnsiJGlkIjoiMjAiLCIkdHlwZSI6IlN3aXNzQWNhZGVtaWMuQ2l0YXZpLlJlZmVyZW5jZSwgU3dpc3NBY2FkZW1pYy5DaXRhdmkiLCJBYnN0cmFjdENvbXBsZXhpdHkiOjAsIkFic3RyYWN0U291cmNlVGV4dEZvcm1hdCI6MCwiQXV0aG9ycyI6W3siJGlkIjoiMjE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yZWYiOiI4In19XSwiQ2l0YXRpb25LZXlVcGRhdGVUeXBlIjowLCJDb2xsYWJvcmF0b3JzIjpbXSwiQ292ZXJQYXRoIjp7IiRpZCI6IjIy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yNy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I4IiwiQ291bnQiOjEsIlRleHRVbml0cyI6W3siJGlkIjoiMjkiLCJGb250U3R5bGUiOnsiJGlkIjoiMzAiLCJOZXV0cmFsIjp0cnVlfSwiUmVhZGluZ09yZGVyIjoxLCJUZXh0IjoiKHZnbC4gUmltc2NoYSAyMDA4LCBTLiAxMDU7IE1haW56ZXIgMjAxOSwgUy4gMikifV19LCJUYWciOiJDaXRhdmlQbGFjZWhvbGRlciMwYWYzNDBhNS1hZGMwLTRlNjgtOWY1ZS0zNmFkYzdiMTEwYTkiLCJUZXh0IjoiKHZnbC4gUmltc2NoYSAyMDA4LCBTLiAxMDU7IE1haW56ZXIgMjAxOSwgUy4gMikiLCJXQUlWZXJzaW9uIjoiNi4xMC4wLjAifQ==}</w:instrText>
          </w:r>
          <w:r w:rsidR="00192D87">
            <w:fldChar w:fldCharType="separate"/>
          </w:r>
          <w:r w:rsidR="00227B66">
            <w:t>(vgl. Rimscha 2008, S. 105; Mainzer 2019, S. 2)</w:t>
          </w:r>
          <w:r w:rsidR="00192D87">
            <w:fldChar w:fldCharType="end"/>
          </w:r>
        </w:sdtContent>
      </w:sdt>
      <w:r w:rsidR="007F3307">
        <w:t>.</w:t>
      </w:r>
    </w:p>
    <w:p w14:paraId="738DDECA" w14:textId="66C37FA1" w:rsidR="00030F4F" w:rsidRDefault="00836728" w:rsidP="005B35B0">
      <w:r>
        <w:t>Die wohl bekannteste und gleichwohl älteste Definition</w:t>
      </w:r>
      <w:r w:rsidR="001D0648">
        <w:t xml:space="preserve"> </w:t>
      </w:r>
      <w:r w:rsidR="00842E77">
        <w:t>für den Begriff der</w:t>
      </w:r>
      <w:r w:rsidR="001C116A">
        <w:t xml:space="preserve"> künstlichen Intelligenz stammt von Turing aus den 1950er Jahren. </w:t>
      </w:r>
      <w:r w:rsidR="00E60C99">
        <w:t xml:space="preserve">Dem sogenannten Turing-Test zur Folge </w:t>
      </w:r>
      <w:r w:rsidR="00FE0FE7">
        <w:t>ist ein System dann als intelligent</w:t>
      </w:r>
      <w:r w:rsidR="00842E77">
        <w:t xml:space="preserve"> anzu</w:t>
      </w:r>
      <w:r w:rsidR="00891F6D">
        <w:t>s</w:t>
      </w:r>
      <w:r w:rsidR="00842E77">
        <w:t>ehen</w:t>
      </w:r>
      <w:r w:rsidR="00FE0FE7">
        <w:t xml:space="preserve">, wenn eine beobachtende Person </w:t>
      </w:r>
      <w:r w:rsidR="00854CAB">
        <w:t>nicht mehr in der Lage ist zu unterscheiden, ob sie mit eine</w:t>
      </w:r>
      <w:r w:rsidR="001D0648">
        <w:t xml:space="preserve">r Maschine </w:t>
      </w:r>
      <w:r w:rsidR="00854CAB">
        <w:t>oder einer natürlichen Person interagiert</w:t>
      </w:r>
      <w:r w:rsidR="00BA324F">
        <w:t xml:space="preserve"> </w:t>
      </w:r>
      <w:sdt>
        <w:sdtPr>
          <w:alias w:val="To edit, see citavi.com/edit"/>
          <w:tag w:val="CitaviPlaceholder#40fedf13-3de7-43fc-b2d5-5cc80b258b87"/>
          <w:id w:val="2049096466"/>
          <w:placeholder>
            <w:docPart w:val="C9D9B3F695374B7E8C292F0B9FF560FC"/>
          </w:placeholder>
        </w:sdtPr>
        <w:sdtEndPr/>
        <w:sdtContent>
          <w:r w:rsidR="00313742">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Tk2NzAwLTZhNGEtNDQ2My05MTUxLTkzODI1YWJlNGE1Yy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ApIn1dfSwiVGFnIjoiQ2l0YXZpUGxhY2Vob2xkZXIjNDBmZWRmMTMtM2RlNy00M2ZjLWIyZDUtNWNjODBiMjU4Yjg3IiwiVGV4dCI6Iih2Z2wuIE1haW56ZXIgMjAxOSwgUy4gMTApIiwiV0FJVmVyc2lvbiI6IjYuMTAuMC4wIn0=}</w:instrText>
          </w:r>
          <w:r w:rsidR="00313742">
            <w:fldChar w:fldCharType="separate"/>
          </w:r>
          <w:r w:rsidR="00227B66">
            <w:t>(vgl. Mainzer 2019, S. 10)</w:t>
          </w:r>
          <w:r w:rsidR="00313742">
            <w:fldChar w:fldCharType="end"/>
          </w:r>
        </w:sdtContent>
      </w:sdt>
      <w:r w:rsidR="00313742">
        <w:t xml:space="preserve">. </w:t>
      </w:r>
      <w:r w:rsidR="00B011CF">
        <w:t>Diese Aussage wurde entsprechend oft auch hinterfragt</w:t>
      </w:r>
      <w:r w:rsidR="00F46B3B">
        <w:t xml:space="preserve">. Bekannt wurde die Kritik von </w:t>
      </w:r>
      <w:r w:rsidR="00524235">
        <w:t>Ada Lovelace</w:t>
      </w:r>
      <w:r w:rsidR="00A64FEA">
        <w:t xml:space="preserve">, die behauptete, eine Maschine könne ausschließlich de Zweck dienen, für den sie letztendlich programmiert wurde </w:t>
      </w:r>
      <w:sdt>
        <w:sdtPr>
          <w:alias w:val="To edit, see citavi.com/edit"/>
          <w:tag w:val="CitaviPlaceholder#f8da4571-dfca-4f89-8aee-8fcbc5351ecc"/>
          <w:id w:val="-2031565135"/>
          <w:placeholder>
            <w:docPart w:val="C9D9B3F695374B7E8C292F0B9FF560FC"/>
          </w:placeholder>
        </w:sdtPr>
        <w:sdtEndPr/>
        <w:sdtContent>
          <w:r w:rsidR="00B500CC">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MDFmOWQxLTc5MDAtNDhjZi05YWY2LTgzYTNhMmJkYTVhM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ZjhkYTQ1NzEtZGZjYS00Zjg5LThhZWUtOGZjYmM1MzUxZWNjIiwiVGV4dCI6Iih2Z2wuIExpZ2dpZXJpIHVuZCBNw7xsbGVyIDIwMTksIFMuIDMwNCkiLCJXQUlWZXJzaW9uIjoiNi4xMC4wLjAifQ==}</w:instrText>
          </w:r>
          <w:r w:rsidR="00B500CC">
            <w:fldChar w:fldCharType="separate"/>
          </w:r>
          <w:r w:rsidR="00227B66">
            <w:t xml:space="preserve">(vgl. </w:t>
          </w:r>
          <w:proofErr w:type="spellStart"/>
          <w:r w:rsidR="00227B66">
            <w:t>Liggieri</w:t>
          </w:r>
          <w:proofErr w:type="spellEnd"/>
          <w:r w:rsidR="00227B66">
            <w:t xml:space="preserve"> und Müller 2019, S. 304)</w:t>
          </w:r>
          <w:r w:rsidR="00B500CC">
            <w:fldChar w:fldCharType="end"/>
          </w:r>
        </w:sdtContent>
      </w:sdt>
      <w:r w:rsidR="00E701B4">
        <w:t xml:space="preserve">. Noch eindrucksvoller wird </w:t>
      </w:r>
      <w:r w:rsidR="00CE4D68">
        <w:t>die</w:t>
      </w:r>
      <w:r w:rsidR="00E701B4">
        <w:t xml:space="preserve"> Kritik am Beispiel des </w:t>
      </w:r>
      <w:r w:rsidR="00CE4D68">
        <w:t>„</w:t>
      </w:r>
      <w:r w:rsidR="00CB1372">
        <w:t>Chinesischen Zimmers</w:t>
      </w:r>
      <w:r w:rsidR="00CE4D68">
        <w:t>“</w:t>
      </w:r>
      <w:r w:rsidR="00201178">
        <w:t xml:space="preserve"> nach Searle </w:t>
      </w:r>
      <w:sdt>
        <w:sdtPr>
          <w:alias w:val="To edit, see citavi.com/edit"/>
          <w:tag w:val="CitaviPlaceholder#d0cf9a83-cdd6-4b12-80fd-133e2cc0128d"/>
          <w:id w:val="1142240943"/>
          <w:placeholder>
            <w:docPart w:val="EA591F6B2DD148E4B43A3754FB3DB98B"/>
          </w:placeholder>
        </w:sdtPr>
        <w:sdtEndPr/>
        <w:sdtContent>
          <w:r w:rsidR="0020117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2ExMWE5LTk1NTctNDMwZC1hMGYyLTk0NjYxYTdkOWZkZSIsIlJhbmdlTGVuZ3RoIjo2LCJSZWZlcmVuY2VJZCI6IjU2NDk5ODYyLTY1YmUtNDQwZC04OTUzLThiMjUxMTZhYmM0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xNy9TMDE0MDUyNVgwMDAwNTc1NiIsIlVyaVN0cmluZyI6Imh0dHBzOi8vZG9pLm9yZy8xMC4xMDE3L1MwMTQwNTI1WDAwMDA1NzU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}</w:instrText>
          </w:r>
          <w:r w:rsidR="00201178">
            <w:fldChar w:fldCharType="separate"/>
          </w:r>
          <w:r w:rsidR="00227B66">
            <w:t>(1980)</w:t>
          </w:r>
          <w:r w:rsidR="00201178">
            <w:fldChar w:fldCharType="end"/>
          </w:r>
        </w:sdtContent>
      </w:sdt>
      <w:r w:rsidR="00CB1372">
        <w:t>. Hierbei handelt es sich um ein gedankliches Experiment</w:t>
      </w:r>
      <w:r w:rsidR="009B4428">
        <w:t xml:space="preserve"> mit Ursprung in der Psychologie</w:t>
      </w:r>
      <w:r w:rsidR="00CB1372">
        <w:t xml:space="preserve">, bei dem eine Person in einem Raum steht und </w:t>
      </w:r>
      <w:r w:rsidR="00C07EF5">
        <w:t xml:space="preserve">Fragen auf Chinesisch gestellt bekommt. </w:t>
      </w:r>
      <w:r w:rsidR="00020D97">
        <w:t xml:space="preserve">Als einziges Hilfsmittel verfügt die Person über ein Regelbuch, mit dessen Hilfe sie die Fragen ebenfalls auf Chinesisch beantworten muss. Eine außenstehende Person könnte zu dem Schluss kommen, dass die Person im Raum </w:t>
      </w:r>
      <w:r w:rsidR="00D91FA6">
        <w:t xml:space="preserve">die Sprache Chinesisch beherrscht, obwohl sie in Wahrheit nur einen fest definierten Regelsatz </w:t>
      </w:r>
      <w:r w:rsidR="00236C88">
        <w:t xml:space="preserve">abarbeitet und überhaupt nicht über Kenntnisse der chinesischen Sprache verfügt </w:t>
      </w:r>
      <w:sdt>
        <w:sdtPr>
          <w:alias w:val="To edit, see citavi.com/edit"/>
          <w:tag w:val="CitaviPlaceholder#51cf8059-8c98-4c8d-afb3-82f356a7a237"/>
          <w:id w:val="-939752772"/>
          <w:placeholder>
            <w:docPart w:val="C9D9B3F695374B7E8C292F0B9FF560FC"/>
          </w:placeholder>
        </w:sdtPr>
        <w:sdtEndPr/>
        <w:sdtContent>
          <w:r w:rsidR="00236C8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zk2ZWI4LTQzY2QtNGQ2MS05ZmQwLTBmZDczZjM2N2U2Z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NTFjZjgwNTktOGM5OC00YzhkLWFmYjMtODJmMzU2YTdhMjM3IiwiVGV4dCI6Iih2Z2wuIExpZ2dpZXJpIHVuZCBNw7xsbGVyIDIwMTksIFMuIDMwNCkiLCJXQUlWZXJzaW9uIjoiNi4xMC4wLjAifQ==}</w:instrText>
          </w:r>
          <w:r w:rsidR="00236C88">
            <w:fldChar w:fldCharType="separate"/>
          </w:r>
          <w:r w:rsidR="00227B66">
            <w:t xml:space="preserve">(vgl. </w:t>
          </w:r>
          <w:proofErr w:type="spellStart"/>
          <w:r w:rsidR="00227B66">
            <w:t>Liggieri</w:t>
          </w:r>
          <w:proofErr w:type="spellEnd"/>
          <w:r w:rsidR="00227B66">
            <w:t xml:space="preserve"> und Müller 2019, S. 304)</w:t>
          </w:r>
          <w:r w:rsidR="00236C88">
            <w:fldChar w:fldCharType="end"/>
          </w:r>
        </w:sdtContent>
      </w:sdt>
      <w:r w:rsidR="00236C88">
        <w:t xml:space="preserve">. Diese beiden Gegenargumente zeigen deutlich, dass die </w:t>
      </w:r>
      <w:r w:rsidR="005C26CD">
        <w:t>fehlende</w:t>
      </w:r>
      <w:r w:rsidR="00236C88">
        <w:t xml:space="preserve"> äußere Unterscheidbarkeit </w:t>
      </w:r>
      <w:r>
        <w:t>zwischen einem Menschen</w:t>
      </w:r>
      <w:r w:rsidR="00236C88">
        <w:t xml:space="preserve"> und </w:t>
      </w:r>
      <w:r w:rsidR="00DB4189">
        <w:t xml:space="preserve">einer </w:t>
      </w:r>
      <w:r w:rsidR="00236C88">
        <w:t>Maschine noch nicht zwangsläufi</w:t>
      </w:r>
      <w:r w:rsidR="005B51EF">
        <w:t>g eine Interaktion mit einem</w:t>
      </w:r>
      <w:r w:rsidR="00F57BD5">
        <w:t xml:space="preserve"> scheinbar</w:t>
      </w:r>
      <w:r w:rsidR="008C78E6">
        <w:t xml:space="preserve"> intelligenten</w:t>
      </w:r>
      <w:r w:rsidR="005B51EF">
        <w:t xml:space="preserve"> Individuum </w:t>
      </w:r>
      <w:del w:id="65" w:author="Sebastian Knopf" w:date="2023-01-30T15:52:00Z">
        <w:r w:rsidR="005B51EF" w:rsidDel="00B127D3">
          <w:delText xml:space="preserve">von </w:delText>
        </w:r>
      </w:del>
      <w:r w:rsidR="005C26CD">
        <w:t xml:space="preserve">bedeuten. </w:t>
      </w:r>
      <w:r w:rsidR="008B16BB">
        <w:t xml:space="preserve">Im </w:t>
      </w:r>
      <w:r w:rsidR="008C78E6">
        <w:t xml:space="preserve">letztgenannten </w:t>
      </w:r>
      <w:r w:rsidR="00900265">
        <w:t>Beispiel</w:t>
      </w:r>
      <w:r w:rsidR="008B16BB">
        <w:t xml:space="preserve"> wäre </w:t>
      </w:r>
      <w:r w:rsidR="00900265">
        <w:t xml:space="preserve">dann </w:t>
      </w:r>
      <w:r w:rsidR="008B16BB">
        <w:t>Intelligenz im Spiel, wenn die Person innerhalb des Raumes sich tatsächlich Kenntnisse der chinesischen Sprache angeeignet hätte.</w:t>
      </w:r>
    </w:p>
    <w:p w14:paraId="2BBBF91C" w14:textId="5190EEFC" w:rsidR="000E1CB1" w:rsidRDefault="005C1E3A" w:rsidP="005B35B0">
      <w:r>
        <w:t>Ein</w:t>
      </w:r>
      <w:r w:rsidR="00483D28">
        <w:t xml:space="preserve">en weiteren, deutlich konkreteren Definitionsansatz liefert Mainzer </w:t>
      </w:r>
      <w:sdt>
        <w:sdtPr>
          <w:alias w:val="To edit, see citavi.com/edit"/>
          <w:tag w:val="CitaviPlaceholder#12f59375-9e13-44d2-8916-c3cf71dc6f30"/>
          <w:id w:val="27230759"/>
          <w:placeholder>
            <w:docPart w:val="672CDB7C181B49E19F01351D507D37F7"/>
          </w:placeholder>
        </w:sdtPr>
        <w:sdtEndPr/>
        <w:sdtContent>
          <w:r w:rsidR="00483D2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WI5NTU1LWFjYTItNGVlOC1iMTU3LTY1ZDlmYjE2YTczZSIsIlJhbmdlTGVuZ3RoIjo2LCJSZWZlcmVuY2VJZCI6IjMxMjZjYjlmLWJjOGYtNGExOC05YjdlLTBlNWJmMDg5NmI4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NSJ9fV0sIk9yZ2FuaXphdGlvbnMiOltdLCJPdGhlcnNJbnZvbHZlZCI6W10sIlBsYWNlT2ZQdWJsaWNhdGlvbiI6IkJlcmxpbiwgSGVpZGVsYmVyZyIsIlB1Ymxpc2hlcnMiOlt7IiRpZCI6IjEx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1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kpIn1dfSwiVGFnIjoiQ2l0YXZpUGxhY2Vob2xkZXIjMTJmNTkzNzUtOWUxMy00NGQyLTg5MTYtYzNjZjcxZGM2ZjMwIiwiVGV4dCI6IigyMDE5KSIsIldBSVZlcnNpb24iOiI2LjEwLjAuMCJ9}</w:instrText>
          </w:r>
          <w:r w:rsidR="00483D28">
            <w:fldChar w:fldCharType="separate"/>
          </w:r>
          <w:r w:rsidR="00227B66">
            <w:t>(2019)</w:t>
          </w:r>
          <w:r w:rsidR="00483D28">
            <w:fldChar w:fldCharType="end"/>
          </w:r>
        </w:sdtContent>
      </w:sdt>
      <w:r w:rsidR="00483D28">
        <w:t xml:space="preserve">. </w:t>
      </w:r>
      <w:r w:rsidR="00B056F4">
        <w:t xml:space="preserve">Er betrachtet Intelligenz nicht als absolute, binäre Eigenschaft, </w:t>
      </w:r>
      <w:del w:id="66" w:author="Sebastian Knopf" w:date="2023-01-30T15:53:00Z">
        <w:r w:rsidR="00B056F4" w:rsidDel="00B127D3">
          <w:delText>die durch ein Individuum entweder erfüllt oder nicht erfüllt sein kann,</w:delText>
        </w:r>
      </w:del>
      <w:r w:rsidR="00B056F4">
        <w:t xml:space="preserve"> sondern relativiert den Begriff. </w:t>
      </w:r>
      <w:r w:rsidR="002F7A0E">
        <w:t xml:space="preserve">Statt einem </w:t>
      </w:r>
      <w:r w:rsidR="00694C08">
        <w:t>absoluten</w:t>
      </w:r>
      <w:r w:rsidR="002F7A0E">
        <w:t xml:space="preserve"> Vorhandensein oder Nichtvorhandensein der Eigenschaft Intelligenz, wird diese in Graden </w:t>
      </w:r>
      <w:r w:rsidR="009879A3">
        <w:t>angegeben</w:t>
      </w:r>
      <w:r w:rsidR="00C7630A">
        <w:t xml:space="preserve"> und bereits nicht mehr auf beliebige Individuen, sondern schon auf </w:t>
      </w:r>
      <w:r w:rsidR="00A972A6">
        <w:t>„[Computer]</w:t>
      </w:r>
      <w:r w:rsidR="001311A8">
        <w:t>Systeme</w:t>
      </w:r>
      <w:r w:rsidR="00A972A6">
        <w:t xml:space="preserve">“ </w:t>
      </w:r>
      <w:sdt>
        <w:sdtPr>
          <w:alias w:val="To edit, see citavi.com/edit"/>
          <w:tag w:val="CitaviPlaceholder#d6f96500-a70c-439c-ba96-c75bcbdcac3b"/>
          <w:id w:val="-1213662629"/>
          <w:placeholder>
            <w:docPart w:val="672CDB7C181B49E19F01351D507D37F7"/>
          </w:placeholder>
        </w:sdtPr>
        <w:sdtEndPr/>
        <w:sdtContent>
          <w:r w:rsidR="00A972A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ZWIzNWVhLWY5YTQtNGMzNS04N2UyLWFjZjRmODllMTYwZS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NkNmY5NjUwMC1hNzBjLTQzOWMtYmE5Ni1jNzViY2JkY2FjM2IiLCJUZXh0IjoiKE1haW56ZXIgMjAxOSwgUy4gMykiLCJXQUlWZXJzaW9uIjoiNi4xMC4wLjAifQ==}</w:instrText>
          </w:r>
          <w:r w:rsidR="00A972A6">
            <w:fldChar w:fldCharType="separate"/>
          </w:r>
          <w:r w:rsidR="00227B66">
            <w:t>(Mainzer 2019, S. 3)</w:t>
          </w:r>
          <w:r w:rsidR="00A972A6">
            <w:fldChar w:fldCharType="end"/>
          </w:r>
        </w:sdtContent>
      </w:sdt>
      <w:r w:rsidR="001311A8">
        <w:t xml:space="preserve"> bezogen</w:t>
      </w:r>
      <w:r w:rsidR="00C7630A">
        <w:t xml:space="preserve">. </w:t>
      </w:r>
      <w:r w:rsidR="00B056F4">
        <w:t xml:space="preserve">Demzufolge hängt der Intelligenzgrad eines </w:t>
      </w:r>
      <w:r w:rsidR="001311A8">
        <w:t xml:space="preserve">Systems </w:t>
      </w:r>
      <w:r w:rsidR="004E1B30">
        <w:t xml:space="preserve">„vom Grad der Selbstständigkeit, vom </w:t>
      </w:r>
      <w:r w:rsidR="00197AE7">
        <w:t>Grad der Komplexität des Problems und dem Grad der Effizienz der Problemlösung“</w:t>
      </w:r>
      <w:r w:rsidR="004106E3">
        <w:t xml:space="preserve"> </w:t>
      </w:r>
      <w:sdt>
        <w:sdtPr>
          <w:alias w:val="To edit, see citavi.com/edit"/>
          <w:tag w:val="CitaviPlaceholder#58e388c3-2c99-43b5-9454-7d372f23fc50"/>
          <w:id w:val="-1962108376"/>
          <w:placeholder>
            <w:docPart w:val="672CDB7C181B49E19F01351D507D37F7"/>
          </w:placeholder>
        </w:sdtPr>
        <w:sdtEndPr/>
        <w:sdtContent>
          <w:r w:rsidR="00236F69">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Tk5MDBjLWM1YzYtNDUyMC05NmRlLWRmNzllZGM4Mjk4Ni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M1OGUzODhjMy0yYzk5LTQzYjUtOTQ1NC03ZDM3MmYyM2ZjNTAiLCJUZXh0IjoiKE1haW56ZXIgMjAxOSwgUy4gMykiLCJXQUlWZXJzaW9uIjoiNi4xMC4wLjAifQ==}</w:instrText>
          </w:r>
          <w:r w:rsidR="00236F69">
            <w:fldChar w:fldCharType="separate"/>
          </w:r>
          <w:r w:rsidR="00227B66">
            <w:t>(Mainzer 2019, S. 3)</w:t>
          </w:r>
          <w:r w:rsidR="00236F69">
            <w:fldChar w:fldCharType="end"/>
          </w:r>
        </w:sdtContent>
      </w:sdt>
      <w:r w:rsidR="00197AE7">
        <w:t xml:space="preserve"> ab.</w:t>
      </w:r>
      <w:r w:rsidR="00E5330D">
        <w:t xml:space="preserve"> Diese Definition eröffnet i</w:t>
      </w:r>
      <w:r w:rsidR="00836728">
        <w:t>n</w:t>
      </w:r>
      <w:r w:rsidR="00E5330D">
        <w:t xml:space="preserve"> Bezug auf ein Betriebsleitsystem </w:t>
      </w:r>
      <w:r w:rsidR="009E35F1">
        <w:t xml:space="preserve">neue Möglichkeiten. So können Selbstständigkeit, Komplexität des Problems und Effizienz </w:t>
      </w:r>
      <w:r w:rsidR="00A420CD">
        <w:t xml:space="preserve">gemessen und </w:t>
      </w:r>
      <w:r w:rsidR="00C2178F">
        <w:t>in alternativen System</w:t>
      </w:r>
      <w:r w:rsidR="008C7AD2">
        <w:t>en</w:t>
      </w:r>
      <w:r w:rsidR="00C2178F">
        <w:t xml:space="preserve"> miteinander verglichen</w:t>
      </w:r>
      <w:r w:rsidR="00A420CD">
        <w:t xml:space="preserve"> werden.</w:t>
      </w:r>
    </w:p>
    <w:p w14:paraId="29DF551A" w14:textId="1DC662D3" w:rsidR="00512767" w:rsidRPr="005B35B0" w:rsidRDefault="001A06DE" w:rsidP="005B35B0">
      <w:r>
        <w:lastRenderedPageBreak/>
        <w:t xml:space="preserve">Noch kürzer fasst sich Rimscha </w:t>
      </w:r>
      <w:sdt>
        <w:sdtPr>
          <w:alias w:val="To edit, see citavi.com/edit"/>
          <w:tag w:val="CitaviPlaceholder#7d64374a-2731-46c0-bdbc-0329ea026929"/>
          <w:id w:val="-1218199778"/>
          <w:placeholder>
            <w:docPart w:val="AB494F83BCEE4B40B455DA14353B4A89"/>
          </w:placeholder>
        </w:sdtPr>
        <w:sdtEndPr/>
        <w:sdtContent>
          <w:r>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YTM3ZTA4LWNmNDAtNDJlOC1iM2M5LTIwMTZlODk1MjAzZSIsIlJhbmdlTGVuZ3RoIjo2LCJSZWZlcmVuY2VJZCI6ImJiZTZjZWQ2LTNmNjAtNDMxYy04ZWEwLTEzN2I3M2YwOGFm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rdXMiLCJMYXN0TmFtZSI6IlJpbXNjaGEiLCJQcmVmaXgiOiJ2b24iLCJQcm90ZWN0ZWQiOmZhbHNlLCJTZXgiOjIsIkNyZWF0ZWRCeSI6Il9TZWJhc3RpYW4gS25vcGYiLCJDcmVhdGVkT24iOiIyMDIyLTA5LTExVDA2OjQ0OjM0IiwiTW9kaWZpZWRCeSI6Il9TZWJhc3RpYW4gS25vcGYiLCJJZCI6ImI4NzBjMmRhLWJkYjAtNDY5YS05MGYxLTE0ZjlmZWVjMmRjNSIsIk1vZGlmaWVkT24iOiIyMDIyLTA5LTExVDA2OjQ0OjM0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Vc2VyXFxBcHBEYXRhXFxMb2NhbFxcVGVtcFxca3V3ZmNvazIuanBnIiwiVXJpU3RyaW5nIjoiYmJlNmNlZDYtM2Y2MC00MzFjLThlYTAtMTM3YjczZjA4YWY1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czovL3N3YnBsdXMuYnN6LWJ3LmRlL2JzejI4NjAzMDA3MWluaC5odG0iLCJVcmlTdHJpbmciOiJodHRwczovL3N3YnBsdXMuYnN6LWJ3LmRlL2JzejI4NjAzMDA3MWluaC5odG0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A4KSJ9XX0sIlRhZyI6IkNpdGF2aVBsYWNlaG9sZGVyIzdkNjQzNzRhLTI3MzEtNDZjMC1iZGJjLTAzMjllYTAyNjkyOSIsIlRleHQiOiIoMjAwOCkiLCJXQUlWZXJzaW9uIjoiNi4xMC4wLjAifQ==}</w:instrText>
          </w:r>
          <w:r>
            <w:fldChar w:fldCharType="separate"/>
          </w:r>
          <w:r w:rsidR="00227B66">
            <w:t>(2008)</w:t>
          </w:r>
          <w:r>
            <w:fldChar w:fldCharType="end"/>
          </w:r>
        </w:sdtContent>
      </w:sdt>
      <w:r w:rsidR="00A731C7">
        <w:t xml:space="preserve"> bei seiner Definition. </w:t>
      </w:r>
      <w:r w:rsidR="00B306FA">
        <w:t xml:space="preserve">Diese besagt sinngemäß, dass ein System dann als intelligent angesehen werden kann, wenn </w:t>
      </w:r>
      <w:r w:rsidR="008F374B">
        <w:t xml:space="preserve">selbstständig Probleme lösen kann, ohne vorher von einem Menschen gesagt zu </w:t>
      </w:r>
      <w:r w:rsidR="009F564C">
        <w:t>bekommen,</w:t>
      </w:r>
      <w:r w:rsidR="008F374B">
        <w:t xml:space="preserve"> wie </w:t>
      </w:r>
      <w:r w:rsidR="00734419">
        <w:t xml:space="preserve">genau </w:t>
      </w:r>
      <w:r w:rsidR="008F374B">
        <w:t>das Problem gelöst werden soll</w:t>
      </w:r>
      <w:r w:rsidR="00C12C5F">
        <w:t xml:space="preserve"> </w:t>
      </w:r>
      <w:sdt>
        <w:sdtPr>
          <w:alias w:val="To edit, see citavi.com/edit"/>
          <w:tag w:val="CitaviPlaceholder#cf0877be-d3ef-4066-80a2-cca252b1e7ba"/>
          <w:id w:val="1645459659"/>
          <w:placeholder>
            <w:docPart w:val="169004DA945E48FAB1AEC06C92540140"/>
          </w:placeholder>
        </w:sdtPr>
        <w:sdtEndPr/>
        <w:sdtContent>
          <w:r w:rsidR="00D47BFD">
            <w:fldChar w:fldCharType="begin"/>
          </w:r>
          <w:r w:rsidR="00D47BF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zU1ZjgxLTM3ZTktNDYyZC04NWJhLWFlMTcyYTVkMGRhZiIsIlJhbmdlTGVuZ3RoIjoyNy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mltc2NoYSAyMDA4LCBTLiAxMDUpIn1dfSwiVGFnIjoiQ2l0YXZpUGxhY2Vob2xkZXIjY2YwODc3YmUtZDNlZi00MDY2LTgwYTItY2NhMjUyYjFlN2JhIiwiVGV4dCI6Iih2Z2wuIFJpbXNjaGEgMjAwOCwgUy4gMTA1KSIsIldBSVZlcnNpb24iOiI2LjEwLjAuMCJ9}</w:instrText>
          </w:r>
          <w:r w:rsidR="00D47BFD">
            <w:fldChar w:fldCharType="separate"/>
          </w:r>
          <w:r w:rsidR="00227B66">
            <w:t>(vgl. Rimscha 2008, S. 105)</w:t>
          </w:r>
          <w:r w:rsidR="00D47BFD">
            <w:fldChar w:fldCharType="end"/>
          </w:r>
        </w:sdtContent>
      </w:sdt>
      <w:r w:rsidR="008F374B">
        <w:t>.</w:t>
      </w:r>
      <w:r w:rsidR="00B535FA">
        <w:t xml:space="preserve"> </w:t>
      </w:r>
      <w:r w:rsidR="00CB0422">
        <w:t xml:space="preserve">Dieser </w:t>
      </w:r>
      <w:r w:rsidR="00526D3F">
        <w:t xml:space="preserve">Auffassung ähnelt auch die Definition von Nahrstedt </w:t>
      </w:r>
      <w:sdt>
        <w:sdtPr>
          <w:alias w:val="To edit, see citavi.com/edit"/>
          <w:tag w:val="CitaviPlaceholder#7f82bbe8-2f69-4010-8194-9cdc4a38c945"/>
          <w:id w:val="1679462648"/>
          <w:placeholder>
            <w:docPart w:val="169004DA945E48FAB1AEC06C92540140"/>
          </w:placeholder>
        </w:sdtPr>
        <w:sdtEndPr/>
        <w:sdtContent>
          <w:r w:rsidR="00526D3F">
            <w:fldChar w:fldCharType="begin"/>
          </w:r>
          <w:r w:rsidR="0052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MGY5N2RiLThmNWMtNDQ3NC1iNmM5LThmYWU2MTcwNWNhOCIsIlJhbmdlTGVuZ3RoIjo2LCJSZWZlcmVuY2VJZCI6ImU0NzkxNDliLWI5YmQtNDRhMS1iODI3LWEyMTcyNzg0ZWQ5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NSJ9fV0sIk9yZ2FuaXphdGlvbnMiOltdLCJPdGhlcnNJbnZvbHZlZCI6W10sIlBsYWNlT2ZQdWJsaWNhdGlvbiI6IldpZXNiYWRlbiIsIlB1Ymxpc2hlcnMiOlt7IiRpZCI6IjEx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NS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xMikifV19LCJUYWciOiJDaXRhdmlQbGFjZWhvbGRlciM3ZjgyYmJlOC0yZjY5LTQwMTAtODE5NC05Y2RjNGEzOGM5NDUiLCJUZXh0IjoiKDIwMTIpIiwiV0FJVmVyc2lvbiI6IjYuMTAuMC4wIn0=}</w:instrText>
          </w:r>
          <w:r w:rsidR="00526D3F">
            <w:fldChar w:fldCharType="separate"/>
          </w:r>
          <w:r w:rsidR="00227B66">
            <w:t>(2012)</w:t>
          </w:r>
          <w:r w:rsidR="00526D3F">
            <w:fldChar w:fldCharType="end"/>
          </w:r>
        </w:sdtContent>
      </w:sdt>
      <w:r w:rsidR="00526D3F">
        <w:t xml:space="preserve">. </w:t>
      </w:r>
      <w:r w:rsidR="00C80DB1">
        <w:t xml:space="preserve">Ein System im Kontext der künstlichen Intelligenz ist demnach als sogenanntes Expertensystem anzusehen, wenn </w:t>
      </w:r>
      <w:r w:rsidR="004C4873">
        <w:t xml:space="preserve">die gelieferten Lösungen „von der Qualität her von denen eines menschlichen Experten nicht zu unterscheiden sind“ </w:t>
      </w:r>
      <w:sdt>
        <w:sdtPr>
          <w:alias w:val="To edit, see citavi.com/edit"/>
          <w:tag w:val="CitaviPlaceholder#648073c5-c73b-459a-946b-c4413bc39fb6"/>
          <w:id w:val="-1862506106"/>
          <w:placeholder>
            <w:docPart w:val="169004DA945E48FAB1AEC06C92540140"/>
          </w:placeholder>
        </w:sdtPr>
        <w:sdtEndPr/>
        <w:sdtContent>
          <w:r w:rsidR="004C4873">
            <w:fldChar w:fldCharType="begin"/>
          </w:r>
          <w:r w:rsidR="00B20F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DI2MDFkLWUwNmItNDY3Ni1hYWQ2LWQ0MTBlOWI2OWI2MiIsIlJhbmdlTGVuZ3RoIjoyNCwiUmVmZXJlbmNlSWQiOiJlNDc5MTQ5Yi1iOWJkLTQ0YTEtYjgyNy1hMjE3Mjc4NGVkO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Q2IiwiU3RhcnRQYWdlIjp7IiRpZCI6IjUiLCIkdHlwZSI6IlN3aXNzQWNhZGVtaWMuUGFnZU51bWJlciwgU3dpc3NBY2FkZW1pYyIsIklzRnVsbHlOdW1lcmljIjp0cnVlLCJOdW1iZXIiOjI0NiwiTnVtYmVyaW5nVHlwZSI6MCwiTnVtZXJhbFN5c3RlbSI6MCwiT3JpZ2luYWxTdHJpbmciOiIyNDYiLCJQcmV0dHlTdHJpbmciOiIyND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gzNDgtMTk4MC0yIiwiRWRpdG9ycyI6W10sIkV2YWx1YXRpb25Db21wbGV4aXR5IjowLCJFdmFsdWF0aW9uU291cmNlVGV4dEZvcm1hdCI6MCwiR3JvdXBzIjpbXSwiSGFzTGFiZWwxIjpmYWxzZSwiSGFzTGFiZWwyIjpmYWxzZSwiSXNibiI6Ijk3OC0zLTgzNDgtMTY5Mi00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OCJ9fV0sIk9yZ2FuaXphdGlvbnMiOltdLCJPdGhlcnNJbnZvbHZlZCI6W10sIlBsYWNlT2ZQdWJsaWNhdGlvbiI6IldpZXNiYWRlbiIsIlB1Ymxpc2hlcnMiOlt7IiRpZCI6IjE0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OC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4In19LCJVc2VOdW1iZXJpbmdUeXBlT2ZQYXJlbnREb2N1bWVudCI6ZmFsc2V9XSwiRm9ybWF0dGVkVGV4dCI6eyIkaWQiOiIxNSIsIkNvdW50IjoxLCJUZXh0VW5pdHMiOlt7IiRpZCI6IjE2IiwiRm9udFN0eWxlIjp7IiRpZCI6IjE3IiwiTmV1dHJhbCI6dHJ1ZX0sIlJlYWRpbmdPcmRlciI6MSwiVGV4dCI6IihOYWhyc3RlZHQgMjAxMiwgUy4gMjQ2KSJ9XX0sIlRhZyI6IkNpdGF2aVBsYWNlaG9sZGVyIzY0ODA3M2M1LWM3M2ItNDU5YS05NDZiLWM0NDEzYmMzOWZiNiIsIlRleHQiOiIoTmFocnN0ZWR0IDIwMTIsIFMuIDI0NikiLCJXQUlWZXJzaW9uIjoiNi4xMC4wLjAifQ==}</w:instrText>
          </w:r>
          <w:r w:rsidR="004C4873">
            <w:fldChar w:fldCharType="separate"/>
          </w:r>
          <w:r w:rsidR="00227B66">
            <w:t>(Nahrstedt 2012, S. 246)</w:t>
          </w:r>
          <w:r w:rsidR="004C4873">
            <w:fldChar w:fldCharType="end"/>
          </w:r>
        </w:sdtContent>
      </w:sdt>
      <w:r w:rsidR="00B20FD7">
        <w:t>.</w:t>
      </w:r>
    </w:p>
    <w:p w14:paraId="6EDF355D" w14:textId="530CF813" w:rsidR="0060665E" w:rsidRDefault="0060665E" w:rsidP="005B35B0">
      <w:r>
        <w:t xml:space="preserve">Der Begriff des Expertensystems </w:t>
      </w:r>
      <w:r w:rsidR="006A1582">
        <w:t xml:space="preserve">taucht auch in der historischen Forschung zur künstlichen Intelligenz auf. Während </w:t>
      </w:r>
      <w:r w:rsidR="00233C40">
        <w:t xml:space="preserve">bereits im Barockzeitalter </w:t>
      </w:r>
      <w:r w:rsidR="003848A5">
        <w:t xml:space="preserve">versucht wird, Gedankengut und erlerntes Wissen </w:t>
      </w:r>
      <w:r w:rsidR="00E92B42">
        <w:t>allein</w:t>
      </w:r>
      <w:r w:rsidR="00DF72C9">
        <w:t xml:space="preserve"> auf Rechnungen zurückzuführen, wächst der Wunsch nach einer Universalsprache</w:t>
      </w:r>
      <w:r w:rsidR="00E92B42">
        <w:t xml:space="preserve">. Diese </w:t>
      </w:r>
      <w:r w:rsidR="00E92B42" w:rsidRPr="00E92B42">
        <w:rPr>
          <w:i/>
          <w:iCs/>
        </w:rPr>
        <w:t>Lingua Universalis</w:t>
      </w:r>
      <w:r w:rsidR="00E92B42">
        <w:t xml:space="preserve"> soll</w:t>
      </w:r>
      <w:r w:rsidR="00B357E0">
        <w:t xml:space="preserve"> </w:t>
      </w:r>
      <w:r w:rsidR="00456538">
        <w:t xml:space="preserve">es unabhängig vom Inhalt </w:t>
      </w:r>
      <w:r w:rsidR="00393282">
        <w:t xml:space="preserve">möglich machen, Wissen in einem mathematischen Kalkül auszudrücken </w:t>
      </w:r>
      <w:sdt>
        <w:sdtPr>
          <w:alias w:val="To edit, see citavi.com/edit"/>
          <w:tag w:val="CitaviPlaceholder#ae3d6fae-319b-4a52-9ec7-c0f987035e0d"/>
          <w:id w:val="-999341162"/>
          <w:placeholder>
            <w:docPart w:val="92BA52E26BE94E2C945DCD0C32C0EE0B"/>
          </w:placeholder>
        </w:sdtPr>
        <w:sdtEndPr/>
        <w:sdtContent>
          <w:r w:rsidR="006D0607">
            <w:fldChar w:fldCharType="begin"/>
          </w:r>
          <w:r w:rsidR="006D06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MWY5MDRiLTMwZGItNDM5Zi04NTAxLTE5OWU4MzlhMzFmMSIsIlJhbmdlTGVuZ3RoIjoyN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01ODA0Ni0yIiwiRWRpdG9ycyI6W10sIkV2YWx1YXRpb25Db21wbGV4aXR5IjowLCJFdmFsdWF0aW9uU291cmNlVGV4dEZvcm1hdCI6MCwiR3JvdXBzIjpbXSwiSGFzTGFiZWwxIjpmYWxzZSwiSGFzTGFiZWwyIjpmYWxzZSwiSXNibiI6Ijk3OC0zLTY2Mi01ODA0NS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WFpbnplciAyMDE5LCBTLiA4KSJ9XX0sIlRhZyI6IkNpdGF2aVBsYWNlaG9sZGVyI2FlM2Q2ZmFlLTMxOWItNGE1Mi05ZWM3LWMwZjk4NzAzNWUwZCIsIlRleHQiOiIodmdsLiBNYWluemVyIDIwMTksIFMuIDgpIiwiV0FJVmVyc2lvbiI6IjYuMTAuMC4wIn0=}</w:instrText>
          </w:r>
          <w:r w:rsidR="006D0607">
            <w:fldChar w:fldCharType="separate"/>
          </w:r>
          <w:r w:rsidR="00227B66">
            <w:t>(vgl. Mainzer 2019, S. 8)</w:t>
          </w:r>
          <w:r w:rsidR="006D0607">
            <w:fldChar w:fldCharType="end"/>
          </w:r>
        </w:sdtContent>
      </w:sdt>
      <w:r w:rsidR="009666BF">
        <w:t xml:space="preserve">. Die Ergebnisse dieser Forschungen waren jedoch bis </w:t>
      </w:r>
      <w:r w:rsidR="00EC0431">
        <w:t xml:space="preserve">Ende der 1960er Jahre kaum praktisch </w:t>
      </w:r>
      <w:r w:rsidR="009E0D44">
        <w:t>e</w:t>
      </w:r>
      <w:r w:rsidR="00EC0431">
        <w:t>ins</w:t>
      </w:r>
      <w:r w:rsidR="00044CD3">
        <w:t>e</w:t>
      </w:r>
      <w:r w:rsidR="00EC0431">
        <w:t xml:space="preserve">tzbar, weshalb sich </w:t>
      </w:r>
      <w:ins w:id="67" w:author="Sebastian Knopf" w:date="2023-01-30T15:54:00Z">
        <w:r w:rsidR="00B127D3">
          <w:t>erst</w:t>
        </w:r>
      </w:ins>
      <w:ins w:id="68" w:author="Sebastian Knopf" w:date="2023-01-30T15:55:00Z">
        <w:r w:rsidR="00B127D3">
          <w:t xml:space="preserve"> </w:t>
        </w:r>
      </w:ins>
      <w:r w:rsidR="005D39DB">
        <w:t xml:space="preserve">in den 1970er Jahren der Begriff des Expertensystems etablierte. </w:t>
      </w:r>
      <w:r w:rsidR="009E0D44">
        <w:t xml:space="preserve">Hierunter versteht sich die Abgrenzung vom „allgemeinen Problemlöser“ </w:t>
      </w:r>
      <w:sdt>
        <w:sdtPr>
          <w:alias w:val="To edit, see citavi.com/edit"/>
          <w:tag w:val="CitaviPlaceholder#78145630-6fe7-44c6-ae24-377ca682200b"/>
          <w:id w:val="-1091243841"/>
          <w:placeholder>
            <w:docPart w:val="92BA52E26BE94E2C945DCD0C32C0EE0B"/>
          </w:placeholder>
        </w:sdtPr>
        <w:sdtEndPr/>
        <w:sdtContent>
          <w:r w:rsidR="009E0D44">
            <w:fldChar w:fldCharType="begin"/>
          </w:r>
          <w:r w:rsidR="007537F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YTU2ZmU1LWNjZjQtNGJhNS1hZGUxLWJiYzE0OGRmMDM2NSIsIlJhbmdlTGVuZ3RoIjoyM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V9XSwiRm9ybWF0dGVkVGV4dCI6eyIkaWQiOiIxNSIsIkNvdW50IjoxLCJUZXh0VW5pdHMiOlt7IiRpZCI6IjE2IiwiRm9udFN0eWxlIjp7IiRpZCI6IjE3IiwiTmV1dHJhbCI6dHJ1ZX0sIlJlYWRpbmdPcmRlciI6MSwiVGV4dCI6IihNYWluemVyIDIwMTksIFMuIDExKSJ9XX0sIlRhZyI6IkNpdGF2aVBsYWNlaG9sZGVyIzc4MTQ1NjMwLTZmZTctNDRjNi1hZTI0LTM3N2NhNjgyMjAwYiIsIlRleHQiOiIoTWFpbnplciAyMDE5LCBTLiAxMSkiLCJXQUlWZXJzaW9uIjoiNi4xMC4wLjAifQ==}</w:instrText>
          </w:r>
          <w:r w:rsidR="009E0D44">
            <w:fldChar w:fldCharType="separate"/>
          </w:r>
          <w:r w:rsidR="00227B66">
            <w:t>(Mainzer 2019, S. 11)</w:t>
          </w:r>
          <w:r w:rsidR="009E0D44">
            <w:fldChar w:fldCharType="end"/>
          </w:r>
        </w:sdtContent>
      </w:sdt>
      <w:r w:rsidR="007537F7">
        <w:t xml:space="preserve"> hin zu </w:t>
      </w:r>
      <w:r w:rsidR="008A3391">
        <w:t xml:space="preserve">Expertenwissen in einem in sich geschlossenen und überschaubaren Bereich. </w:t>
      </w:r>
      <w:r w:rsidR="00A16616">
        <w:t xml:space="preserve">Ein Expertensystem </w:t>
      </w:r>
      <w:r w:rsidR="0071492B">
        <w:t xml:space="preserve">verfügt damit über begrenztes Wissen zu einem spezifischen Sachgebiet und kann mit diesem Wissen entsprechend </w:t>
      </w:r>
      <w:r w:rsidR="007C53A8">
        <w:t>automatisch Schlussfolgerungen ziehen. Erst diese Eingrenzung ermöglicht erste praxistaugliche Anwendungen basierend auf</w:t>
      </w:r>
      <w:ins w:id="69" w:author="Sebastian Knopf" w:date="2023-01-30T15:55:00Z">
        <w:r w:rsidR="00B127D3">
          <w:t xml:space="preserve"> dem Begriff der</w:t>
        </w:r>
      </w:ins>
      <w:r w:rsidR="007C53A8">
        <w:t xml:space="preserve"> künstliche</w:t>
      </w:r>
      <w:del w:id="70" w:author="Sebastian Knopf" w:date="2023-01-30T15:55:00Z">
        <w:r w:rsidR="007C53A8" w:rsidDel="00B127D3">
          <w:delText>r</w:delText>
        </w:r>
      </w:del>
      <w:ins w:id="71" w:author="Sebastian Knopf" w:date="2023-01-30T15:55:00Z">
        <w:r w:rsidR="00B127D3">
          <w:t>n</w:t>
        </w:r>
      </w:ins>
      <w:r w:rsidR="007C53A8">
        <w:t xml:space="preserve"> Intelligenz </w:t>
      </w:r>
      <w:sdt>
        <w:sdtPr>
          <w:alias w:val="To edit, see citavi.com/edit"/>
          <w:tag w:val="CitaviPlaceholder#fb7c5b20-8352-45ea-bc3b-8cb2e085a2b4"/>
          <w:id w:val="-139738751"/>
          <w:placeholder>
            <w:docPart w:val="92BA52E26BE94E2C945DCD0C32C0EE0B"/>
          </w:placeholder>
        </w:sdtPr>
        <w:sdtEndPr/>
        <w:sdtContent>
          <w:r w:rsidR="007C53A8">
            <w:fldChar w:fldCharType="begin"/>
          </w:r>
          <w:r w:rsidR="00F71F2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jgwYTU0LTExZDctNGUzNy1hYzg5LTA1NmMyZjUwNDY5OC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IpIn1dfSwiVGFnIjoiQ2l0YXZpUGxhY2Vob2xkZXIjZmI3YzViMjAtODM1Mi00NWVhLWJjM2ItOGNiMmUwODVhMmI0IiwiVGV4dCI6Iih2Z2wuIE1haW56ZXIgMjAxOSwgUy4gMTIpIiwiV0FJVmVyc2lvbiI6IjYuMTAuMC4wIn0=}</w:instrText>
          </w:r>
          <w:r w:rsidR="007C53A8">
            <w:fldChar w:fldCharType="separate"/>
          </w:r>
          <w:r w:rsidR="00227B66">
            <w:t>(vgl. Mainzer 2019, S. 12)</w:t>
          </w:r>
          <w:r w:rsidR="007C53A8">
            <w:fldChar w:fldCharType="end"/>
          </w:r>
        </w:sdtContent>
      </w:sdt>
      <w:r w:rsidR="00F71F2D">
        <w:t>.</w:t>
      </w:r>
    </w:p>
    <w:p w14:paraId="3B5FEE1D" w14:textId="5CA2976C" w:rsidR="00875941" w:rsidRDefault="003D6830" w:rsidP="005B35B0">
      <w:r>
        <w:t>Die Kernaussagen dieser Definitionen lassen sich zu einer Arbeitsdefinition für den Begriff de</w:t>
      </w:r>
      <w:r w:rsidR="005C4000">
        <w:t>s</w:t>
      </w:r>
      <w:r>
        <w:t xml:space="preserve"> </w:t>
      </w:r>
      <w:r w:rsidR="00786708">
        <w:t>intelligenten Betriebsleitsystems</w:t>
      </w:r>
      <w:r>
        <w:t xml:space="preserve"> zusammenfassen, </w:t>
      </w:r>
      <w:r w:rsidR="00B36505">
        <w:t xml:space="preserve">die eine Bewertung des Funktionsprototypen aus Kapitel </w:t>
      </w:r>
      <w:ins w:id="72" w:author="Sebastian Knopf" w:date="2023-01-30T15:56:00Z">
        <w:r w:rsidR="00953812">
          <w:fldChar w:fldCharType="begin"/>
        </w:r>
        <w:r w:rsidR="00953812">
          <w:instrText xml:space="preserve"> REF _Ref125986584 \r \h </w:instrText>
        </w:r>
      </w:ins>
      <w:r w:rsidR="00953812">
        <w:fldChar w:fldCharType="separate"/>
      </w:r>
      <w:ins w:id="73" w:author="Sebastian Knopf" w:date="2023-01-30T15:56:00Z">
        <w:r w:rsidR="00953812">
          <w:t>4</w:t>
        </w:r>
        <w:r w:rsidR="00953812">
          <w:fldChar w:fldCharType="end"/>
        </w:r>
      </w:ins>
      <w:del w:id="74" w:author="Sebastian Knopf" w:date="2023-01-30T15:56:00Z">
        <w:r w:rsidR="00B36505" w:rsidDel="00953812">
          <w:delText>3</w:delText>
        </w:r>
      </w:del>
      <w:r w:rsidR="00B36505">
        <w:t xml:space="preserve"> ermöglichen und damit </w:t>
      </w:r>
      <w:r w:rsidR="008038CC">
        <w:t xml:space="preserve">die </w:t>
      </w:r>
      <w:r w:rsidR="00B36505">
        <w:t>Überprüfbarkeit sicherstell</w:t>
      </w:r>
      <w:r w:rsidR="008038CC">
        <w:t>t</w:t>
      </w:r>
      <w:r w:rsidR="00B36505">
        <w:t xml:space="preserve">. </w:t>
      </w:r>
    </w:p>
    <w:p w14:paraId="5CC314CA" w14:textId="362A3829" w:rsidR="00454F20" w:rsidRPr="00FE3C47" w:rsidRDefault="00A646F4" w:rsidP="00FE3C47">
      <w:pPr>
        <w:rPr>
          <w:rStyle w:val="Hervorhebung"/>
        </w:rPr>
      </w:pPr>
      <w:r w:rsidRPr="00FE3C47">
        <w:rPr>
          <w:rStyle w:val="Hervorhebung"/>
        </w:rPr>
        <w:t>Ein intelligentes Betriebsleitsystem ist demnach ein System, dass</w:t>
      </w:r>
      <w:r w:rsidR="00875941" w:rsidRPr="00FE3C47">
        <w:rPr>
          <w:rStyle w:val="Hervorhebung"/>
        </w:rPr>
        <w:t xml:space="preserve"> selbstständig in der Lage ist, komplexe Probleme effizient zu lösen, ohne dabei </w:t>
      </w:r>
      <w:r w:rsidR="001771D7" w:rsidRPr="00FE3C47">
        <w:rPr>
          <w:rStyle w:val="Hervorhebung"/>
        </w:rPr>
        <w:t>aus</w:t>
      </w:r>
      <w:r w:rsidR="00716650" w:rsidRPr="00FE3C47">
        <w:rPr>
          <w:rStyle w:val="Hervorhebung"/>
        </w:rPr>
        <w:t xml:space="preserve">schließlich vordefinierte Ergebnisse aus einer endlichen Menge auszuwählen, wobei </w:t>
      </w:r>
      <w:r w:rsidR="00D16B42">
        <w:rPr>
          <w:rStyle w:val="Hervorhebung"/>
        </w:rPr>
        <w:t>die gelieferten</w:t>
      </w:r>
      <w:r w:rsidR="00716650" w:rsidRPr="00FE3C47">
        <w:rPr>
          <w:rStyle w:val="Hervorhebung"/>
        </w:rPr>
        <w:t xml:space="preserve"> Ergebnisse hinsichtlich ihrer Qualität nicht von </w:t>
      </w:r>
      <w:r w:rsidR="00FE3C47" w:rsidRPr="00FE3C47">
        <w:rPr>
          <w:rStyle w:val="Hervorhebung"/>
        </w:rPr>
        <w:t>denen eines Menschen unterscheidbar sein dürfen.</w:t>
      </w:r>
    </w:p>
    <w:p w14:paraId="67590288" w14:textId="7DE2F896" w:rsidR="00454F20" w:rsidRDefault="0088567D" w:rsidP="00454F20">
      <w:r>
        <w:t>Die folgenden Stichpunkte beschreiben beispielhaft, wie ein solches intelligentes Betriebsleitsystem in der Praxis ausgeprägt sein könnte</w:t>
      </w:r>
      <w:r w:rsidR="00792DF5">
        <w:t>:</w:t>
      </w:r>
    </w:p>
    <w:p w14:paraId="5DA409EE" w14:textId="607045CD" w:rsidR="00B303C8" w:rsidRPr="005B35B0" w:rsidRDefault="00B303C8" w:rsidP="00B303C8">
      <w:pPr>
        <w:pStyle w:val="Listenabsatz"/>
        <w:numPr>
          <w:ilvl w:val="0"/>
          <w:numId w:val="30"/>
        </w:numPr>
      </w:pPr>
      <w:r>
        <w:t>Die Menge der Ergebnisse ist nicht von vorneherein endlich, sondern richtet sich nach messbaren, relevanten Einflussgrößen und</w:t>
      </w:r>
      <w:r w:rsidR="005C5AA2">
        <w:t xml:space="preserve"> bildet dabei auch Schnittmengen von</w:t>
      </w:r>
      <w:r>
        <w:t xml:space="preserve"> möglichen Kombinationen von Fahrwegen</w:t>
      </w:r>
      <w:r w:rsidR="005C5AA2">
        <w:t xml:space="preserve"> </w:t>
      </w:r>
      <w:r>
        <w:t>(Eigenständige Lösungsfindung)</w:t>
      </w:r>
    </w:p>
    <w:p w14:paraId="0021F5BF" w14:textId="77777777" w:rsidR="00B303C8" w:rsidRDefault="00B303C8" w:rsidP="00B303C8">
      <w:pPr>
        <w:pStyle w:val="Listenabsatz"/>
      </w:pPr>
    </w:p>
    <w:p w14:paraId="57687A04" w14:textId="26615C62" w:rsidR="00792DF5" w:rsidRDefault="006D05C8" w:rsidP="00E50E96">
      <w:pPr>
        <w:pStyle w:val="Listenabsatz"/>
        <w:numPr>
          <w:ilvl w:val="0"/>
          <w:numId w:val="30"/>
        </w:numPr>
      </w:pPr>
      <w:r>
        <w:t xml:space="preserve">Die </w:t>
      </w:r>
      <w:r w:rsidR="00E50E96">
        <w:t xml:space="preserve">Erkennung einer Störungssituation </w:t>
      </w:r>
      <w:r>
        <w:t xml:space="preserve">soll vom Betriebsleitsystem </w:t>
      </w:r>
      <w:r w:rsidR="0068078E">
        <w:t>automatisch basierend auf bekanntem Wissen erfolgen (Selbstständigkeit)</w:t>
      </w:r>
    </w:p>
    <w:p w14:paraId="6F37DABC" w14:textId="4155FF5F" w:rsidR="0068078E" w:rsidRDefault="0068078E" w:rsidP="00CD6853">
      <w:pPr>
        <w:pStyle w:val="Listenabsatz"/>
      </w:pPr>
    </w:p>
    <w:p w14:paraId="7BA856F4" w14:textId="052A42EC" w:rsidR="0068078E" w:rsidRDefault="0068078E" w:rsidP="00E50E96">
      <w:pPr>
        <w:pStyle w:val="Listenabsatz"/>
        <w:numPr>
          <w:ilvl w:val="0"/>
          <w:numId w:val="30"/>
        </w:numPr>
      </w:pPr>
      <w:r>
        <w:lastRenderedPageBreak/>
        <w:t xml:space="preserve">Die </w:t>
      </w:r>
      <w:r w:rsidR="00CD6853">
        <w:t xml:space="preserve">erwartete </w:t>
      </w:r>
      <w:r w:rsidR="00D55F7F">
        <w:t>Lösung bezieht sich auf die Anordnung von Umleitungen</w:t>
      </w:r>
      <w:r w:rsidR="00CD6853">
        <w:t>, nicht jedoch auf weitere Dispositive Maßnahmen wie beispielsweise Kurzwenden. Umleitungen sollen hingegen von nahezu beliebigem Umfang sein können (Komplexität)</w:t>
      </w:r>
    </w:p>
    <w:p w14:paraId="607EC02C" w14:textId="77777777" w:rsidR="003031B9" w:rsidRDefault="003031B9" w:rsidP="003031B9">
      <w:pPr>
        <w:pStyle w:val="Listenabsatz"/>
      </w:pPr>
    </w:p>
    <w:p w14:paraId="3F274494" w14:textId="2E808702" w:rsidR="003031B9" w:rsidRDefault="003031B9" w:rsidP="00E50E96">
      <w:pPr>
        <w:pStyle w:val="Listenabsatz"/>
        <w:numPr>
          <w:ilvl w:val="0"/>
          <w:numId w:val="30"/>
        </w:numPr>
      </w:pPr>
      <w:r>
        <w:t>Die Lösung soll im Optimalfall schneller als von einem Menschen, zumindest aber in angemessen kurzer Zeit geliefert werden (Effizienz)</w:t>
      </w:r>
    </w:p>
    <w:p w14:paraId="1BF4D67B" w14:textId="77777777" w:rsidR="00E53B38" w:rsidDel="00953812" w:rsidRDefault="00E53B38" w:rsidP="00E53B38">
      <w:pPr>
        <w:pStyle w:val="Listenabsatz"/>
        <w:rPr>
          <w:del w:id="75" w:author="Sebastian Knopf" w:date="2023-01-30T15:59:00Z"/>
        </w:rPr>
      </w:pPr>
    </w:p>
    <w:p w14:paraId="78163565" w14:textId="4B2C4446" w:rsidR="00B138D9" w:rsidDel="00953812" w:rsidRDefault="00B138D9">
      <w:pPr>
        <w:jc w:val="left"/>
        <w:rPr>
          <w:del w:id="76" w:author="Sebastian Knopf" w:date="2023-01-30T15:59:00Z"/>
        </w:rPr>
      </w:pPr>
      <w:del w:id="77" w:author="Sebastian Knopf" w:date="2023-01-30T15:59:00Z">
        <w:r w:rsidDel="00953812">
          <w:br w:type="page"/>
        </w:r>
      </w:del>
    </w:p>
    <w:p w14:paraId="2CCC6956" w14:textId="77777777" w:rsidR="00417A01" w:rsidRDefault="00417A01" w:rsidP="00417A01">
      <w:pPr>
        <w:pStyle w:val="berschrift2"/>
        <w:rPr>
          <w:ins w:id="78" w:author="Sebastian Knopf" w:date="2023-01-30T16:09:00Z"/>
        </w:rPr>
      </w:pPr>
      <w:bookmarkStart w:id="79" w:name="_Ref125987645"/>
      <w:bookmarkStart w:id="80" w:name="_Toc125899212"/>
      <w:ins w:id="81" w:author="Sebastian Knopf" w:date="2023-01-30T16:09:00Z">
        <w:r w:rsidRPr="00DC6DE4">
          <w:lastRenderedPageBreak/>
          <w:t>Künstliche Intelligenz und maschinelles Lernen</w:t>
        </w:r>
        <w:bookmarkEnd w:id="79"/>
      </w:ins>
    </w:p>
    <w:p w14:paraId="1A747941" w14:textId="01B7F9FA" w:rsidR="00953812" w:rsidRDefault="00953812" w:rsidP="00953812">
      <w:pPr>
        <w:rPr>
          <w:ins w:id="82" w:author="Sebastian Knopf" w:date="2023-01-30T16:09:00Z"/>
        </w:rPr>
      </w:pPr>
      <w:ins w:id="83" w:author="Sebastian Knopf" w:date="2023-01-30T15:59:00Z">
        <w:r>
          <w:t>Die Begriffe</w:t>
        </w:r>
      </w:ins>
      <w:ins w:id="84" w:author="Sebastian Knopf" w:date="2023-01-30T16:00:00Z">
        <w:r>
          <w:t xml:space="preserve"> künstliche Intelligenz und Machine Learning (ML</w:t>
        </w:r>
        <w:r>
          <w:fldChar w:fldCharType="begin"/>
        </w:r>
        <w:r>
          <w:instrText xml:space="preserve"> XE "</w:instrText>
        </w:r>
        <w:r w:rsidRPr="00CE0585">
          <w:instrText>ML</w:instrText>
        </w:r>
        <w:r>
          <w:instrText>" \t "</w:instrText>
        </w:r>
        <w:r w:rsidRPr="0057534B">
          <w:rPr>
            <w:i/>
          </w:rPr>
          <w:instrText>Machine Learning</w:instrText>
        </w:r>
        <w:r>
          <w:instrText xml:space="preserve">" </w:instrText>
        </w:r>
        <w:r>
          <w:fldChar w:fldCharType="end"/>
        </w:r>
        <w:r>
          <w:t xml:space="preserve">) werden vielfach als Synonym genutzt, obwohl grundlegende Unterschiede zwischen ihnen bestehen. Dieses Unterkapitel </w:t>
        </w:r>
      </w:ins>
      <w:ins w:id="85" w:author="Sebastian Knopf" w:date="2023-01-30T16:01:00Z">
        <w:r>
          <w:t>enthält einen Exkurs in die verschiedenen Arten von ML und grenzt die Begriffe KI und ML voneinander ab.</w:t>
        </w:r>
      </w:ins>
    </w:p>
    <w:p w14:paraId="50B54E61" w14:textId="5AFEEBDB" w:rsidR="00417A01" w:rsidRDefault="00417A01" w:rsidP="00905066">
      <w:pPr>
        <w:pStyle w:val="berschrift3"/>
        <w:rPr>
          <w:moveTo w:id="86" w:author="Sebastian Knopf" w:date="2023-01-30T16:09:00Z"/>
        </w:rPr>
      </w:pPr>
      <w:r>
        <w:t>Abgrenzung von KI und ML</w:t>
      </w:r>
      <w:moveToRangeStart w:id="87" w:author="Sebastian Knopf" w:date="2023-01-30T16:09:00Z" w:name="move125987414"/>
    </w:p>
    <w:p w14:paraId="568CAF7C" w14:textId="77777777" w:rsidR="00417A01" w:rsidRDefault="00417A01" w:rsidP="00417A01">
      <w:pPr>
        <w:rPr>
          <w:moveTo w:id="88" w:author="Sebastian Knopf" w:date="2023-01-30T16:09:00Z"/>
        </w:rPr>
      </w:pPr>
      <w:moveTo w:id="89" w:author="Sebastian Knopf" w:date="2023-01-30T16:09:00Z">
        <w:r>
          <w:t>Die Begriffe künstliche Intelligenz und maschinelles Lernen oder auch Maschinenlernen genannt (ML</w:t>
        </w:r>
        <w:r>
          <w:fldChar w:fldCharType="begin"/>
        </w:r>
        <w:r>
          <w:instrText xml:space="preserve"> XE "</w:instrText>
        </w:r>
        <w:r w:rsidRPr="0011732D">
          <w:instrText>ML</w:instrText>
        </w:r>
        <w:r>
          <w:instrText>" \t "</w:instrText>
        </w:r>
        <w:r w:rsidRPr="00E200B7">
          <w:rPr>
            <w:i/>
          </w:rPr>
          <w:instrText>Maschinelles Lernen oder Maschinenlernen</w:instrText>
        </w:r>
        <w:r>
          <w:instrText xml:space="preserve">" </w:instrText>
        </w:r>
        <w:r>
          <w:fldChar w:fldCharType="end"/>
        </w:r>
        <w:r>
          <w:t>) tauchen oft im selben Kontext auf. In den letzten Jahren werden diese Schlüsselwörter dem Anschein nach besonders häufig dann verwendet, wenn ein Projekt nach außen als besonders innovativ oder forschungsintensiv dargestellt werden soll. Stellenweise werden beide Begriffe auch als Synonym verwendet. In diesem Kapitel werden KI, ML und verwandte Begriffe aus diesem Fachgebiet voneinander abgegrenzt.</w:t>
        </w:r>
      </w:moveTo>
    </w:p>
    <w:p w14:paraId="6E35167D" w14:textId="77777777" w:rsidR="00417A01" w:rsidRDefault="00417A01" w:rsidP="00417A01">
      <w:pPr>
        <w:rPr>
          <w:moveTo w:id="90" w:author="Sebastian Knopf" w:date="2023-01-30T16:09:00Z"/>
        </w:rPr>
      </w:pPr>
      <w:moveTo w:id="91" w:author="Sebastian Knopf" w:date="2023-01-30T16:09:00Z">
        <w:r>
          <w:t>Zur Verdeutlichung der Abgrenzung zwischen KI und ML sei das folgende Beispiel konstruiert:</w:t>
        </w:r>
      </w:moveTo>
    </w:p>
    <w:p w14:paraId="05ACAF93" w14:textId="77777777" w:rsidR="00417A01" w:rsidRPr="00815E85" w:rsidRDefault="00417A01" w:rsidP="00417A01">
      <w:pPr>
        <w:rPr>
          <w:moveTo w:id="92" w:author="Sebastian Knopf" w:date="2023-01-30T16:09:00Z"/>
          <w:rStyle w:val="Hervorhebung"/>
        </w:rPr>
      </w:pPr>
      <w:moveTo w:id="93" w:author="Sebastian Knopf" w:date="2023-01-30T16:09:00Z">
        <w:r w:rsidRPr="00815E85">
          <w:rPr>
            <w:rStyle w:val="Hervorhebung"/>
          </w:rPr>
          <w:t>In einem Eingabefeld können Nutzende Haltestellennamen eingeben und aus einem Dropdown mit Vorschlägen die gewünschte Haltestelle auswählen. Dabei werden Tippfehler in gewissen Grenzen toleriert und Vorschläge auch dann angezeigt, wenn keine exakte Übereinstimmung gefunden wurde.</w:t>
        </w:r>
        <w:r>
          <w:rPr>
            <w:rStyle w:val="Hervorhebung"/>
          </w:rPr>
          <w:t xml:space="preserve"> Werden Abkürzungen verwendet, die zu keiner direkten Übereinstimmung führen, merkt das System sich, welche Haltestelle die Nutzenden nach ihrer Eingabe aus den Vorschlägen auswählen und setzt diesen Vorschlag beim nächsten Suchvorgang im Ranking nach oben.</w:t>
        </w:r>
      </w:moveTo>
    </w:p>
    <w:p w14:paraId="4CD85F1C" w14:textId="77777777" w:rsidR="00417A01" w:rsidRDefault="00417A01" w:rsidP="00417A01">
      <w:pPr>
        <w:rPr>
          <w:moveTo w:id="94" w:author="Sebastian Knopf" w:date="2023-01-30T16:09:00Z"/>
        </w:rPr>
      </w:pPr>
      <w:moveTo w:id="95" w:author="Sebastian Knopf" w:date="2023-01-30T16:09:00Z">
        <w:r>
          <w:t>Die nachfolgend ausgeführten Leitfragen lauten nun:</w:t>
        </w:r>
      </w:moveTo>
    </w:p>
    <w:p w14:paraId="23C5A4AB" w14:textId="77777777" w:rsidR="00417A01" w:rsidRDefault="00417A01" w:rsidP="00417A01">
      <w:pPr>
        <w:pStyle w:val="Listenabsatz"/>
        <w:numPr>
          <w:ilvl w:val="0"/>
          <w:numId w:val="31"/>
        </w:numPr>
        <w:rPr>
          <w:moveTo w:id="96" w:author="Sebastian Knopf" w:date="2023-01-30T16:09:00Z"/>
        </w:rPr>
      </w:pPr>
      <w:moveTo w:id="97" w:author="Sebastian Knopf" w:date="2023-01-30T16:09:00Z">
        <w:r>
          <w:t>Handelt es sich bereits um eine Form der KI?</w:t>
        </w:r>
      </w:moveTo>
    </w:p>
    <w:p w14:paraId="704AF262" w14:textId="77777777" w:rsidR="00417A01" w:rsidRDefault="00417A01" w:rsidP="00417A01">
      <w:pPr>
        <w:pStyle w:val="Listenabsatz"/>
        <w:rPr>
          <w:moveTo w:id="98" w:author="Sebastian Knopf" w:date="2023-01-30T16:09:00Z"/>
        </w:rPr>
      </w:pPr>
    </w:p>
    <w:p w14:paraId="064197A3" w14:textId="77777777" w:rsidR="00417A01" w:rsidRDefault="00417A01" w:rsidP="00417A01">
      <w:pPr>
        <w:pStyle w:val="Listenabsatz"/>
        <w:numPr>
          <w:ilvl w:val="0"/>
          <w:numId w:val="31"/>
        </w:numPr>
        <w:rPr>
          <w:moveTo w:id="99" w:author="Sebastian Knopf" w:date="2023-01-30T16:09:00Z"/>
        </w:rPr>
      </w:pPr>
      <w:moveTo w:id="100" w:author="Sebastian Knopf" w:date="2023-01-30T16:09:00Z">
        <w:r>
          <w:t>Kommen hierbei Ansätze aus dem ML zum Einsatz?</w:t>
        </w:r>
      </w:moveTo>
    </w:p>
    <w:p w14:paraId="1D62E969" w14:textId="77777777" w:rsidR="00417A01" w:rsidRDefault="00417A01" w:rsidP="00417A01">
      <w:pPr>
        <w:pStyle w:val="Listenabsatz"/>
        <w:rPr>
          <w:moveTo w:id="101" w:author="Sebastian Knopf" w:date="2023-01-30T16:09:00Z"/>
        </w:rPr>
      </w:pPr>
    </w:p>
    <w:p w14:paraId="76A12686" w14:textId="77777777" w:rsidR="00417A01" w:rsidRPr="00816629" w:rsidRDefault="00417A01" w:rsidP="00417A01">
      <w:pPr>
        <w:rPr>
          <w:moveTo w:id="102" w:author="Sebastian Knopf" w:date="2023-01-30T16:09:00Z"/>
          <w:b/>
          <w:bCs/>
        </w:rPr>
      </w:pPr>
      <w:moveTo w:id="103" w:author="Sebastian Knopf" w:date="2023-01-30T16:09:00Z">
        <w:r w:rsidRPr="00816629">
          <w:rPr>
            <w:b/>
            <w:bCs/>
          </w:rPr>
          <w:t xml:space="preserve">Handelt es sich </w:t>
        </w:r>
        <w:r>
          <w:rPr>
            <w:b/>
            <w:bCs/>
          </w:rPr>
          <w:t xml:space="preserve">bereits </w:t>
        </w:r>
        <w:r w:rsidRPr="00816629">
          <w:rPr>
            <w:b/>
            <w:bCs/>
          </w:rPr>
          <w:t>um eine Form der KI?</w:t>
        </w:r>
      </w:moveTo>
    </w:p>
    <w:p w14:paraId="1F4FEA87" w14:textId="77777777" w:rsidR="00417A01" w:rsidRDefault="00417A01" w:rsidP="00417A01">
      <w:pPr>
        <w:rPr>
          <w:moveTo w:id="104" w:author="Sebastian Knopf" w:date="2023-01-30T16:09:00Z"/>
        </w:rPr>
      </w:pPr>
      <w:moveTo w:id="105" w:author="Sebastian Knopf" w:date="2023-01-30T16:09:00Z">
        <w:r>
          <w:t xml:space="preserve">Das System ist in der Lage, kleinere Schreibfehler zu korrigieren und den Nutzenden trotzdem passende Suchvorschläge anzuzeigen. Wird so beispielsweise „Kallsruh Hbf“ statt „Karlsruhe Hbf“ eingegeben, ist das System dennoch in der Lage, die korrekte Haltestelle „Karlsruhe Hbf“ zu ermitteln. Würde einem Menschen mit entsprechendem Fachwissen dieselbe Aufgabe </w:t>
        </w:r>
        <w:r>
          <w:lastRenderedPageBreak/>
          <w:t>stellen, wäre auch dieser in der Lage trotz des offensichtlichen Fehlers passende Ergebnisse vorzuschlagen.</w:t>
        </w:r>
      </w:moveTo>
    </w:p>
    <w:p w14:paraId="57E4FCA8" w14:textId="77777777" w:rsidR="00417A01" w:rsidRDefault="00417A01" w:rsidP="00417A01">
      <w:pPr>
        <w:rPr>
          <w:moveTo w:id="106" w:author="Sebastian Knopf" w:date="2023-01-30T16:09:00Z"/>
        </w:rPr>
      </w:pPr>
      <w:moveTo w:id="107" w:author="Sebastian Knopf" w:date="2023-01-30T16:09:00Z">
        <w:r>
          <w:t xml:space="preserve">Eine Möglichkeit, um solche Ergebnisse zu erhalten, ist die Verwendung sogenannter </w:t>
        </w:r>
        <w:r w:rsidRPr="00AE28ED">
          <w:rPr>
            <w:i/>
            <w:iCs/>
          </w:rPr>
          <w:t>unscharfer Mengen</w:t>
        </w:r>
        <w:r>
          <w:t xml:space="preserve">. Im Gegensatz zu einer klassischen Menge, welche bezogen auf das obige Beispiel eine einfache Liste aller verfügbaren Haltestellennamen im Klartext wäre, würde eine unscharfe Menge die Haltestellennamen unterteilt in Buchstabenblöcken zu jeweils drei Buchstaben enthalten. Diese Buchstabenblöcke werden auch als </w:t>
        </w:r>
        <w:r w:rsidRPr="00CD39D4">
          <w:rPr>
            <w:i/>
            <w:iCs/>
          </w:rPr>
          <w:t>Trigramme</w:t>
        </w:r>
        <w:r>
          <w:t xml:space="preserve"> bezeichnet. Aus dem Wort „Karlsruhe Hbf“ würden sich demnach die Trigramme</w:t>
        </w:r>
      </w:moveTo>
    </w:p>
    <w:p w14:paraId="06BD9B0B" w14:textId="77777777" w:rsidR="00417A01" w:rsidRDefault="00417A01" w:rsidP="00417A01">
      <w:pPr>
        <w:rPr>
          <w:moveTo w:id="108" w:author="Sebastian Knopf" w:date="2023-01-30T16:09:00Z"/>
        </w:rPr>
      </w:pPr>
      <w:moveTo w:id="109" w:author="Sebastian Knopf" w:date="2023-01-30T16:09:00Z">
        <w:r>
          <w:t>KAR ARL RLS LSR SRU RUH UHE HBF</w:t>
        </w:r>
      </w:moveTo>
    </w:p>
    <w:p w14:paraId="32F19897" w14:textId="77777777" w:rsidR="00417A01" w:rsidRDefault="00417A01" w:rsidP="00417A01">
      <w:pPr>
        <w:rPr>
          <w:moveTo w:id="110" w:author="Sebastian Knopf" w:date="2023-01-30T16:09:00Z"/>
        </w:rPr>
      </w:pPr>
      <w:moveTo w:id="111" w:author="Sebastian Knopf" w:date="2023-01-30T16:09:00Z">
        <w:r>
          <w:t xml:space="preserve">ergeben. </w:t>
        </w:r>
      </w:moveTo>
    </w:p>
    <w:p w14:paraId="7977970B" w14:textId="77777777" w:rsidR="00417A01" w:rsidRDefault="00417A01" w:rsidP="00417A01">
      <w:pPr>
        <w:rPr>
          <w:moveTo w:id="112" w:author="Sebastian Knopf" w:date="2023-01-30T16:09:00Z"/>
        </w:rPr>
      </w:pPr>
      <w:moveTo w:id="113" w:author="Sebastian Knopf" w:date="2023-01-30T16:09:00Z">
        <w:r>
          <w:t xml:space="preserve">Der durch die Nutzenden eingegebene Text wird ebenfalls in seine Trigramme zerlegt und für jedes Element in der unscharfen Menge ermittelt, wie viele Trigramme aus der Eingabezeichenfolge im jeweiligen Element der unscharfen Menge enthalten sind. Das Ergebnis ist ein Überdeckungsgrad auf dem Intervall [0; 1]. </w:t>
        </w:r>
      </w:moveTo>
    </w:p>
    <w:p w14:paraId="7BEA780E" w14:textId="77777777" w:rsidR="00417A01" w:rsidRDefault="00417A01" w:rsidP="00417A01">
      <w:pPr>
        <w:rPr>
          <w:moveTo w:id="114" w:author="Sebastian Knopf" w:date="2023-01-30T16:09:00Z"/>
        </w:rPr>
      </w:pPr>
      <w:moveTo w:id="115" w:author="Sebastian Knopf" w:date="2023-01-30T16:09:00Z">
        <w:r>
          <w:t>Am Beispiel der Eingabezeichenfolge „Kallsruh Hbf“ ergäben sich die Trigramme</w:t>
        </w:r>
      </w:moveTo>
    </w:p>
    <w:p w14:paraId="6D0CA30D" w14:textId="77777777" w:rsidR="00417A01" w:rsidRDefault="00417A01" w:rsidP="00417A01">
      <w:pPr>
        <w:rPr>
          <w:moveTo w:id="116" w:author="Sebastian Knopf" w:date="2023-01-30T16:09:00Z"/>
        </w:rPr>
      </w:pPr>
      <w:moveTo w:id="117" w:author="Sebastian Knopf" w:date="2023-01-30T16:09:00Z">
        <w:r>
          <w:t xml:space="preserve">KAL ALL LLS </w:t>
        </w:r>
        <w:r w:rsidRPr="00B3606D">
          <w:rPr>
            <w:b/>
            <w:bCs/>
          </w:rPr>
          <w:t>LSR</w:t>
        </w:r>
        <w:r>
          <w:t xml:space="preserve"> </w:t>
        </w:r>
        <w:r w:rsidRPr="00B3606D">
          <w:rPr>
            <w:b/>
            <w:bCs/>
          </w:rPr>
          <w:t>SRU</w:t>
        </w:r>
        <w:r>
          <w:t xml:space="preserve"> </w:t>
        </w:r>
        <w:r w:rsidRPr="00B3606D">
          <w:rPr>
            <w:b/>
            <w:bCs/>
          </w:rPr>
          <w:t>RUH</w:t>
        </w:r>
        <w:r>
          <w:t xml:space="preserve"> </w:t>
        </w:r>
        <w:r w:rsidRPr="00B3606D">
          <w:rPr>
            <w:b/>
            <w:bCs/>
          </w:rPr>
          <w:t>HBF</w:t>
        </w:r>
      </w:moveTo>
    </w:p>
    <w:p w14:paraId="18D80E34" w14:textId="77777777" w:rsidR="00417A01" w:rsidRDefault="00417A01" w:rsidP="00417A01">
      <w:pPr>
        <w:rPr>
          <w:moveTo w:id="118" w:author="Sebastian Knopf" w:date="2023-01-30T16:09:00Z"/>
        </w:rPr>
      </w:pPr>
      <w:moveTo w:id="119" w:author="Sebastian Knopf" w:date="2023-01-30T16:09:00Z">
        <w:r>
          <w:t xml:space="preserve">wovon die fett markierten Trigramme auch im entsprechenden Element der unscharfen Menge enthalten sind. Durch den entstehenden Überdeckungsgrad &gt; 0 kann mit einer gewissen Wahrscheinlichkeit davon ausgegangen werden, dass mit der Eingabezeichenfolge eigentlich das korrespondierende Element der unscharfen Menge gesucht ist, wenngleich keine hundertprozentige Übereinstimmung mit der Eingabezeichenfolge vorliegt. </w:t>
        </w:r>
      </w:moveTo>
    </w:p>
    <w:p w14:paraId="33A5AAB2" w14:textId="77777777" w:rsidR="00417A01" w:rsidRDefault="00417A01" w:rsidP="00417A01">
      <w:pPr>
        <w:rPr>
          <w:moveTo w:id="120" w:author="Sebastian Knopf" w:date="2023-01-30T16:09:00Z"/>
        </w:rPr>
      </w:pPr>
      <w:moveTo w:id="121" w:author="Sebastian Knopf" w:date="2023-01-30T16:09:00Z">
        <w:r>
          <w:rPr>
            <w:noProof/>
          </w:rPr>
          <mc:AlternateContent>
            <mc:Choice Requires="wps">
              <w:drawing>
                <wp:anchor distT="0" distB="0" distL="114300" distR="114300" simplePos="0" relativeHeight="251894812" behindDoc="0" locked="0" layoutInCell="1" allowOverlap="1" wp14:anchorId="39942634" wp14:editId="038A5C68">
                  <wp:simplePos x="0" y="0"/>
                  <wp:positionH relativeFrom="margin">
                    <wp:align>right</wp:align>
                  </wp:positionH>
                  <wp:positionV relativeFrom="paragraph">
                    <wp:posOffset>2800350</wp:posOffset>
                  </wp:positionV>
                  <wp:extent cx="5593080" cy="356235"/>
                  <wp:effectExtent l="0" t="0" r="7620" b="5715"/>
                  <wp:wrapTopAndBottom/>
                  <wp:docPr id="245" name="Textfeld 245"/>
                  <wp:cNvGraphicFramePr/>
                  <a:graphic xmlns:a="http://schemas.openxmlformats.org/drawingml/2006/main">
                    <a:graphicData uri="http://schemas.microsoft.com/office/word/2010/wordprocessingShape">
                      <wps:wsp>
                        <wps:cNvSpPr txBox="1"/>
                        <wps:spPr>
                          <a:xfrm>
                            <a:off x="0" y="0"/>
                            <a:ext cx="5593080" cy="356235"/>
                          </a:xfrm>
                          <a:prstGeom prst="rect">
                            <a:avLst/>
                          </a:prstGeom>
                          <a:solidFill>
                            <a:prstClr val="white"/>
                          </a:solidFill>
                          <a:ln>
                            <a:noFill/>
                          </a:ln>
                        </wps:spPr>
                        <wps:txbx>
                          <w:txbxContent>
                            <w:p w14:paraId="0D533959" w14:textId="6676075E" w:rsidR="00417A01" w:rsidRPr="00226502" w:rsidRDefault="00417A01" w:rsidP="00417A01">
                              <w:pPr>
                                <w:pStyle w:val="Beschriftung"/>
                                <w:jc w:val="center"/>
                                <w:rPr>
                                  <w:vanish/>
                                  <w:specVanish/>
                                </w:rPr>
                              </w:pPr>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0B5574">
                                <w:rPr>
                                  <w:b/>
                                  <w:bCs w:val="0"/>
                                  <w:noProof/>
                                </w:rPr>
                                <w:t>1</w:t>
                              </w:r>
                              <w:r w:rsidRPr="00226502">
                                <w:rPr>
                                  <w:b/>
                                  <w:bCs w:val="0"/>
                                </w:rPr>
                                <w:fldChar w:fldCharType="end"/>
                              </w:r>
                              <w:r w:rsidRPr="00226502">
                                <w:rPr>
                                  <w:b/>
                                  <w:bCs w:val="0"/>
                                </w:rPr>
                                <w:t>:</w:t>
                              </w:r>
                              <w:r>
                                <w:t xml:space="preserve"> Darstellung einer klassischen und einer unscharfen Menge</w:t>
                              </w:r>
                            </w:p>
                            <w:p w14:paraId="4CCBCDF1" w14:textId="77777777" w:rsidR="00417A01" w:rsidRDefault="00417A01" w:rsidP="00417A01">
                              <w:pPr>
                                <w:pStyle w:val="BeschriftungOhneEintrag"/>
                                <w:jc w:val="center"/>
                              </w:pPr>
                              <w:r>
                                <w:t xml:space="preserve">(Quelle: </w:t>
                              </w:r>
                              <w:sdt>
                                <w:sdtPr>
                                  <w:alias w:val="To edit, see citavi.com/edit"/>
                                  <w:tag w:val="CitaviPlaceholder#fc268909-f144-4627-b4d5-874fdfb22eb4"/>
                                  <w:id w:val="18956891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1A882BF" w14:textId="77777777" w:rsidR="00417A01" w:rsidRPr="000067A5" w:rsidRDefault="00417A01" w:rsidP="00417A01">
                              <w:pPr>
                                <w:pStyle w:val="Beschriftung"/>
                                <w:jc w:val="center"/>
                                <w:rPr>
                                  <w:noProof/>
                                  <w:sz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2634" id="Textfeld 245" o:spid="_x0000_s1030" type="#_x0000_t202" style="position:absolute;left:0;text-align:left;margin-left:389.2pt;margin-top:220.5pt;width:440.4pt;height:28.05pt;z-index:2518948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naFHQIAAEI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" stroked="f">
                  <v:textbox inset="0,0,0,0">
                    <w:txbxContent>
                      <w:p w14:paraId="0D533959" w14:textId="6676075E" w:rsidR="00417A01" w:rsidRPr="00226502" w:rsidRDefault="00417A01" w:rsidP="00417A01">
                        <w:pPr>
                          <w:pStyle w:val="Beschriftung"/>
                          <w:jc w:val="center"/>
                          <w:rPr>
                            <w:vanish/>
                            <w:specVanish/>
                          </w:rPr>
                        </w:pPr>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0B5574">
                          <w:rPr>
                            <w:b/>
                            <w:bCs w:val="0"/>
                            <w:noProof/>
                          </w:rPr>
                          <w:t>1</w:t>
                        </w:r>
                        <w:r w:rsidRPr="00226502">
                          <w:rPr>
                            <w:b/>
                            <w:bCs w:val="0"/>
                          </w:rPr>
                          <w:fldChar w:fldCharType="end"/>
                        </w:r>
                        <w:r w:rsidRPr="00226502">
                          <w:rPr>
                            <w:b/>
                            <w:bCs w:val="0"/>
                          </w:rPr>
                          <w:t>:</w:t>
                        </w:r>
                        <w:r>
                          <w:t xml:space="preserve"> Darstellung einer klassischen und einer unscharfen Menge</w:t>
                        </w:r>
                      </w:p>
                      <w:p w14:paraId="4CCBCDF1" w14:textId="77777777" w:rsidR="00417A01" w:rsidRDefault="00417A01" w:rsidP="00417A01">
                        <w:pPr>
                          <w:pStyle w:val="BeschriftungOhneEintrag"/>
                          <w:jc w:val="center"/>
                        </w:pPr>
                        <w:r>
                          <w:t xml:space="preserve">(Quelle: </w:t>
                        </w:r>
                        <w:sdt>
                          <w:sdtPr>
                            <w:alias w:val="To edit, see citavi.com/edit"/>
                            <w:tag w:val="CitaviPlaceholder#fc268909-f144-4627-b4d5-874fdfb22eb4"/>
                            <w:id w:val="18956891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1A882BF" w14:textId="77777777" w:rsidR="00417A01" w:rsidRPr="000067A5" w:rsidRDefault="00417A01" w:rsidP="00417A01">
                        <w:pPr>
                          <w:pStyle w:val="Beschriftung"/>
                          <w:jc w:val="center"/>
                          <w:rPr>
                            <w:noProof/>
                            <w:sz w:val="21"/>
                          </w:rPr>
                        </w:pPr>
                      </w:p>
                    </w:txbxContent>
                  </v:textbox>
                  <w10:wrap type="topAndBottom" anchorx="margin"/>
                </v:shape>
              </w:pict>
            </mc:Fallback>
          </mc:AlternateContent>
        </w:r>
        <w:r>
          <w:rPr>
            <w:noProof/>
          </w:rPr>
          <w:drawing>
            <wp:anchor distT="0" distB="0" distL="114300" distR="114300" simplePos="0" relativeHeight="251893788" behindDoc="0" locked="0" layoutInCell="1" allowOverlap="1" wp14:anchorId="6E07A824" wp14:editId="36CA6D48">
              <wp:simplePos x="0" y="0"/>
              <wp:positionH relativeFrom="margin">
                <wp:align>center</wp:align>
              </wp:positionH>
              <wp:positionV relativeFrom="paragraph">
                <wp:posOffset>579813</wp:posOffset>
              </wp:positionV>
              <wp:extent cx="5099050" cy="2172970"/>
              <wp:effectExtent l="0" t="0" r="6350" b="0"/>
              <wp:wrapTopAndBottom/>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9050" cy="2172970"/>
                      </a:xfrm>
                      <a:prstGeom prst="rect">
                        <a:avLst/>
                      </a:prstGeom>
                    </pic:spPr>
                  </pic:pic>
                </a:graphicData>
              </a:graphic>
              <wp14:sizeRelH relativeFrom="page">
                <wp14:pctWidth>0</wp14:pctWidth>
              </wp14:sizeRelH>
              <wp14:sizeRelV relativeFrom="page">
                <wp14:pctHeight>0</wp14:pctHeight>
              </wp14:sizeRelV>
            </wp:anchor>
          </w:drawing>
        </w:r>
        <w:r>
          <w:t>Die folgende Abbildung zeigt die graphische Darstellung einer klassischen und einer unscharfen Menge am Beispiel von Temperaturen im Vergleich:</w:t>
        </w:r>
      </w:moveTo>
    </w:p>
    <w:p w14:paraId="75924547" w14:textId="77777777" w:rsidR="00417A01" w:rsidRDefault="00417A01" w:rsidP="00417A01">
      <w:pPr>
        <w:rPr>
          <w:moveTo w:id="122" w:author="Sebastian Knopf" w:date="2023-01-30T16:09:00Z"/>
        </w:rPr>
      </w:pPr>
      <w:moveTo w:id="123" w:author="Sebastian Knopf" w:date="2023-01-30T16:09:00Z">
        <w:r>
          <w:lastRenderedPageBreak/>
          <w:t>Die Temperaturen werden in der Klassifikation „tief“, „normal“ und „hoch“ durch Verwendung der unscharfen Mengen nicht exakt abgegrenzt, sondern bilden das tatsächliche Empfinden verschiedener Menschen ab. So liegt eine „niedrige“ Temperatur bei einer Person schon bei 15° C, bei einer anderen Person aber erst bei 5° C. Umgekehrt empfindet eine Person eine Umgebungstemperatur von 20° C bereits als „warm“, während eine andere Person hier erst im Bereich von „angenehm“ ankommt.</w:t>
        </w:r>
      </w:moveTo>
    </w:p>
    <w:p w14:paraId="0778B41A" w14:textId="77777777" w:rsidR="00417A01" w:rsidRDefault="00417A01" w:rsidP="00417A01">
      <w:pPr>
        <w:rPr>
          <w:moveTo w:id="124" w:author="Sebastian Knopf" w:date="2023-01-30T16:09:00Z"/>
        </w:rPr>
      </w:pPr>
      <w:moveTo w:id="125" w:author="Sebastian Knopf" w:date="2023-01-30T16:09:00Z">
        <w:r>
          <w:rPr>
            <w:noProof/>
          </w:rPr>
          <mc:AlternateContent>
            <mc:Choice Requires="wps">
              <w:drawing>
                <wp:anchor distT="0" distB="0" distL="114300" distR="114300" simplePos="0" relativeHeight="251896860" behindDoc="0" locked="0" layoutInCell="1" allowOverlap="1" wp14:anchorId="0ECF34E8" wp14:editId="3E2D6247">
                  <wp:simplePos x="0" y="0"/>
                  <wp:positionH relativeFrom="column">
                    <wp:posOffset>-1905</wp:posOffset>
                  </wp:positionH>
                  <wp:positionV relativeFrom="paragraph">
                    <wp:posOffset>3834765</wp:posOffset>
                  </wp:positionV>
                  <wp:extent cx="5579745" cy="635"/>
                  <wp:effectExtent l="0" t="0" r="0" b="0"/>
                  <wp:wrapTopAndBottom/>
                  <wp:docPr id="276" name="Textfeld 27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684297B" w14:textId="77777777" w:rsidR="00417A01" w:rsidRPr="00226502" w:rsidRDefault="00417A01" w:rsidP="00417A01">
                              <w:pPr>
                                <w:pStyle w:val="Beschriftung"/>
                                <w:jc w:val="center"/>
                                <w:rPr>
                                  <w:vanish/>
                                  <w:specVanish/>
                                </w:rPr>
                              </w:pPr>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Pr>
                                  <w:b/>
                                  <w:bCs w:val="0"/>
                                  <w:noProof/>
                                </w:rPr>
                                <w:t>4</w:t>
                              </w:r>
                              <w:r w:rsidRPr="00EB2868">
                                <w:rPr>
                                  <w:b/>
                                  <w:bCs w:val="0"/>
                                </w:rPr>
                                <w:fldChar w:fldCharType="end"/>
                              </w:r>
                              <w:r w:rsidRPr="00EB2868">
                                <w:rPr>
                                  <w:b/>
                                  <w:bCs w:val="0"/>
                                </w:rPr>
                                <w:t>:</w:t>
                              </w:r>
                              <w:r>
                                <w:t xml:space="preserve"> Graphische Darstellung der Überdeckung unscharfer Mengen </w:t>
                              </w:r>
                            </w:p>
                            <w:p w14:paraId="47384D71" w14:textId="77777777" w:rsidR="00417A01" w:rsidRPr="00EB2868" w:rsidRDefault="00417A01" w:rsidP="00417A01">
                              <w:pPr>
                                <w:pStyle w:val="BeschriftungOhneEintrag"/>
                                <w:jc w:val="center"/>
                              </w:pPr>
                              <w:r>
                                <w:t xml:space="preserve">(Quelle: </w:t>
                              </w:r>
                              <w:sdt>
                                <w:sdtPr>
                                  <w:alias w:val="To edit, see citavi.com/edit"/>
                                  <w:tag w:val="CitaviPlaceholder#f2b87d3f-ff25-4f7c-8985-c9114653e5f9"/>
                                  <w:id w:val="739991924"/>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F34E8" id="Textfeld 276" o:spid="_x0000_s1031" type="#_x0000_t202" style="position:absolute;left:0;text-align:left;margin-left:-.15pt;margin-top:301.95pt;width:439.35pt;height:.05pt;z-index:2518968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" stroked="f">
                  <v:textbox style="mso-fit-shape-to-text:t" inset="0,0,0,0">
                    <w:txbxContent>
                      <w:p w14:paraId="7684297B" w14:textId="77777777" w:rsidR="00417A01" w:rsidRPr="00226502" w:rsidRDefault="00417A01" w:rsidP="00417A01">
                        <w:pPr>
                          <w:pStyle w:val="Beschriftung"/>
                          <w:jc w:val="center"/>
                          <w:rPr>
                            <w:vanish/>
                            <w:specVanish/>
                          </w:rPr>
                        </w:pPr>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Pr>
                            <w:b/>
                            <w:bCs w:val="0"/>
                            <w:noProof/>
                          </w:rPr>
                          <w:t>4</w:t>
                        </w:r>
                        <w:r w:rsidRPr="00EB2868">
                          <w:rPr>
                            <w:b/>
                            <w:bCs w:val="0"/>
                          </w:rPr>
                          <w:fldChar w:fldCharType="end"/>
                        </w:r>
                        <w:r w:rsidRPr="00EB2868">
                          <w:rPr>
                            <w:b/>
                            <w:bCs w:val="0"/>
                          </w:rPr>
                          <w:t>:</w:t>
                        </w:r>
                        <w:r>
                          <w:t xml:space="preserve"> Graphische Darstellung der Überdeckung unscharfer Mengen </w:t>
                        </w:r>
                      </w:p>
                      <w:p w14:paraId="47384D71" w14:textId="77777777" w:rsidR="00417A01" w:rsidRPr="00EB2868" w:rsidRDefault="00417A01" w:rsidP="00417A01">
                        <w:pPr>
                          <w:pStyle w:val="BeschriftungOhneEintrag"/>
                          <w:jc w:val="center"/>
                        </w:pPr>
                        <w:r>
                          <w:t xml:space="preserve">(Quelle: </w:t>
                        </w:r>
                        <w:sdt>
                          <w:sdtPr>
                            <w:alias w:val="To edit, see citavi.com/edit"/>
                            <w:tag w:val="CitaviPlaceholder#f2b87d3f-ff25-4f7c-8985-c9114653e5f9"/>
                            <w:id w:val="739991924"/>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v:textbox>
                  <w10:wrap type="topAndBottom"/>
                </v:shape>
              </w:pict>
            </mc:Fallback>
          </mc:AlternateContent>
        </w:r>
        <w:r>
          <w:rPr>
            <w:noProof/>
          </w:rPr>
          <w:drawing>
            <wp:anchor distT="0" distB="0" distL="114300" distR="114300" simplePos="0" relativeHeight="251895836" behindDoc="0" locked="0" layoutInCell="1" allowOverlap="1" wp14:anchorId="6E2007E5" wp14:editId="5DDBCEAE">
              <wp:simplePos x="0" y="0"/>
              <wp:positionH relativeFrom="margin">
                <wp:align>right</wp:align>
              </wp:positionH>
              <wp:positionV relativeFrom="paragraph">
                <wp:posOffset>575607</wp:posOffset>
              </wp:positionV>
              <wp:extent cx="5579745" cy="3202305"/>
              <wp:effectExtent l="0" t="0" r="1905" b="0"/>
              <wp:wrapTopAndBottom/>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202305"/>
                      </a:xfrm>
                      <a:prstGeom prst="rect">
                        <a:avLst/>
                      </a:prstGeom>
                    </pic:spPr>
                  </pic:pic>
                </a:graphicData>
              </a:graphic>
            </wp:anchor>
          </w:drawing>
        </w:r>
        <w:r>
          <w:t>Diese Überdeckung von verschiedenen Temperaturempfinden ist in der folgenden Abbildung graphisch dargestellt:</w:t>
        </w:r>
      </w:moveTo>
    </w:p>
    <w:p w14:paraId="3CA1EDF0" w14:textId="77777777" w:rsidR="00417A01" w:rsidRDefault="00417A01" w:rsidP="00417A01">
      <w:pPr>
        <w:rPr>
          <w:moveTo w:id="126" w:author="Sebastian Knopf" w:date="2023-01-30T16:09:00Z"/>
        </w:rPr>
      </w:pPr>
      <w:moveTo w:id="127" w:author="Sebastian Knopf" w:date="2023-01-30T16:09:00Z">
        <w:r>
          <w:t xml:space="preserve">Dasselbe Prinzip lässt sich auf die Suche nach Haltestellennamen übertragen. Die Zerlegung der Eingabezeichenfolge und der tatsächlichen Haltestellennamen bilden mehrere unscharfe Mengen, die sich zu einem gewissen Grad überdecken können und damit eine teilweise Übereinstimmung feststellbar machen. Wäre die Suche hingegen in einer klassischen Menge durchgeführt worden, hätte dies zu keinem Ergebnis geführt, da die Eingabezeichenfolge mit keinem der Elemente exakt übereinstimmt. Dieses Verfahren wird auch als </w:t>
        </w:r>
        <w:r w:rsidRPr="00857CCB">
          <w:rPr>
            <w:i/>
            <w:iCs/>
          </w:rPr>
          <w:t>unscharfe Suche</w:t>
        </w:r>
        <w:r>
          <w:t xml:space="preserve"> oder </w:t>
        </w:r>
        <w:r w:rsidRPr="00857CCB">
          <w:rPr>
            <w:i/>
            <w:iCs/>
          </w:rPr>
          <w:t>Fuzzy-Suche</w:t>
        </w:r>
        <w:r>
          <w:t xml:space="preserve"> bezeichnet und ist eine bekannte KI-Anwendung </w:t>
        </w:r>
      </w:moveTo>
      <w:sdt>
        <w:sdtPr>
          <w:alias w:val="To edit, see citavi.com/edit"/>
          <w:tag w:val="CitaviPlaceholder#b90afc66-984c-4d03-bcb4-5f7c4aaa9b21"/>
          <w:id w:val="2096744951"/>
          <w:placeholder>
            <w:docPart w:val="552A529123E84FCB9FFF4FF6EB626CB6"/>
          </w:placeholder>
        </w:sdtPr>
        <w:sdtEndPr/>
        <w:sdtContent>
          <w:moveTo w:id="128" w:author="Sebastian Knopf" w:date="2023-01-30T16:09:00Z">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ZiZGYyLTI5MjUtNGNkNC04NDljLWY3NmE5ZTdlZDI4MiIsIlJhbmdlTGVuZ3RoIjoyNCwiUmVmZXJlbmNlSWQiOiIzZDk4OTNiYS1mMWMzLTQ0ZWUtOTY1NS0xYTBlNzlhMGZj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FbmdmZXIgMjAwMiwgUy4gMykifV19LCJUYWciOiJDaXRhdmlQbGFjZWhvbGRlciNiOTBhZmM2Ni05ODRjLTRkMDMtYmNiNC01ZjdjNGFhYTliMjEiLCJUZXh0IjoiKHZnbC4gRW5nZmVyIDIwMDIsIFMuIDMpIiwiV0FJVmVyc2lvbiI6IjYuMTAuMC4wIn0=}</w:instrText>
            </w:r>
            <w:r>
              <w:fldChar w:fldCharType="separate"/>
            </w:r>
            <w:r>
              <w:t xml:space="preserve">(vgl. </w:t>
            </w:r>
            <w:proofErr w:type="spellStart"/>
            <w:r>
              <w:t>Engfer</w:t>
            </w:r>
            <w:proofErr w:type="spellEnd"/>
            <w:r>
              <w:t xml:space="preserve"> 2002, S. 3)</w:t>
            </w:r>
            <w:r>
              <w:fldChar w:fldCharType="end"/>
            </w:r>
          </w:moveTo>
        </w:sdtContent>
      </w:sdt>
      <w:moveTo w:id="129" w:author="Sebastian Knopf" w:date="2023-01-30T16:09:00Z">
        <w:r>
          <w:t>.</w:t>
        </w:r>
      </w:moveTo>
    </w:p>
    <w:p w14:paraId="2B31D546" w14:textId="77777777" w:rsidR="00417A01" w:rsidRPr="00DC6DE4" w:rsidRDefault="00417A01" w:rsidP="00417A01">
      <w:pPr>
        <w:rPr>
          <w:moveTo w:id="130" w:author="Sebastian Knopf" w:date="2023-01-30T16:09:00Z"/>
        </w:rPr>
      </w:pPr>
      <w:moveTo w:id="131" w:author="Sebastian Knopf" w:date="2023-01-30T16:09:00Z">
        <w:r>
          <w:t>Die erste Bedingung, um von einer KI gemäß der zuvor festgelegten Arbeitsdefinition ausgehen zu können ist damit erfüllt. Die Qualität der Ergebnisse der KI ist im Nachhinein nicht von der Qualität der Ergebnisse eines Menschen mit entsprechendem Fachwissen zu unterscheiden. Folglich darf beim verwendeten Beispiel von einer Form der KI ausgegangen werden.</w:t>
        </w:r>
      </w:moveTo>
    </w:p>
    <w:p w14:paraId="31CFA40A" w14:textId="77777777" w:rsidR="00417A01" w:rsidRDefault="00417A01" w:rsidP="00417A01">
      <w:pPr>
        <w:rPr>
          <w:moveTo w:id="132" w:author="Sebastian Knopf" w:date="2023-01-30T16:09:00Z"/>
          <w:b/>
          <w:bCs/>
        </w:rPr>
      </w:pPr>
      <w:moveTo w:id="133" w:author="Sebastian Knopf" w:date="2023-01-30T16:09:00Z">
        <w:r w:rsidRPr="00E85B0D">
          <w:rPr>
            <w:b/>
            <w:bCs/>
          </w:rPr>
          <w:lastRenderedPageBreak/>
          <w:t>Kommen hierbei Ansätze aus dem ML zum Einsatz?</w:t>
        </w:r>
      </w:moveTo>
    </w:p>
    <w:p w14:paraId="05D4E3A9" w14:textId="77777777" w:rsidR="00417A01" w:rsidRDefault="00417A01" w:rsidP="00417A01">
      <w:pPr>
        <w:rPr>
          <w:moveTo w:id="134" w:author="Sebastian Knopf" w:date="2023-01-30T16:09:00Z"/>
        </w:rPr>
      </w:pPr>
      <w:moveTo w:id="135" w:author="Sebastian Knopf" w:date="2023-01-30T16:09:00Z">
        <w:r>
          <w:t xml:space="preserve">Grundsätzlich ist ML eine Möglichkeit, die „Programmen die Möglichkeit gibt, mit Hilfe von Daten zu lernen, ohne explizit programmiert zu werden“ </w:t>
        </w:r>
      </w:moveTo>
      <w:sdt>
        <w:sdtPr>
          <w:alias w:val="To edit, see citavi.com/edit"/>
          <w:tag w:val="CitaviPlaceholder#46afde26-4f9b-4f18-af62-f2c07cf6be5b"/>
          <w:id w:val="2007322021"/>
          <w:placeholder>
            <w:docPart w:val="151A15DDA7B942A19B8AF9597AAF8734"/>
          </w:placeholder>
        </w:sdtPr>
        <w:sdtEndPr/>
        <w:sdtContent>
          <w:moveTo w:id="136" w:author="Sebastian Knopf" w:date="2023-01-30T16:09:00Z">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ODExMjA5LTg5YzYtNDkzNC04ZDU3LWI4MGZjYTlkYjVjOCIsIlJhbmdlTGVuZ3RoIjoyMS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hdWwiLCJMYXN0TmFtZSI6Ik5pZWJsZXIiLCJQcm90ZWN0ZWQiOmZhbHNlLCJTZXgiOjIsIkNyZWF0ZWRCeSI6Il9TZWJhc3RpYW4gS25vcGYiLCJDcmVhdGVkT24iOiIyMDIyLTA5LTEyVDE0OjE5OjEyIiwiTW9kaWZpZWRCeSI6Il9TZWJhc3RpYW4gS25vcGYiLCJJZCI6IjdiODliNTdlLTg1MzAtNDI5ZC05ZWJhLTIzODFkODZkMzFiZCIsIk1vZGlmaWVkT24iOiIyMDIyLTA5LTEyVDE0OjE5OjEy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RvbWluaWMiLCJMYXN0TmFtZSI6IkxpbmRuZXIiLCJQcm90ZWN0ZWQiOmZhbHNlLCJTZXgiOjIsIkNyZWF0ZWRCeSI6Il9TZWJhc3RpYW4gS25vcGYiLCJDcmVhdGVkT24iOiIyMDIyLTA5LTEyVDE0OjE5OjEyIiwiTW9kaWZpZWRCeSI6Il9TZWJhc3RpYW4gS25vcGYiLCJJZCI6IjBkYWIzMTgzLThlNTQtNDUzMS1iZGUwLTk0YzdkOTllYjQ3NSIsIk1vZGlmaWVkT24iOiIyMDIyLTA5LTEyVDE0OjE5OjEyIiwiUHJvamVjdCI6eyIkcmVmIjoiOCJ9fV0sIkNvdmVyUGF0aCI6eyIkaWQiOiIxMC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02NTgtMjM5MjctNSIsIktleXdvcmRzIjpbXSwiTGFuZ3VhZ2UiOiJnZXI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lYm9va2NlbnRyYWwucHJvcXVlc3QuY29tL2xpYi9reHAvZGV0YWlsLmFjdGlvbj9kb2NJRD01NTY2ODE3IiwiVXJpU3RyaW5nIjoiaHR0cHM6Ly9lYm9va2NlbnRyYWwucHJvcXVlc3QuY29tL2xpYi9reHAvZGV0YWlsLmFjdGlvbj9kb2NJRD01NTY2ODE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}</w:instrText>
            </w:r>
            <w:r>
              <w:fldChar w:fldCharType="separate"/>
            </w:r>
            <w:r>
              <w:t>(Niebler 2018, S. 10)</w:t>
            </w:r>
            <w:r>
              <w:fldChar w:fldCharType="end"/>
            </w:r>
          </w:moveTo>
        </w:sdtContent>
      </w:sdt>
      <w:moveTo w:id="137" w:author="Sebastian Knopf" w:date="2023-01-30T16:09:00Z">
        <w:r>
          <w:t xml:space="preserve">. Diese Bedingung ist im Beispiel der Haltestellensuche durch die Zuordnung von möglichen Eingaben zu tatsächlich existenten Haltestellen gegeben. </w:t>
        </w:r>
      </w:moveTo>
    </w:p>
    <w:p w14:paraId="532E7D92" w14:textId="77777777" w:rsidR="00417A01" w:rsidRDefault="00417A01" w:rsidP="00417A01">
      <w:pPr>
        <w:rPr>
          <w:moveTo w:id="138" w:author="Sebastian Knopf" w:date="2023-01-30T16:09:00Z"/>
        </w:rPr>
      </w:pPr>
      <w:moveTo w:id="139" w:author="Sebastian Knopf" w:date="2023-01-30T16:09:00Z">
        <w:r>
          <w:t xml:space="preserve">Die Haltestellensuche lässt sich mit diesen Erkenntnissen jedoch nicht exakt dem überwachten oder unüberwachten Lernen zuordnen. Das bestärkende Lernen scheidet per Definition bereits aus. Vielmehr hängt eine genaue Einordnung von der Implementierung der Haltestellensuche innerhalb eines Systems ab. Generell lässt sich jedoch festhalten, dass die Haltestellensuche aus dem Beispiel durchaus lernfähig ist, ohne dabei in die Implementierung einzugreifen. Angelehnt an die Definition von Niebler </w:t>
        </w:r>
      </w:moveTo>
      <w:sdt>
        <w:sdtPr>
          <w:alias w:val="To edit, see citavi.com/edit"/>
          <w:tag w:val="CitaviPlaceholder#2338615b-bf96-4d5c-8b32-b225d7f62b66"/>
          <w:id w:val="125280142"/>
          <w:placeholder>
            <w:docPart w:val="4EB13DE444F04F36A4695B55E3888D84"/>
          </w:placeholder>
        </w:sdtPr>
        <w:sdtEndPr/>
        <w:sdtContent>
          <w:moveTo w:id="140" w:author="Sebastian Knopf" w:date="2023-01-30T16:09:00Z">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NDJmNmUwLTgyZjMtNGIxNC1iNGYwLWE0YmFkNjJhOGNiMiIsIlJhbmdlTGVuZ3RoIjo2LCJSZWZlcmVuY2VJZCI6IjhjOGE1ZTIxLWNhNTYtNGY0YS04YjMwLTRkODE2N2Y1OTA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QYXVsIiwiTGFzdE5hbWUiOiJOaWVibGVyIiwiUHJvdGVjdGVkIjpmYWxzZSwiU2V4IjoyLCJDcmVhdGVkQnkiOiJfU2ViYXN0aWFuIEtub3BmIiwiQ3JlYXRlZE9uIjoiMjAyMi0wOS0xMlQxNDoxOToxMiIsIk1vZGlmaWVkQnkiOiJfU2ViYXN0aWFuIEtub3BmIiwiSWQiOiI3Yjg5YjU3ZS04NTMwLTQyOWQtOWViYS0yMzgxZDg2ZDMxYmQiLCJNb2RpZmllZE9uIjoiMjAyMi0wOS0xMlQxNDoxO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Eb21pbmljIiwiTGFzdE5hbWUiOiJMaW5kbmVyIiwiUHJvdGVjdGVkIjpmYWxzZSwiU2V4IjoyLCJDcmVhdGVkQnkiOiJfU2ViYXN0aWFuIEtub3BmIiwiQ3JlYXRlZE9uIjoiMjAyMi0wOS0xMlQxNDoxOToxMiIsIk1vZGlmaWVkQnkiOiJfU2ViYXN0aWFuIEtub3BmIiwiSWQiOiIwZGFiMzE4My04ZTU0LTQ1MzEtYmRlMC05NGM3ZDk5ZWI0NzUiLCJNb2RpZmllZE9uIjoiMjAyMi0wOS0xMlQxNDoxOToxMiIsIlByb2plY3QiOnsiJHJlZiI6IjUifX1dLCJDb3ZlclBhdGgiOnsiJGlkIjoiNy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WJvb2tjZW50cmFsLnByb3F1ZXN0LmNvbS9saWIva3hwL2RldGFpbC5hY3Rpb24/ZG9jSUQ9NTU2NjgxNyIsIlVyaVN0cmluZyI6Imh0dHBzOi8vZWJvb2tjZW50cmFsLnByb3F1ZXN0LmNvbS9saWIva3hwL2RldGFpbC5hY3Rpb24/ZG9jSUQ9NTU2Nj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4KSJ9XX0sIlRhZyI6IkNpdGF2aVBsYWNlaG9sZGVyIzIzMzg2MTViLWJmOTYtNGQ1Yy04YjMyLWIyMjVkN2Y2MmI2NiIsIlRleHQiOiIoMjAxOCkiLCJXQUlWZXJzaW9uIjoiNi4xMC4wLjAifQ==}</w:instrText>
            </w:r>
            <w:r>
              <w:fldChar w:fldCharType="separate"/>
            </w:r>
            <w:r>
              <w:t>(2018)</w:t>
            </w:r>
            <w:r>
              <w:fldChar w:fldCharType="end"/>
            </w:r>
          </w:moveTo>
        </w:sdtContent>
      </w:sdt>
      <w:moveTo w:id="141" w:author="Sebastian Knopf" w:date="2023-01-30T16:09:00Z">
        <w:r>
          <w:t xml:space="preserve"> kann die Haltestellensuche zumindest klar dem Machine Learning zugeordnet werden.</w:t>
        </w:r>
      </w:moveTo>
    </w:p>
    <w:moveToRangeEnd w:id="87"/>
    <w:p w14:paraId="09FDA6B8" w14:textId="77777777" w:rsidR="00417A01" w:rsidRPr="00953812" w:rsidRDefault="00417A01">
      <w:pPr>
        <w:rPr>
          <w:ins w:id="142" w:author="Sebastian Knopf" w:date="2023-01-30T15:59:00Z"/>
        </w:rPr>
        <w:pPrChange w:id="143" w:author="Sebastian Knopf" w:date="2023-01-30T15:59:00Z">
          <w:pPr>
            <w:pStyle w:val="berschrift3"/>
          </w:pPr>
        </w:pPrChange>
      </w:pPr>
    </w:p>
    <w:p w14:paraId="6907D056" w14:textId="000248EF" w:rsidR="00B138D9" w:rsidRDefault="00B138D9">
      <w:pPr>
        <w:pStyle w:val="berschrift3"/>
        <w:pPrChange w:id="144" w:author="Sebastian Knopf" w:date="2023-01-30T15:59:00Z">
          <w:pPr>
            <w:pStyle w:val="berschrift2"/>
          </w:pPr>
        </w:pPrChange>
      </w:pPr>
      <w:r>
        <w:t>Überwachtes und unüberwachtes Lernen</w:t>
      </w:r>
      <w:bookmarkEnd w:id="80"/>
    </w:p>
    <w:p w14:paraId="58BB21F2" w14:textId="5EB7EC66" w:rsidR="003A5C2E" w:rsidRDefault="00395AC5" w:rsidP="00D41749">
      <w:del w:id="145" w:author="Sebastian Knopf" w:date="2023-01-30T16:01:00Z">
        <w:r w:rsidDel="00953812">
          <w:delText xml:space="preserve">Insgesamt </w:delText>
        </w:r>
      </w:del>
      <w:ins w:id="146" w:author="Sebastian Knopf" w:date="2023-01-30T16:01:00Z">
        <w:r w:rsidR="00953812">
          <w:t xml:space="preserve">Hauptsächlich </w:t>
        </w:r>
      </w:ins>
      <w:r>
        <w:t xml:space="preserve">wird im </w:t>
      </w:r>
      <w:ins w:id="147" w:author="Sebastian Knopf" w:date="2023-01-30T16:00:00Z">
        <w:r w:rsidR="00953812">
          <w:t xml:space="preserve">ML </w:t>
        </w:r>
      </w:ins>
      <w:del w:id="148" w:author="Sebastian Knopf" w:date="2023-01-30T16:00:00Z">
        <w:r w:rsidR="0086392E" w:rsidDel="00953812">
          <w:delText>Machine Learning (</w:delText>
        </w:r>
        <w:r w:rsidDel="00953812">
          <w:delText>ML</w:delText>
        </w:r>
        <w:r w:rsidR="00216F97" w:rsidDel="00953812">
          <w:fldChar w:fldCharType="begin"/>
        </w:r>
        <w:r w:rsidR="00216F97" w:rsidDel="00953812">
          <w:delInstrText xml:space="preserve"> XE "</w:delInstrText>
        </w:r>
        <w:r w:rsidR="00216F97" w:rsidRPr="00CE0585" w:rsidDel="00953812">
          <w:delInstrText>ML</w:delInstrText>
        </w:r>
        <w:r w:rsidR="00216F97" w:rsidDel="00953812">
          <w:delInstrText>" \t "</w:delInstrText>
        </w:r>
        <w:r w:rsidR="00216F97" w:rsidRPr="0057534B" w:rsidDel="00953812">
          <w:rPr>
            <w:i/>
          </w:rPr>
          <w:delInstrText>Machine Learning</w:delInstrText>
        </w:r>
        <w:r w:rsidR="00216F97" w:rsidDel="00953812">
          <w:delInstrText xml:space="preserve">" </w:delInstrText>
        </w:r>
        <w:r w:rsidR="00216F97" w:rsidDel="00953812">
          <w:fldChar w:fldCharType="end"/>
        </w:r>
        <w:r w:rsidR="0086392E" w:rsidDel="00953812">
          <w:delText>)</w:delText>
        </w:r>
        <w:r w:rsidDel="00953812">
          <w:delText xml:space="preserve"> </w:delText>
        </w:r>
      </w:del>
      <w:r>
        <w:t xml:space="preserve">zwischen dem </w:t>
      </w:r>
      <w:r w:rsidR="00567E99" w:rsidRPr="00567E99">
        <w:rPr>
          <w:i/>
          <w:iCs/>
        </w:rPr>
        <w:t>überwachten Lernen</w:t>
      </w:r>
      <w:r w:rsidR="00567E99">
        <w:t xml:space="preserve"> und dem </w:t>
      </w:r>
      <w:r w:rsidR="00567E99" w:rsidRPr="00567E99">
        <w:rPr>
          <w:i/>
          <w:iCs/>
        </w:rPr>
        <w:t>unüberwachten Lernen</w:t>
      </w:r>
      <w:r w:rsidR="00567E99">
        <w:t xml:space="preserve"> unterschieden. </w:t>
      </w:r>
      <w:r w:rsidR="00295580">
        <w:t xml:space="preserve">Beim überwachten Lernen werden </w:t>
      </w:r>
      <w:r w:rsidR="00344021">
        <w:t xml:space="preserve">in </w:t>
      </w:r>
      <w:r w:rsidR="00344021" w:rsidRPr="00DE51C7">
        <w:rPr>
          <w:i/>
          <w:iCs/>
        </w:rPr>
        <w:t>Trainingsdaten</w:t>
      </w:r>
      <w:r w:rsidR="00344021">
        <w:t xml:space="preserve"> enthaltene Eigenschaften, sogenannte </w:t>
      </w:r>
      <w:r w:rsidR="00344021" w:rsidRPr="00344021">
        <w:rPr>
          <w:i/>
          <w:iCs/>
        </w:rPr>
        <w:t>Features</w:t>
      </w:r>
      <w:r w:rsidR="00DE51C7">
        <w:rPr>
          <w:i/>
          <w:iCs/>
        </w:rPr>
        <w:t>,</w:t>
      </w:r>
      <w:r w:rsidR="00344021">
        <w:t xml:space="preserve"> extrahiert und einem Ergebnis, dem sogenannten </w:t>
      </w:r>
      <w:r w:rsidR="00344021" w:rsidRPr="00344021">
        <w:rPr>
          <w:i/>
          <w:iCs/>
        </w:rPr>
        <w:t>Label</w:t>
      </w:r>
      <w:r w:rsidR="00DE51C7">
        <w:rPr>
          <w:i/>
          <w:iCs/>
        </w:rPr>
        <w:t>,</w:t>
      </w:r>
      <w:r w:rsidR="00344021">
        <w:t xml:space="preserve"> zugeordnet. Um zu verhindern, dass </w:t>
      </w:r>
      <w:r w:rsidR="00DE51C7">
        <w:t xml:space="preserve">das Modell ausschließlich mit den Trainingsdaten funktioniert, wird das Modell nach Abschluss des Trainings auf einen </w:t>
      </w:r>
      <w:r w:rsidR="00DE51C7" w:rsidRPr="008475EF">
        <w:rPr>
          <w:i/>
          <w:iCs/>
        </w:rPr>
        <w:t>Testdatensatz</w:t>
      </w:r>
      <w:r w:rsidR="00DE51C7">
        <w:t xml:space="preserve"> angewandt. Auf diesem Weg kann die Performance ermittelt werden, welche das Modell mit unbekannten Daten erreicht. </w:t>
      </w:r>
      <w:r w:rsidR="008475EF">
        <w:t xml:space="preserve">Die Überanspassung des Modells an die Trainingsdaten wird auch als </w:t>
      </w:r>
      <w:r w:rsidR="008475EF" w:rsidRPr="008475EF">
        <w:rPr>
          <w:i/>
          <w:iCs/>
        </w:rPr>
        <w:t>Overfitting</w:t>
      </w:r>
      <w:r w:rsidR="008475EF">
        <w:t xml:space="preserve"> bezeichnet </w:t>
      </w:r>
      <w:sdt>
        <w:sdtPr>
          <w:alias w:val="To edit, see citavi.com/edit"/>
          <w:tag w:val="CitaviPlaceholder#061b37fd-b8c1-4d1a-a0cb-4cf424babd02"/>
          <w:id w:val="-1598245773"/>
          <w:placeholder>
            <w:docPart w:val="20E33C08BC404CF3AC69AF6B012D21AF"/>
          </w:placeholder>
        </w:sdtPr>
        <w:sdtEndPr/>
        <w:sdtContent>
          <w:r w:rsidR="00D41749">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NhMTMxLTg1MGMtNGU2Yy1hMWU3LTU4N2VkZDNkYjYyM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A2MWIzN2ZkLWI4YzEtNGQxYS1hMGNiLTRjZjQyNGJhYmQwMiIsIlRleHQiOiIodmdsLiBOaWVibGVyIDIwMTgsIFMuIDExKSIsIldBSVZlcnNpb24iOiI2LjEwLjAuMCJ9}</w:instrText>
          </w:r>
          <w:r w:rsidR="00D41749">
            <w:fldChar w:fldCharType="separate"/>
          </w:r>
          <w:r w:rsidR="00227B66">
            <w:t>(vgl. Niebler 2018, S. 11)</w:t>
          </w:r>
          <w:r w:rsidR="00D41749">
            <w:fldChar w:fldCharType="end"/>
          </w:r>
        </w:sdtContent>
      </w:sdt>
      <w:r w:rsidR="00D41749">
        <w:t>.</w:t>
      </w:r>
    </w:p>
    <w:p w14:paraId="1BB5F44A" w14:textId="7A1DB4F1" w:rsidR="00D41749" w:rsidRDefault="00A85032" w:rsidP="00D41749">
      <w:r>
        <w:t xml:space="preserve">Das unüberwachte Lernen </w:t>
      </w:r>
      <w:r w:rsidR="00B168F2">
        <w:t>verarbeitet hingege</w:t>
      </w:r>
      <w:r w:rsidR="001B590C">
        <w:t>n</w:t>
      </w:r>
      <w:r w:rsidR="0072650D">
        <w:t xml:space="preserve"> grundsätzlich unbekannte Daten</w:t>
      </w:r>
      <w:r w:rsidR="006968CA">
        <w:t xml:space="preserve"> mit dem Ziel, bislang unbekannte Zusammenhänge innerhalb dieser Daten zu </w:t>
      </w:r>
      <w:r w:rsidR="00570983">
        <w:t>finden</w:t>
      </w:r>
      <w:r w:rsidR="00863B57">
        <w:t xml:space="preserve"> oder Inhalte nach verschiedenen Merkmalen zu </w:t>
      </w:r>
      <w:r w:rsidR="002A797F">
        <w:t>ordnen. Ein nachgelagerter Test mit Testdaten erfolgt nicht.</w:t>
      </w:r>
      <w:r w:rsidR="00570983">
        <w:t xml:space="preserve"> </w:t>
      </w:r>
      <w:sdt>
        <w:sdtPr>
          <w:alias w:val="To edit, see citavi.com/edit"/>
          <w:tag w:val="CitaviPlaceholder#4aa85d64-40e3-4c79-a5f8-3966e6bf14be"/>
          <w:id w:val="-312015442"/>
          <w:placeholder>
            <w:docPart w:val="E8A35E7F6864494E97EAD005CD2CB5FF"/>
          </w:placeholder>
        </w:sdtPr>
        <w:sdtEndPr/>
        <w:sdtContent>
          <w:r w:rsidR="00570983">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WYwM2Y2LTU1MmItNGY4Mi04YjAxLWU3MTE5MjgyNWI1N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RhYTg1ZDY0LTQwZTMtNGM3OS1hNWY4LTM5NjZlNmJmMTRiZSIsIlRleHQiOiIodmdsLiBOaWVibGVyIDIwMTgsIFMuIDExKSIsIldBSVZlcnNpb24iOiI2LjEwLjAuMCJ9}</w:instrText>
          </w:r>
          <w:r w:rsidR="00570983">
            <w:fldChar w:fldCharType="separate"/>
          </w:r>
          <w:r w:rsidR="00227B66">
            <w:t>(vgl. Niebler 2018, S. 11)</w:t>
          </w:r>
          <w:r w:rsidR="00570983">
            <w:fldChar w:fldCharType="end"/>
          </w:r>
        </w:sdtContent>
      </w:sdt>
      <w:r w:rsidR="00863B57">
        <w:t>.</w:t>
      </w:r>
    </w:p>
    <w:p w14:paraId="211E52F0" w14:textId="05FD6428" w:rsidR="001404C5" w:rsidDel="00953812" w:rsidRDefault="009A70E4" w:rsidP="00D41749">
      <w:pPr>
        <w:rPr>
          <w:del w:id="149" w:author="Sebastian Knopf" w:date="2023-01-30T16:03:00Z"/>
        </w:rPr>
      </w:pPr>
      <w:r>
        <w:t xml:space="preserve">Das konstruierte Beispiel </w:t>
      </w:r>
      <w:r w:rsidR="00AB5095">
        <w:t xml:space="preserve">der Haltestellensuche </w:t>
      </w:r>
      <w:r w:rsidR="00783170">
        <w:t>kann</w:t>
      </w:r>
      <w:r>
        <w:t xml:space="preserve"> anhand dieser </w:t>
      </w:r>
      <w:r w:rsidR="006344FD">
        <w:t>Definitionen</w:t>
      </w:r>
      <w:r>
        <w:t xml:space="preserve"> </w:t>
      </w:r>
      <w:r w:rsidR="00D660EA">
        <w:t xml:space="preserve">nicht </w:t>
      </w:r>
      <w:r w:rsidR="006344FD">
        <w:t xml:space="preserve">exakt </w:t>
      </w:r>
      <w:r w:rsidR="00783170">
        <w:t>eingeordnet werden</w:t>
      </w:r>
      <w:r w:rsidR="00D660EA">
        <w:t xml:space="preserve">. </w:t>
      </w:r>
      <w:r w:rsidR="00B0377D">
        <w:t>Tendenziell tr</w:t>
      </w:r>
      <w:r w:rsidR="00E629A1">
        <w:t xml:space="preserve">ifft die Beschreibung des überwachten Lernens </w:t>
      </w:r>
      <w:r w:rsidR="009A3BF9">
        <w:t xml:space="preserve">eher zu. </w:t>
      </w:r>
      <w:r w:rsidR="005A3D11">
        <w:t>Die Nutzung des Systems kann dabei als fortlaufendes Training betrachtet werden</w:t>
      </w:r>
      <w:r w:rsidR="00DE33FB">
        <w:t xml:space="preserve">. Die Trigramme der Eingabezeichenfolge werden dem jeweils von den Nutzenden tatsächlich gewählten Suchvorschlag </w:t>
      </w:r>
      <w:r w:rsidR="00411D7B">
        <w:t xml:space="preserve">zugeordnet. </w:t>
      </w:r>
      <w:r w:rsidR="00DF4800">
        <w:t xml:space="preserve">Die Kombination aus Trigrammen entspricht dabei den Features, der tatsächlich gewählte Suchvorschlag dem </w:t>
      </w:r>
      <w:r w:rsidR="001F450F">
        <w:t>Label</w:t>
      </w:r>
      <w:r w:rsidR="00DF4800">
        <w:t>.</w:t>
      </w:r>
      <w:r w:rsidR="003A6A39">
        <w:t xml:space="preserve"> </w:t>
      </w:r>
      <w:r w:rsidR="005B7349">
        <w:t xml:space="preserve">Das typischerweise beim überwachten </w:t>
      </w:r>
      <w:r w:rsidR="005B7349">
        <w:lastRenderedPageBreak/>
        <w:t>Lernen folgende Testing</w:t>
      </w:r>
      <w:r w:rsidR="004C56A6">
        <w:t xml:space="preserve"> entfällt an dieser Stelle allerdings.</w:t>
      </w:r>
      <w:r w:rsidR="00F12A38">
        <w:t xml:space="preserve"> </w:t>
      </w:r>
      <w:r w:rsidR="00431D45">
        <w:t xml:space="preserve">Die verarbeiteten Daten werden direkt gespeichert und beim nächsten Suchvorgang </w:t>
      </w:r>
      <w:r w:rsidR="001E7D25">
        <w:t>genutzt</w:t>
      </w:r>
      <w:r w:rsidR="00431D45">
        <w:t xml:space="preserve">. </w:t>
      </w:r>
      <w:r w:rsidR="00F12A38">
        <w:t xml:space="preserve">Eine Überanspassung ist dann möglich, wenn </w:t>
      </w:r>
      <w:r w:rsidR="00C924E9">
        <w:t xml:space="preserve">die Trigramme </w:t>
      </w:r>
      <w:r w:rsidR="00346D6B">
        <w:t>der Eingabezeichenfolg</w:t>
      </w:r>
      <w:r w:rsidR="00815B65">
        <w:t xml:space="preserve">e bereits aus anderen Eingaben enthalten </w:t>
      </w:r>
      <w:r w:rsidR="002361AF">
        <w:t>und dadurch einem anderen Suchvorschlag zugeordnet sind als dem eigentlich gewünschten.</w:t>
      </w:r>
      <w:r w:rsidR="00F10DE7">
        <w:t xml:space="preserve"> </w:t>
      </w:r>
      <w:r w:rsidR="000A714C">
        <w:t>Entsprechend k</w:t>
      </w:r>
      <w:r w:rsidR="00B26EE7">
        <w:t xml:space="preserve">önnte </w:t>
      </w:r>
      <w:r w:rsidR="00031EAD">
        <w:t>dem Beispiel auch der k-</w:t>
      </w:r>
      <w:proofErr w:type="spellStart"/>
      <w:r w:rsidR="00031EAD">
        <w:t>Nearest</w:t>
      </w:r>
      <w:proofErr w:type="spellEnd"/>
      <w:r w:rsidR="00031EAD">
        <w:t>-</w:t>
      </w:r>
      <w:proofErr w:type="spellStart"/>
      <w:r w:rsidR="00031EAD">
        <w:t>Neighbours</w:t>
      </w:r>
      <w:proofErr w:type="spellEnd"/>
      <w:r w:rsidR="000E6648">
        <w:t>-</w:t>
      </w:r>
      <w:r w:rsidR="00385E04">
        <w:t xml:space="preserve">Algorithmus </w:t>
      </w:r>
      <w:r w:rsidR="008311D0">
        <w:t xml:space="preserve">zu Grunde liegen, welcher dem unüberwachten Lernen zuzuordnen ist </w:t>
      </w:r>
      <w:sdt>
        <w:sdtPr>
          <w:alias w:val="To edit, see citavi.com/edit"/>
          <w:tag w:val="CitaviPlaceholder#f19bc26f-284e-423a-904f-0f54e9705f94"/>
          <w:id w:val="-1623535435"/>
          <w:placeholder>
            <w:docPart w:val="DefaultPlaceholder_-1854013440"/>
          </w:placeholder>
        </w:sdtPr>
        <w:sdtEndPr/>
        <w:sdtContent>
          <w:r w:rsidR="00DD645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DZkODIzLTJhYWEtNDUxMS05OWJlLWJjMGFlY2ZiYzJjNS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2YxOWJjMjZmLTI4NGUtNDIzYS05MDRmLTBmNTRlOTcwNWY5NCIsIlRleHQiOiIodmdsLiBOaWVibGVyIDIwMTgsIFMuIDExKSIsIldBSVZlcnNpb24iOiI2LjEwLjAuMCJ9}</w:instrText>
          </w:r>
          <w:r w:rsidR="00DD6452">
            <w:fldChar w:fldCharType="separate"/>
          </w:r>
          <w:r w:rsidR="00227B66">
            <w:t>(vgl. Niebler 2018, S. 11)</w:t>
          </w:r>
          <w:r w:rsidR="00DD6452">
            <w:fldChar w:fldCharType="end"/>
          </w:r>
        </w:sdtContent>
      </w:sdt>
      <w:r w:rsidR="00DD6452">
        <w:t>.</w:t>
      </w:r>
      <w:r w:rsidR="009C67AB">
        <w:t xml:space="preserve"> Der </w:t>
      </w:r>
      <w:r w:rsidR="000E6648">
        <w:t>k-</w:t>
      </w:r>
      <w:proofErr w:type="spellStart"/>
      <w:r w:rsidR="000E6648">
        <w:t>Nearest</w:t>
      </w:r>
      <w:proofErr w:type="spellEnd"/>
      <w:r w:rsidR="000E6648">
        <w:t>-</w:t>
      </w:r>
      <w:proofErr w:type="spellStart"/>
      <w:r w:rsidR="000E6648">
        <w:t>Neighbours</w:t>
      </w:r>
      <w:proofErr w:type="spellEnd"/>
      <w:r w:rsidR="000E6648">
        <w:t xml:space="preserve">-Algorithmus </w:t>
      </w:r>
      <w:r w:rsidR="00BC139C">
        <w:t>ordnet Daten dabei anhand ihrer Features in Dimensionen ein und sucht entsprechend</w:t>
      </w:r>
      <w:r w:rsidR="001F3F8C">
        <w:t xml:space="preserve"> die</w:t>
      </w:r>
      <w:r w:rsidR="00BC139C">
        <w:t xml:space="preserve"> k </w:t>
      </w:r>
      <w:r w:rsidR="001F3F8C">
        <w:t xml:space="preserve">Nachbarn, deren Features am nächsten am Ausgangsdatensatz liegen. </w:t>
      </w:r>
      <w:r w:rsidR="00385E04">
        <w:t>Anhand dieser k Nachbarn wird dann versucht, eine Aussage über den Ausgangsdatensatz zu treffen.</w:t>
      </w:r>
    </w:p>
    <w:p w14:paraId="49BB4926" w14:textId="7D4A6C56" w:rsidR="001404C5" w:rsidRDefault="001404C5">
      <w:pPr>
        <w:pPrChange w:id="150" w:author="Sebastian Knopf" w:date="2023-01-30T16:03:00Z">
          <w:pPr>
            <w:jc w:val="left"/>
          </w:pPr>
        </w:pPrChange>
      </w:pPr>
      <w:del w:id="151" w:author="Sebastian Knopf" w:date="2023-01-30T16:03:00Z">
        <w:r w:rsidDel="00953812">
          <w:br w:type="page"/>
        </w:r>
      </w:del>
    </w:p>
    <w:p w14:paraId="528F0EF0" w14:textId="1B834656" w:rsidR="001404C5" w:rsidRDefault="00D127CF" w:rsidP="00D41749">
      <w:r>
        <w:rPr>
          <w:noProof/>
        </w:rPr>
        <w:lastRenderedPageBreak/>
        <mc:AlternateContent>
          <mc:Choice Requires="wps">
            <w:drawing>
              <wp:anchor distT="0" distB="0" distL="114300" distR="114300" simplePos="0" relativeHeight="251649030" behindDoc="0" locked="0" layoutInCell="1" allowOverlap="1" wp14:anchorId="2D927F89" wp14:editId="418DEEB2">
                <wp:simplePos x="0" y="0"/>
                <wp:positionH relativeFrom="margin">
                  <wp:align>right</wp:align>
                </wp:positionH>
                <wp:positionV relativeFrom="paragraph">
                  <wp:posOffset>4279265</wp:posOffset>
                </wp:positionV>
                <wp:extent cx="5570855" cy="635"/>
                <wp:effectExtent l="0" t="0" r="0" b="8890"/>
                <wp:wrapTopAndBottom/>
                <wp:docPr id="7" name="Textfeld 7"/>
                <wp:cNvGraphicFramePr/>
                <a:graphic xmlns:a="http://schemas.openxmlformats.org/drawingml/2006/main">
                  <a:graphicData uri="http://schemas.microsoft.com/office/word/2010/wordprocessingShape">
                    <wps:wsp>
                      <wps:cNvSpPr txBox="1"/>
                      <wps:spPr>
                        <a:xfrm>
                          <a:off x="0" y="0"/>
                          <a:ext cx="5571461" cy="635"/>
                        </a:xfrm>
                        <a:prstGeom prst="rect">
                          <a:avLst/>
                        </a:prstGeom>
                        <a:solidFill>
                          <a:prstClr val="white"/>
                        </a:solidFill>
                        <a:ln>
                          <a:noFill/>
                        </a:ln>
                      </wps:spPr>
                      <wps:txbx>
                        <w:txbxContent>
                          <w:p w14:paraId="05D2607F" w14:textId="63907309" w:rsidR="00D127CF" w:rsidRPr="00226502" w:rsidRDefault="00D127CF" w:rsidP="00D127CF">
                            <w:pPr>
                              <w:pStyle w:val="Beschriftung"/>
                              <w:jc w:val="center"/>
                              <w:rPr>
                                <w:vanish/>
                                <w:specVanish/>
                              </w:rPr>
                            </w:pPr>
                            <w:bookmarkStart w:id="152" w:name="_Toc125899258"/>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0E5A92">
                              <w:rPr>
                                <w:b/>
                                <w:bCs w:val="0"/>
                                <w:noProof/>
                              </w:rPr>
                              <w:t>1</w:t>
                            </w:r>
                            <w:r w:rsidRPr="004F4142">
                              <w:rPr>
                                <w:b/>
                                <w:bCs w:val="0"/>
                              </w:rPr>
                              <w:fldChar w:fldCharType="end"/>
                            </w:r>
                            <w:r w:rsidRPr="004F4142">
                              <w:rPr>
                                <w:b/>
                                <w:bCs w:val="0"/>
                              </w:rPr>
                              <w:t>:</w:t>
                            </w:r>
                            <w:r>
                              <w:t xml:space="preserve"> Graphische Darstellung des k-</w:t>
                            </w:r>
                            <w:proofErr w:type="spellStart"/>
                            <w:r>
                              <w:t>Nearest</w:t>
                            </w:r>
                            <w:proofErr w:type="spellEnd"/>
                            <w:r>
                              <w:t>-</w:t>
                            </w:r>
                            <w:proofErr w:type="spellStart"/>
                            <w:r>
                              <w:t>Neighbours</w:t>
                            </w:r>
                            <w:proofErr w:type="spellEnd"/>
                            <w:r>
                              <w:t xml:space="preserve"> Algorithmus</w:t>
                            </w:r>
                            <w:bookmarkEnd w:id="152"/>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27F89" id="Textfeld 7" o:spid="_x0000_s1032" type="#_x0000_t202" style="position:absolute;left:0;text-align:left;margin-left:387.45pt;margin-top:336.95pt;width:438.65pt;height:.05pt;z-index:25164903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" stroked="f">
                <v:textbox style="mso-fit-shape-to-text:t" inset="0,0,0,0">
                  <w:txbxContent>
                    <w:p w14:paraId="05D2607F" w14:textId="63907309" w:rsidR="00D127CF" w:rsidRPr="00226502" w:rsidRDefault="00D127CF" w:rsidP="00D127CF">
                      <w:pPr>
                        <w:pStyle w:val="Beschriftung"/>
                        <w:jc w:val="center"/>
                        <w:rPr>
                          <w:vanish/>
                          <w:specVanish/>
                        </w:rPr>
                      </w:pPr>
                      <w:bookmarkStart w:id="153" w:name="_Toc125899258"/>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0E5A92">
                        <w:rPr>
                          <w:b/>
                          <w:bCs w:val="0"/>
                          <w:noProof/>
                        </w:rPr>
                        <w:t>1</w:t>
                      </w:r>
                      <w:r w:rsidRPr="004F4142">
                        <w:rPr>
                          <w:b/>
                          <w:bCs w:val="0"/>
                        </w:rPr>
                        <w:fldChar w:fldCharType="end"/>
                      </w:r>
                      <w:r w:rsidRPr="004F4142">
                        <w:rPr>
                          <w:b/>
                          <w:bCs w:val="0"/>
                        </w:rPr>
                        <w:t>:</w:t>
                      </w:r>
                      <w:r>
                        <w:t xml:space="preserve"> Graphische Darstellung des k-</w:t>
                      </w:r>
                      <w:proofErr w:type="spellStart"/>
                      <w:r>
                        <w:t>Nearest</w:t>
                      </w:r>
                      <w:proofErr w:type="spellEnd"/>
                      <w:r>
                        <w:t>-</w:t>
                      </w:r>
                      <w:proofErr w:type="spellStart"/>
                      <w:r>
                        <w:t>Neighbours</w:t>
                      </w:r>
                      <w:proofErr w:type="spellEnd"/>
                      <w:r>
                        <w:t xml:space="preserve"> Algorithmus</w:t>
                      </w:r>
                      <w:bookmarkEnd w:id="153"/>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v:textbox>
                <w10:wrap type="topAndBottom" anchorx="margin"/>
              </v:shape>
            </w:pict>
          </mc:Fallback>
        </mc:AlternateContent>
      </w:r>
      <w:r w:rsidR="00953692">
        <w:rPr>
          <w:noProof/>
        </w:rPr>
        <w:drawing>
          <wp:anchor distT="0" distB="0" distL="114300" distR="114300" simplePos="0" relativeHeight="251649029" behindDoc="0" locked="0" layoutInCell="1" allowOverlap="1" wp14:anchorId="219CBD09" wp14:editId="6B65F5A7">
            <wp:simplePos x="0" y="0"/>
            <wp:positionH relativeFrom="margin">
              <wp:align>center</wp:align>
            </wp:positionH>
            <wp:positionV relativeFrom="paragraph">
              <wp:posOffset>780976</wp:posOffset>
            </wp:positionV>
            <wp:extent cx="4762500" cy="3438525"/>
            <wp:effectExtent l="0" t="0" r="0" b="952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62500" cy="3438525"/>
                    </a:xfrm>
                    <a:prstGeom prst="rect">
                      <a:avLst/>
                    </a:prstGeom>
                  </pic:spPr>
                </pic:pic>
              </a:graphicData>
            </a:graphic>
            <wp14:sizeRelH relativeFrom="page">
              <wp14:pctWidth>0</wp14:pctWidth>
            </wp14:sizeRelH>
            <wp14:sizeRelV relativeFrom="page">
              <wp14:pctHeight>0</wp14:pctHeight>
            </wp14:sizeRelV>
          </wp:anchor>
        </w:drawing>
      </w:r>
      <w:r w:rsidR="001404C5">
        <w:t xml:space="preserve">Die folgende Abbildung verdeutlicht die Funktionsweise des </w:t>
      </w:r>
      <w:r w:rsidR="000E6648">
        <w:t>k-</w:t>
      </w:r>
      <w:proofErr w:type="spellStart"/>
      <w:r w:rsidR="000E6648">
        <w:t>Nearest</w:t>
      </w:r>
      <w:proofErr w:type="spellEnd"/>
      <w:r w:rsidR="000E6648">
        <w:t>-</w:t>
      </w:r>
      <w:proofErr w:type="spellStart"/>
      <w:r w:rsidR="000E6648">
        <w:t>Neighbours</w:t>
      </w:r>
      <w:proofErr w:type="spellEnd"/>
      <w:r w:rsidR="000E6648">
        <w:t xml:space="preserve">-Algorithmus </w:t>
      </w:r>
      <w:r w:rsidR="001404C5">
        <w:t xml:space="preserve">anhand einem Datensatz </w:t>
      </w:r>
      <w:r>
        <w:t>über den eine Aussage basierend auf den nächsten k Datensätzen aus zwei verschiedenen Klassen getroffen werden soll</w:t>
      </w:r>
      <w:r w:rsidR="00443083">
        <w:t>:</w:t>
      </w:r>
    </w:p>
    <w:p w14:paraId="7F816319" w14:textId="4D144D3C" w:rsidR="008E2BF2" w:rsidRDefault="00AD06B6" w:rsidP="000B412B">
      <w:r>
        <w:t xml:space="preserve">In grün dargestellt ist der Datensatz, über den eine Aussage getroffen werden soll. In rot und blau respektive als Dreieck und als Quadrat dargestellt, sind die bereits klassifizierten Datensätze. </w:t>
      </w:r>
      <w:r w:rsidR="0029707C">
        <w:t xml:space="preserve">Der </w:t>
      </w:r>
      <w:r w:rsidR="000E6648">
        <w:t>k-</w:t>
      </w:r>
      <w:proofErr w:type="spellStart"/>
      <w:r w:rsidR="000E6648">
        <w:t>Nearest</w:t>
      </w:r>
      <w:proofErr w:type="spellEnd"/>
      <w:r w:rsidR="000E6648">
        <w:t>-</w:t>
      </w:r>
      <w:proofErr w:type="spellStart"/>
      <w:r w:rsidR="000E6648">
        <w:t>Neighbours</w:t>
      </w:r>
      <w:proofErr w:type="spellEnd"/>
      <w:r w:rsidR="000E6648">
        <w:t xml:space="preserve">-Algorithmus </w:t>
      </w:r>
      <w:r w:rsidR="0029707C">
        <w:t>ermittelt nun die k Datensätze, die am nächsten liegen und verwendet diese als Grundlage für eine Aussage über den neuen Datensatz</w:t>
      </w:r>
      <w:r w:rsidR="000613E8">
        <w:t xml:space="preserve"> </w:t>
      </w:r>
      <w:sdt>
        <w:sdtPr>
          <w:alias w:val="To edit, see citavi.com/edit"/>
          <w:tag w:val="CitaviPlaceholder#5c4a35d6-754e-47a8-b4ea-0efaeca0a33d"/>
          <w:id w:val="547965480"/>
          <w:placeholder>
            <w:docPart w:val="DefaultPlaceholder_-1854013440"/>
          </w:placeholder>
        </w:sdtPr>
        <w:sdtEndPr/>
        <w:sdtContent>
          <w:r w:rsidR="000613E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WUwOWIyLTg1ZjQtNGNiYy1iMjFjLTY3Yjc4YzdiMzQ4NSIsIlJhbmdlTGVuZ3RoIjoyNywiUmVmZXJlbmNlSWQiOiI3NWNlY2JlYy1lNDcxLTQwMjctYjMzYS1lYWRhMzZiZDhj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giLCJTdGFydFBhZ2UiOnsiJGlkIjoiNSIsIiR0eXBlIjoiU3dpc3NBY2FkZW1pYy5QYWdlTnVtYmVyLCBTd2lzc0FjYWRlbWljIiwiSXNGdWxseU51bWVyaWMiOnRydWUsIk51bWJlciI6MzgsIk51bWJlcmluZ1R5cGUiOjAsIk51bWVyYWxTeXN0ZW0iOjAsIk9yaWdpbmFsU3RyaW5nIjoiMzgiLCJQcmV0dHlTdHJpbmciOiIzO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sZWgiLCJMYXN0TmFtZSI6IkFsYWxpeWF0IiwiUHJvdGVjdGVkIjpmYWxzZSwiU2V4IjoyLCJDcmVhdGVkQnkiOiJfU2ViYXN0aWFuIEtub3BmIiwiQ3JlYXRlZE9uIjoiMjAyMi0wOS0xNFQyMTowMzo1MSIsIk1vZGlmaWVkQnkiOiJfU2ViYXN0aWFuIEtub3BmIiwiSWQiOiI5ZDFkZWVmZi0zZTFjLTQ0MmQtYmU4Mi01OWM5ZWVlYTA3ZDgiLCJNb2RpZmllZE9uIjoiMjAyMi0wOS0xNFQyMTowMz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}</w:instrText>
          </w:r>
          <w:r w:rsidR="000613E8">
            <w:fldChar w:fldCharType="separate"/>
          </w:r>
          <w:r w:rsidR="00227B66">
            <w:t xml:space="preserve">(vgl. </w:t>
          </w:r>
          <w:proofErr w:type="spellStart"/>
          <w:r w:rsidR="00227B66">
            <w:t>Alaliyat</w:t>
          </w:r>
          <w:proofErr w:type="spellEnd"/>
          <w:r w:rsidR="00227B66">
            <w:t xml:space="preserve"> 2022, S. 38)</w:t>
          </w:r>
          <w:r w:rsidR="000613E8">
            <w:fldChar w:fldCharType="end"/>
          </w:r>
        </w:sdtContent>
      </w:sdt>
      <w:r w:rsidR="0029707C">
        <w:t xml:space="preserve">. </w:t>
      </w:r>
      <w:r w:rsidR="001018AD">
        <w:t>Je größer k ist, desto größer ist im Regelfall auch der Suchraum</w:t>
      </w:r>
      <w:r w:rsidR="00DB4281">
        <w:t>.</w:t>
      </w:r>
      <w:r w:rsidR="00975644">
        <w:t xml:space="preserve"> Am Beispiel der Haltestellensuche käme eine Zählung der Trigramme der Eingabezeichenfolge mit anschließendem Abgleich zwischen bereits einmal gesuchten Trigrammen und anschließender Suche mittels </w:t>
      </w:r>
      <w:r w:rsidR="00D6155E">
        <w:t>k-</w:t>
      </w:r>
      <w:proofErr w:type="spellStart"/>
      <w:r w:rsidR="00D6155E">
        <w:t>Nearest</w:t>
      </w:r>
      <w:proofErr w:type="spellEnd"/>
      <w:r w:rsidR="00D6155E">
        <w:t>-</w:t>
      </w:r>
      <w:proofErr w:type="spellStart"/>
      <w:r w:rsidR="00D6155E">
        <w:t>Neighbours</w:t>
      </w:r>
      <w:proofErr w:type="spellEnd"/>
      <w:r w:rsidR="00D6155E">
        <w:t xml:space="preserve">-Algorithmus </w:t>
      </w:r>
      <w:r w:rsidR="00975644">
        <w:t>am nächsten.</w:t>
      </w:r>
    </w:p>
    <w:p w14:paraId="17678511" w14:textId="77777777" w:rsidR="008E2BF2" w:rsidRDefault="008E2BF2">
      <w:pPr>
        <w:jc w:val="left"/>
      </w:pPr>
      <w:r>
        <w:br w:type="page"/>
      </w:r>
    </w:p>
    <w:p w14:paraId="7CD7D98B" w14:textId="7F83E6B0" w:rsidR="00946CB4" w:rsidRDefault="003631C7">
      <w:pPr>
        <w:pStyle w:val="berschrift3"/>
        <w:pPrChange w:id="154" w:author="Sebastian Knopf" w:date="2023-01-30T15:58:00Z">
          <w:pPr>
            <w:pStyle w:val="berschrift2"/>
          </w:pPr>
        </w:pPrChange>
      </w:pPr>
      <w:bookmarkStart w:id="155" w:name="_Ref124006749"/>
      <w:bookmarkStart w:id="156" w:name="_Toc125899213"/>
      <w:r>
        <w:lastRenderedPageBreak/>
        <w:t>Bestärkendes Lernen</w:t>
      </w:r>
      <w:bookmarkEnd w:id="155"/>
      <w:bookmarkEnd w:id="156"/>
    </w:p>
    <w:p w14:paraId="672C3A84" w14:textId="66FD9534" w:rsidR="0019607F" w:rsidRDefault="0075302D" w:rsidP="00946CB4">
      <w:r>
        <w:t xml:space="preserve">Im vorhergehenden Kapitel wurde Machine Learning bereits in </w:t>
      </w:r>
      <w:r w:rsidR="003631C7">
        <w:t>beiden verbreitet</w:t>
      </w:r>
      <w:r w:rsidR="00324170">
        <w:t xml:space="preserve">en </w:t>
      </w:r>
      <w:r w:rsidR="00B958E7">
        <w:t>Verfahrensarten</w:t>
      </w:r>
      <w:r w:rsidR="00FA204E">
        <w:t xml:space="preserve"> des</w:t>
      </w:r>
      <w:r w:rsidR="00324170">
        <w:t xml:space="preserve"> </w:t>
      </w:r>
      <w:r w:rsidR="000C2617">
        <w:t>überwachte</w:t>
      </w:r>
      <w:r w:rsidR="00FA204E">
        <w:t>n</w:t>
      </w:r>
      <w:r w:rsidR="000C2617">
        <w:t xml:space="preserve"> und unüberwachte</w:t>
      </w:r>
      <w:r w:rsidR="00FA204E">
        <w:t>n</w:t>
      </w:r>
      <w:r w:rsidR="000C2617">
        <w:t xml:space="preserve"> Lernen</w:t>
      </w:r>
      <w:r w:rsidR="00FA204E">
        <w:t>s</w:t>
      </w:r>
      <w:r w:rsidR="000C2617">
        <w:t xml:space="preserve"> unterteilt. In diesem Kapitel </w:t>
      </w:r>
      <w:r w:rsidR="00893ABB">
        <w:t xml:space="preserve">wird </w:t>
      </w:r>
      <w:r w:rsidR="00585DC7">
        <w:t xml:space="preserve">entkoppelt vom Beispiel der </w:t>
      </w:r>
      <w:r w:rsidR="00A105A7">
        <w:t xml:space="preserve">Haltestellensuche </w:t>
      </w:r>
      <w:r w:rsidR="00893ABB">
        <w:t xml:space="preserve">das sogenannte </w:t>
      </w:r>
      <w:r w:rsidR="00893ABB" w:rsidRPr="00820AE4">
        <w:rPr>
          <w:i/>
          <w:iCs/>
        </w:rPr>
        <w:t>bestärkende Lernen</w:t>
      </w:r>
      <w:r w:rsidR="00893ABB">
        <w:t xml:space="preserve"> betrachtet.</w:t>
      </w:r>
      <w:r w:rsidR="002672A0">
        <w:t xml:space="preserve"> </w:t>
      </w:r>
    </w:p>
    <w:p w14:paraId="4AD3CF45" w14:textId="5A9CFED0" w:rsidR="00E100FA" w:rsidRDefault="002672A0" w:rsidP="00946CB4">
      <w:r>
        <w:t>Üblicherweise wird das bestärkende Lernen auch als Reinforcement Learning (RL</w:t>
      </w:r>
      <w:r w:rsidR="006A2298">
        <w:fldChar w:fldCharType="begin"/>
      </w:r>
      <w:r w:rsidR="006A2298">
        <w:instrText xml:space="preserve"> XE "</w:instrText>
      </w:r>
      <w:r w:rsidR="006A2298" w:rsidRPr="00A5533C">
        <w:instrText>RL</w:instrText>
      </w:r>
      <w:r w:rsidR="006A2298">
        <w:instrText>" \t "</w:instrText>
      </w:r>
      <w:r w:rsidR="006A2298" w:rsidRPr="00602353">
        <w:rPr>
          <w:i/>
        </w:rPr>
        <w:instrText>Reinforcement Learning</w:instrText>
      </w:r>
      <w:r w:rsidR="006A2298">
        <w:instrText xml:space="preserve">" </w:instrText>
      </w:r>
      <w:r w:rsidR="006A2298">
        <w:fldChar w:fldCharType="end"/>
      </w:r>
      <w:r>
        <w:t>) bezeichnet.</w:t>
      </w:r>
      <w:r w:rsidR="00A05B41">
        <w:t xml:space="preserve"> Im Gegensatz zu</w:t>
      </w:r>
      <w:r w:rsidR="00544443">
        <w:t xml:space="preserve">m überwachten und unüberwachten Lernen benötigt RL keine </w:t>
      </w:r>
      <w:r w:rsidR="005353CE">
        <w:t xml:space="preserve">Datenbasis mit entsprechenden </w:t>
      </w:r>
      <w:r w:rsidR="009B6A77">
        <w:t>Features und Labels</w:t>
      </w:r>
      <w:r w:rsidR="00945B4E">
        <w:t xml:space="preserve"> </w:t>
      </w:r>
      <w:sdt>
        <w:sdtPr>
          <w:alias w:val="To edit, see citavi.com/edit"/>
          <w:tag w:val="CitaviPlaceholder#0c6669ed-ec35-4f2d-a4a0-0a372b69d7a4"/>
          <w:id w:val="1670982167"/>
          <w:placeholder>
            <w:docPart w:val="DefaultPlaceholder_-1854013440"/>
          </w:placeholder>
        </w:sdtPr>
        <w:sdtEndPr/>
        <w:sdtContent>
          <w:r w:rsidR="00C0709C">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mFkN2I2LTVhYWMtNGQ2Ni04MjQxLTM4MmNkNjJjNjJm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BjNjY2OWVkLWVjMzUtNGYyZC1hNGEwLTBhMzcyYjY5ZDdhNCIsIlRleHQiOiIodmdsLiBTY2htaXR6IDIwMTcsIFMuIDEyKSIsIldBSVZlcnNpb24iOiI2LjEwLjAuMCJ9}</w:instrText>
          </w:r>
          <w:r w:rsidR="00C0709C">
            <w:fldChar w:fldCharType="separate"/>
          </w:r>
          <w:r w:rsidR="00227B66">
            <w:t>(vgl. Schmitz 2017, S. 12)</w:t>
          </w:r>
          <w:r w:rsidR="00C0709C">
            <w:fldChar w:fldCharType="end"/>
          </w:r>
        </w:sdtContent>
      </w:sdt>
      <w:r w:rsidR="003F785C">
        <w:t xml:space="preserve">. RL </w:t>
      </w:r>
      <w:r w:rsidR="00E87FBC">
        <w:t xml:space="preserve">liefert </w:t>
      </w:r>
      <w:r w:rsidR="003F785C">
        <w:t xml:space="preserve">als Ergebnis eine Folge von </w:t>
      </w:r>
      <w:r w:rsidR="003F785C" w:rsidRPr="00BE5B00">
        <w:rPr>
          <w:i/>
          <w:iCs/>
        </w:rPr>
        <w:t>Aktionen</w:t>
      </w:r>
      <w:r w:rsidR="003F785C">
        <w:t>, die beim Eintreten eines gewissen Falles optimalerweise durchgeführt werden</w:t>
      </w:r>
      <w:r w:rsidR="00E87FBC">
        <w:t xml:space="preserve"> sollen</w:t>
      </w:r>
      <w:r w:rsidR="003F785C">
        <w:t xml:space="preserve">. </w:t>
      </w:r>
      <w:r w:rsidR="005E0BB2">
        <w:t>Das Training</w:t>
      </w:r>
      <w:r w:rsidR="00B32C3A">
        <w:t xml:space="preserve"> eines sogenannten </w:t>
      </w:r>
      <w:r w:rsidR="00B32C3A" w:rsidRPr="00B32C3A">
        <w:rPr>
          <w:i/>
          <w:iCs/>
        </w:rPr>
        <w:t>Agenten</w:t>
      </w:r>
      <w:r w:rsidR="005E0BB2">
        <w:t xml:space="preserve"> erfolgt nach einem </w:t>
      </w:r>
      <w:r w:rsidR="00E87FBC">
        <w:t>„</w:t>
      </w:r>
      <w:r w:rsidR="005E0BB2">
        <w:t>Trial-and-Error</w:t>
      </w:r>
      <w:r w:rsidR="00E87FBC">
        <w:t xml:space="preserve">“ </w:t>
      </w:r>
      <w:r w:rsidR="005E0BB2">
        <w:t>Verfahren in einer Simulation des späteren Einsatzgebietes</w:t>
      </w:r>
      <w:r w:rsidR="006B13A1">
        <w:t xml:space="preserve">, </w:t>
      </w:r>
      <w:r w:rsidR="00C940E1">
        <w:t xml:space="preserve">wobei eine virtuelle </w:t>
      </w:r>
      <w:r w:rsidR="00C940E1" w:rsidRPr="0000123B">
        <w:rPr>
          <w:i/>
          <w:iCs/>
        </w:rPr>
        <w:t>Belohnung</w:t>
      </w:r>
      <w:r w:rsidR="00C940E1">
        <w:t xml:space="preserve"> </w:t>
      </w:r>
      <w:r w:rsidR="00BC2604">
        <w:t>zur Bewertung einer Aktion dient</w:t>
      </w:r>
      <w:r w:rsidR="0000123B">
        <w:t xml:space="preserve">. Ziel des RL ist es, in einer </w:t>
      </w:r>
      <w:r w:rsidR="0000123B" w:rsidRPr="00E53DD5">
        <w:rPr>
          <w:i/>
          <w:iCs/>
        </w:rPr>
        <w:t>Umgebung</w:t>
      </w:r>
      <w:r w:rsidR="0000123B">
        <w:t xml:space="preserve"> </w:t>
      </w:r>
      <w:r w:rsidR="001E605B">
        <w:t xml:space="preserve">ausgehend von einem gewissen </w:t>
      </w:r>
      <w:r w:rsidR="001E605B" w:rsidRPr="001E605B">
        <w:rPr>
          <w:i/>
          <w:iCs/>
        </w:rPr>
        <w:t>Zustand</w:t>
      </w:r>
      <w:r w:rsidR="001E605B">
        <w:t xml:space="preserve"> </w:t>
      </w:r>
      <w:r w:rsidR="0000123B">
        <w:t xml:space="preserve">durch </w:t>
      </w:r>
      <w:r w:rsidR="00BE5B00">
        <w:t xml:space="preserve">eine bestimmte </w:t>
      </w:r>
      <w:r w:rsidR="00BE5B00" w:rsidRPr="00465A33">
        <w:t>Strategie</w:t>
      </w:r>
      <w:r w:rsidR="00BE5B00">
        <w:t xml:space="preserve"> </w:t>
      </w:r>
      <w:r w:rsidR="00E53DD5">
        <w:t>bestehend aus</w:t>
      </w:r>
      <w:r w:rsidR="00BE5B00">
        <w:t xml:space="preserve"> geeignete</w:t>
      </w:r>
      <w:r w:rsidR="00E53DD5">
        <w:t>n</w:t>
      </w:r>
      <w:r w:rsidR="0000123B">
        <w:t xml:space="preserve"> Aktionen ein Maximum an Belohnung zu erhalten </w:t>
      </w:r>
      <w:sdt>
        <w:sdtPr>
          <w:alias w:val="To edit, see citavi.com/edit"/>
          <w:tag w:val="CitaviPlaceholder#b2ef4a08-817f-4267-bb5a-64fdc8d5b2b5"/>
          <w:id w:val="405347217"/>
          <w:placeholder>
            <w:docPart w:val="DefaultPlaceholder_-1854013440"/>
          </w:placeholder>
        </w:sdtPr>
        <w:sdtEndPr/>
        <w:sdtContent>
          <w:r w:rsidR="001674EA">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MjM5Y2UzLTNjNzEtNDhkMS1hZGU5LTM2YmIyZTZhNWRlY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iMmVmNGEwOC04MTdmLTQyNjctYmI1YS02NGZkYzhkNWIyYjUiLCJUZXh0IjoiKHZnbC4gQ2hhbiBldCBhbC4gMjAyMiwgUy4gNDcpIiwiV0FJVmVyc2lvbiI6IjYuMTAuMC4wIn0=}</w:instrText>
          </w:r>
          <w:r w:rsidR="001674EA">
            <w:fldChar w:fldCharType="separate"/>
          </w:r>
          <w:r w:rsidR="00227B66">
            <w:t>(vgl. Chan et al. 2022, S. 47)</w:t>
          </w:r>
          <w:r w:rsidR="001674EA">
            <w:fldChar w:fldCharType="end"/>
          </w:r>
        </w:sdtContent>
      </w:sdt>
      <w:r w:rsidR="001674EA">
        <w:t>.</w:t>
      </w:r>
      <w:r w:rsidR="00945B4E">
        <w:t xml:space="preserve"> </w:t>
      </w:r>
      <w:r w:rsidR="004D0259">
        <w:t>D</w:t>
      </w:r>
      <w:r w:rsidR="00E104E3" w:rsidRPr="009F29A1">
        <w:t xml:space="preserve">ie Verfahrensweise von RL </w:t>
      </w:r>
      <w:r w:rsidR="004D0259">
        <w:t xml:space="preserve">ähnelt </w:t>
      </w:r>
      <w:r w:rsidR="00DC783B" w:rsidRPr="009F29A1">
        <w:t xml:space="preserve">dem Lernprozess </w:t>
      </w:r>
      <w:r w:rsidR="00735C1C">
        <w:t>bestimmter</w:t>
      </w:r>
      <w:r w:rsidR="00DC783B" w:rsidRPr="009F29A1">
        <w:t xml:space="preserve"> Lebewesens sehr. </w:t>
      </w:r>
      <w:r w:rsidR="00735C1C">
        <w:t>Ein bekanntes Beispiel dazu</w:t>
      </w:r>
      <w:r w:rsidR="00DC783B" w:rsidRPr="009F29A1">
        <w:t xml:space="preserve"> </w:t>
      </w:r>
      <w:r w:rsidR="00735C1C">
        <w:t xml:space="preserve">ist </w:t>
      </w:r>
      <w:r w:rsidR="00DC783B" w:rsidRPr="009F29A1">
        <w:t>ein Baby, dass Laufen lernt</w:t>
      </w:r>
      <w:r w:rsidR="001403C3">
        <w:t xml:space="preserve"> </w:t>
      </w:r>
      <w:sdt>
        <w:sdtPr>
          <w:alias w:val="To edit, see citavi.com/edit"/>
          <w:tag w:val="CitaviPlaceholder#5d020f3b-32f3-4ac2-8585-609829544764"/>
          <w:id w:val="257260827"/>
          <w:placeholder>
            <w:docPart w:val="DefaultPlaceholder_-1854013440"/>
          </w:placeholder>
        </w:sdtPr>
        <w:sdtEndPr/>
        <w:sdtContent>
          <w:r w:rsidR="001403C3">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IyZDg3LTA0YTItNGFlYS1iODZmLWQwNWRjY2ZlNmMw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VkMDIwZjNiLTMyZjMtNGFjMi04NTg1LTYwOTgyOTU0NDc2NCIsIlRleHQiOiIodmdsLiBTY2htaXR6IDIwMTcsIFMuIDEyKSIsIldBSVZlcnNpb24iOiI2LjEwLjAuMCJ9}</w:instrText>
          </w:r>
          <w:r w:rsidR="001403C3">
            <w:fldChar w:fldCharType="separate"/>
          </w:r>
          <w:r w:rsidR="00227B66">
            <w:t>(vgl. Schmitz 2017, S. 12)</w:t>
          </w:r>
          <w:r w:rsidR="001403C3">
            <w:fldChar w:fldCharType="end"/>
          </w:r>
        </w:sdtContent>
      </w:sdt>
      <w:r w:rsidR="00CC623F" w:rsidRPr="009F29A1">
        <w:t xml:space="preserve">. </w:t>
      </w:r>
      <w:r w:rsidR="00A80A89" w:rsidRPr="009F29A1">
        <w:t>Schafft es das Baby, eine bestimmte Strecke zu laufen, wird es gelobt. Es kommt zu einem Erfolgserlebnis, welches</w:t>
      </w:r>
      <w:r w:rsidR="00CC623F" w:rsidRPr="009F29A1">
        <w:t xml:space="preserve"> </w:t>
      </w:r>
      <w:r w:rsidR="00A80A89" w:rsidRPr="009F29A1">
        <w:t xml:space="preserve">in diesem Fall die </w:t>
      </w:r>
      <w:r w:rsidR="00CC623F" w:rsidRPr="009F29A1">
        <w:t xml:space="preserve">positive </w:t>
      </w:r>
      <w:r w:rsidR="00A80A89" w:rsidRPr="009F29A1">
        <w:t xml:space="preserve">Belohnung repräsentiert. Fällt das Baby hingegen hin, </w:t>
      </w:r>
      <w:r w:rsidR="00CC623F" w:rsidRPr="009F29A1">
        <w:t>führt dies zum Scheitern und damit zu einer negativen Belohnung.</w:t>
      </w:r>
      <w:r w:rsidR="00703401" w:rsidRPr="009F29A1">
        <w:t xml:space="preserve"> </w:t>
      </w:r>
      <w:r w:rsidR="00E7430F">
        <w:t xml:space="preserve">Das Beispiel lässt sich </w:t>
      </w:r>
      <w:r w:rsidR="00735C1C">
        <w:t>ähnlich</w:t>
      </w:r>
      <w:r w:rsidR="00E7430F">
        <w:t xml:space="preserve"> auch auf ein autonomes Fahrzeug übertragen</w:t>
      </w:r>
      <w:r w:rsidR="004D5D89">
        <w:t>, welches ein bestimmtes Ziel</w:t>
      </w:r>
      <w:r w:rsidR="00056599">
        <w:t xml:space="preserve"> erreichen soll. Das Fahrzeug kann abbiegen oder geradeaus fahren. Erreicht das Fahrzeug das geforderte Ziel ohne einen Unfall, </w:t>
      </w:r>
      <w:r w:rsidR="00C25C46">
        <w:t>folgt eine positive Belohnung. Kommt es hingegen zu einem Zusammenstoß</w:t>
      </w:r>
      <w:del w:id="157" w:author="Sebastian Knopf" w:date="2023-01-30T16:06:00Z">
        <w:r w:rsidR="00C25C46" w:rsidDel="00417A01">
          <w:delText xml:space="preserve"> mit einem anderen Fahrzeug</w:delText>
        </w:r>
      </w:del>
      <w:r w:rsidR="00C25C46">
        <w:t xml:space="preserve">, </w:t>
      </w:r>
      <w:r w:rsidR="00C16F39">
        <w:t xml:space="preserve">folgt daraus eine negative Belohnung </w:t>
      </w:r>
      <w:sdt>
        <w:sdtPr>
          <w:alias w:val="To edit, see citavi.com/edit"/>
          <w:tag w:val="CitaviPlaceholder#e8491dd1-3f3f-4ccc-8db6-9bd31b37fbf1"/>
          <w:id w:val="-1280872910"/>
          <w:placeholder>
            <w:docPart w:val="DefaultPlaceholder_-1854013440"/>
          </w:placeholder>
        </w:sdtPr>
        <w:sdtEndPr/>
        <w:sdtContent>
          <w:r w:rsidR="00C16F39">
            <w:fldChar w:fldCharType="begin"/>
          </w:r>
          <w:r w:rsidR="003201D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Dk3MGRjLTFiNGMtNDlhOC04YmEyLWM4MmRkYjNmN2I4N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lODQ5MWRkMS0zZjNmLTRjY2MtOGRiNi05YmQzMWIzN2ZiZjEiLCJUZXh0IjoiKHZnbC4gQ2hhbiBldCBhbC4gMjAyMiwgUy4gNDcpIiwiV0FJVmVyc2lvbiI6IjYuMTAuMC4wIn0=}</w:instrText>
          </w:r>
          <w:r w:rsidR="00C16F39">
            <w:fldChar w:fldCharType="separate"/>
          </w:r>
          <w:r w:rsidR="00227B66">
            <w:t>(vgl. Chan et al. 2022, S. 47)</w:t>
          </w:r>
          <w:r w:rsidR="00C16F39">
            <w:fldChar w:fldCharType="end"/>
          </w:r>
        </w:sdtContent>
      </w:sdt>
      <w:r w:rsidR="003201DF">
        <w:t>.</w:t>
      </w:r>
      <w:r w:rsidR="00DA63A8">
        <w:t xml:space="preserve"> </w:t>
      </w:r>
      <w:r w:rsidR="00D22A40">
        <w:t xml:space="preserve">Generell werden im RL eine </w:t>
      </w:r>
      <w:r w:rsidR="00D22A40" w:rsidRPr="00735C1C">
        <w:rPr>
          <w:i/>
          <w:iCs/>
        </w:rPr>
        <w:t>Policy</w:t>
      </w:r>
      <w:r w:rsidR="00D22A40">
        <w:t xml:space="preserve">- und eine </w:t>
      </w:r>
      <w:r w:rsidR="00735C1C" w:rsidRPr="00735C1C">
        <w:rPr>
          <w:i/>
          <w:iCs/>
        </w:rPr>
        <w:t>Value</w:t>
      </w:r>
      <w:r w:rsidR="00D22A40" w:rsidRPr="00735C1C">
        <w:rPr>
          <w:i/>
          <w:iCs/>
        </w:rPr>
        <w:t>funktion</w:t>
      </w:r>
      <w:r w:rsidR="00D22A40">
        <w:t xml:space="preserve"> definiert. Während die Policy</w:t>
      </w:r>
      <w:r w:rsidR="00735C1C">
        <w:t>f</w:t>
      </w:r>
      <w:r w:rsidR="00D22A40">
        <w:t xml:space="preserve">unktion </w:t>
      </w:r>
      <w:r w:rsidR="0022559F">
        <w:t>eine Wahrscheinlichkeit angibt, mit der eine bestimmte Aktion ausgeführt wird, definiert die Value</w:t>
      </w:r>
      <w:r w:rsidR="00FA52EC">
        <w:t>f</w:t>
      </w:r>
      <w:r w:rsidR="0022559F">
        <w:t xml:space="preserve">unktion, </w:t>
      </w:r>
      <w:r w:rsidR="00E42F12">
        <w:t xml:space="preserve">ob ausgehend von einem bestimmten Zustand </w:t>
      </w:r>
      <w:r w:rsidR="004B4C42">
        <w:t xml:space="preserve">beim Ausführen einer Aktion eine negative oder positive Belohnung zu erwarten ist </w:t>
      </w:r>
      <w:sdt>
        <w:sdtPr>
          <w:alias w:val="To edit, see citavi.com/edit"/>
          <w:tag w:val="CitaviPlaceholder#76629fc5-bdc6-41d4-b9d3-fcf2bc0afade"/>
          <w:id w:val="-37667316"/>
          <w:placeholder>
            <w:docPart w:val="DefaultPlaceholder_-1854013440"/>
          </w:placeholder>
        </w:sdtPr>
        <w:sdtEndPr/>
        <w:sdtContent>
          <w:r w:rsidR="004B4C42">
            <w:fldChar w:fldCharType="begin"/>
          </w:r>
          <w:r w:rsidR="004B4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Q3MTE1LWI0ZDktNDEyNi05MTE2LTY1YzZkYmYyYTFjNCIsIlJhbmdlTGVuZ3RoIjoyNy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yIGZmLiIsIlN0YXJ0UGFnZSI6eyIkaWQiOiI1IiwiJHR5cGUiOiJTd2lzc0FjYWRlbWljLlBhZ2VOdW1iZXIsIFN3aXNzQWNhZGVtaWMiLCJJc0Z1bGx5TnVtZXJpYyI6ZmFsc2UsIk51bWJlciI6MTIsIk51bWJlcmluZ1R5cGUiOjAsIk51bWVyYWxTeXN0ZW0iOi0xLCJPcmlnaW5hbFN0cmluZyI6IjEyIGZmLiIsIlByZXR0eVN0cmluZyI6IjEyIGZ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yIGZmLikifV19LCJUYWciOiJDaXRhdmlQbGFjZWhvbGRlciM3NjYyOWZjNS1iZGM2LTQxZDQtYjlkMy1mY2YyYmMwYWZhZGUiLCJUZXh0IjoiKHZnbC4gU2NobWl0eiAyMDE3LCAxMiBmZi4pIiwiV0FJVmVyc2lvbiI6IjYuMTAuMC4wIn0=}</w:instrText>
          </w:r>
          <w:r w:rsidR="004B4C42">
            <w:fldChar w:fldCharType="separate"/>
          </w:r>
          <w:r w:rsidR="00227B66">
            <w:t>(vgl. Schmitz 2017, 12 ff.)</w:t>
          </w:r>
          <w:r w:rsidR="004B4C42">
            <w:fldChar w:fldCharType="end"/>
          </w:r>
        </w:sdtContent>
      </w:sdt>
      <w:r w:rsidR="004B4C42">
        <w:t>.</w:t>
      </w:r>
      <w:r w:rsidR="00BE6091">
        <w:t xml:space="preserve"> </w:t>
      </w:r>
    </w:p>
    <w:p w14:paraId="763B3D2C" w14:textId="77777777" w:rsidR="00E100FA" w:rsidRDefault="00E100FA">
      <w:pPr>
        <w:jc w:val="left"/>
      </w:pPr>
      <w:r>
        <w:br w:type="page"/>
      </w:r>
    </w:p>
    <w:p w14:paraId="06902984" w14:textId="5FBADC3D" w:rsidR="00BE6091" w:rsidRDefault="00465A33" w:rsidP="00946CB4">
      <w:r>
        <w:rPr>
          <w:noProof/>
        </w:rPr>
        <w:lastRenderedPageBreak/>
        <mc:AlternateContent>
          <mc:Choice Requires="wpg">
            <w:drawing>
              <wp:anchor distT="0" distB="0" distL="114300" distR="114300" simplePos="0" relativeHeight="251649031" behindDoc="0" locked="0" layoutInCell="1" allowOverlap="1" wp14:anchorId="76DBCBBD" wp14:editId="7D0AF335">
                <wp:simplePos x="0" y="0"/>
                <wp:positionH relativeFrom="margin">
                  <wp:align>right</wp:align>
                </wp:positionH>
                <wp:positionV relativeFrom="paragraph">
                  <wp:posOffset>599440</wp:posOffset>
                </wp:positionV>
                <wp:extent cx="5581650" cy="1667510"/>
                <wp:effectExtent l="0" t="0" r="0" b="8890"/>
                <wp:wrapTopAndBottom/>
                <wp:docPr id="26" name="Gruppieren 26"/>
                <wp:cNvGraphicFramePr/>
                <a:graphic xmlns:a="http://schemas.openxmlformats.org/drawingml/2006/main">
                  <a:graphicData uri="http://schemas.microsoft.com/office/word/2010/wordprocessingGroup">
                    <wpg:wgp>
                      <wpg:cNvGrpSpPr/>
                      <wpg:grpSpPr>
                        <a:xfrm>
                          <a:off x="0" y="0"/>
                          <a:ext cx="5581860" cy="1668027"/>
                          <a:chOff x="0" y="0"/>
                          <a:chExt cx="4609263" cy="1419086"/>
                        </a:xfrm>
                      </wpg:grpSpPr>
                      <pic:pic xmlns:pic="http://schemas.openxmlformats.org/drawingml/2006/picture">
                        <pic:nvPicPr>
                          <pic:cNvPr id="8" name="Grafik 8" descr="Erdkugel: Afrika und Europa mit einfarbiger Füllung"/>
                          <pic:cNvPicPr>
                            <a:picLocks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3275763" y="0"/>
                            <a:ext cx="1333500" cy="1333500"/>
                          </a:xfrm>
                          <a:prstGeom prst="rect">
                            <a:avLst/>
                          </a:prstGeom>
                        </pic:spPr>
                      </pic:pic>
                      <pic:pic xmlns:pic="http://schemas.openxmlformats.org/drawingml/2006/picture">
                        <pic:nvPicPr>
                          <pic:cNvPr id="10" name="Grafik 10" descr="Mann mit einfarbiger Füllung"/>
                          <pic:cNvPicPr>
                            <a:picLocks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105508"/>
                            <a:ext cx="1072515" cy="1072515"/>
                          </a:xfrm>
                          <a:prstGeom prst="rect">
                            <a:avLst/>
                          </a:prstGeom>
                        </pic:spPr>
                      </pic:pic>
                      <wps:wsp>
                        <wps:cNvPr id="11" name="Gerade Verbindung mit Pfeil 11"/>
                        <wps:cNvCnPr/>
                        <wps:spPr>
                          <a:xfrm flipH="1" flipV="1">
                            <a:off x="901392" y="247022"/>
                            <a:ext cx="1706880" cy="1574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Gerade Verbindung mit Pfeil 15"/>
                        <wps:cNvCnPr/>
                        <wps:spPr>
                          <a:xfrm flipH="1" flipV="1">
                            <a:off x="906417" y="980552"/>
                            <a:ext cx="1707233" cy="1046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feld 2"/>
                        <wps:cNvSpPr txBox="1">
                          <a:spLocks noChangeArrowheads="1"/>
                        </wps:cNvSpPr>
                        <wps:spPr bwMode="auto">
                          <a:xfrm>
                            <a:off x="2621753" y="125605"/>
                            <a:ext cx="829310" cy="263525"/>
                          </a:xfrm>
                          <a:prstGeom prst="rect">
                            <a:avLst/>
                          </a:prstGeom>
                          <a:solidFill>
                            <a:srgbClr val="FFFFFF"/>
                          </a:solidFill>
                          <a:ln w="9525">
                            <a:noFill/>
                            <a:miter lim="800000"/>
                            <a:headEnd/>
                            <a:tailEnd/>
                          </a:ln>
                        </wps:spPr>
                        <wps:txb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wps:txbx>
                        <wps:bodyPr rot="0" vert="horz" wrap="square" lIns="91440" tIns="45720" rIns="91440" bIns="45720" anchor="t" anchorCtr="0">
                          <a:noAutofit/>
                        </wps:bodyPr>
                      </wps:wsp>
                      <wps:wsp>
                        <wps:cNvPr id="21" name="Textfeld 2"/>
                        <wps:cNvSpPr txBox="1">
                          <a:spLocks noChangeArrowheads="1"/>
                        </wps:cNvSpPr>
                        <wps:spPr bwMode="auto">
                          <a:xfrm>
                            <a:off x="811943" y="487345"/>
                            <a:ext cx="549275" cy="263525"/>
                          </a:xfrm>
                          <a:prstGeom prst="rect">
                            <a:avLst/>
                          </a:prstGeom>
                          <a:solidFill>
                            <a:srgbClr val="FFFFFF"/>
                          </a:solidFill>
                          <a:ln w="9525">
                            <a:noFill/>
                            <a:miter lim="800000"/>
                            <a:headEnd/>
                            <a:tailEnd/>
                          </a:ln>
                        </wps:spPr>
                        <wps:txb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wps:txbx>
                        <wps:bodyPr rot="0" vert="horz" wrap="square" lIns="91440" tIns="45720" rIns="91440" bIns="45720" anchor="t" anchorCtr="0">
                          <a:noAutofit/>
                        </wps:bodyPr>
                      </wps:wsp>
                      <wps:wsp>
                        <wps:cNvPr id="22" name="Textfeld 2"/>
                        <wps:cNvSpPr txBox="1">
                          <a:spLocks noChangeArrowheads="1"/>
                        </wps:cNvSpPr>
                        <wps:spPr bwMode="auto">
                          <a:xfrm>
                            <a:off x="2611704" y="854110"/>
                            <a:ext cx="829310" cy="263525"/>
                          </a:xfrm>
                          <a:prstGeom prst="rect">
                            <a:avLst/>
                          </a:prstGeom>
                          <a:solidFill>
                            <a:srgbClr val="FFFFFF"/>
                          </a:solidFill>
                          <a:ln w="9525">
                            <a:noFill/>
                            <a:miter lim="800000"/>
                            <a:headEnd/>
                            <a:tailEnd/>
                          </a:ln>
                        </wps:spPr>
                        <wps:txb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wps:txbx>
                        <wps:bodyPr rot="0" vert="horz" wrap="square" lIns="91440" tIns="45720" rIns="91440" bIns="45720" anchor="t" anchorCtr="0">
                          <a:noAutofit/>
                        </wps:bodyPr>
                      </wps:wsp>
                      <wps:wsp>
                        <wps:cNvPr id="23" name="Gerade Verbindung mit Pfeil 23"/>
                        <wps:cNvCnPr/>
                        <wps:spPr>
                          <a:xfrm>
                            <a:off x="1369627" y="633884"/>
                            <a:ext cx="189166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feld 2"/>
                        <wps:cNvSpPr txBox="1">
                          <a:spLocks noChangeArrowheads="1"/>
                        </wps:cNvSpPr>
                        <wps:spPr bwMode="auto">
                          <a:xfrm>
                            <a:off x="312790" y="1126396"/>
                            <a:ext cx="549275" cy="263525"/>
                          </a:xfrm>
                          <a:prstGeom prst="rect">
                            <a:avLst/>
                          </a:prstGeom>
                          <a:solidFill>
                            <a:srgbClr val="FFFFFF"/>
                          </a:solidFill>
                          <a:ln w="9525">
                            <a:noFill/>
                            <a:miter lim="800000"/>
                            <a:headEnd/>
                            <a:tailEnd/>
                          </a:ln>
                        </wps:spPr>
                        <wps:txb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wps:txbx>
                        <wps:bodyPr rot="0" vert="horz" wrap="square" lIns="91440" tIns="45720" rIns="91440" bIns="45720" anchor="t" anchorCtr="0">
                          <a:noAutofit/>
                        </wps:bodyPr>
                      </wps:wsp>
                      <wps:wsp>
                        <wps:cNvPr id="25" name="Textfeld 2"/>
                        <wps:cNvSpPr txBox="1">
                          <a:spLocks noChangeArrowheads="1"/>
                        </wps:cNvSpPr>
                        <wps:spPr bwMode="auto">
                          <a:xfrm>
                            <a:off x="3605626" y="1155561"/>
                            <a:ext cx="813435" cy="263525"/>
                          </a:xfrm>
                          <a:prstGeom prst="rect">
                            <a:avLst/>
                          </a:prstGeom>
                          <a:noFill/>
                          <a:ln w="9525">
                            <a:noFill/>
                            <a:miter lim="800000"/>
                            <a:headEnd/>
                            <a:tailEnd/>
                          </a:ln>
                        </wps:spPr>
                        <wps:txb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DBCBBD" id="Gruppieren 26" o:spid="_x0000_s1033" style="position:absolute;left:0;text-align:left;margin-left:388.3pt;margin-top:47.2pt;width:439.5pt;height:131.3pt;z-index:251649031;mso-position-horizontal:right;mso-position-horizontal-relative:margin;mso-width-relative:margin;mso-height-relative:margin" coordsize="46092,1419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4" type="#_x0000_t75" alt="Erdkugel: Afrika und Europa mit einfarbiger Füllung" style="position:absolute;left:32757;width:1333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">
                  <v:imagedata r:id="rId70" o:title=" Afrika und Europa mit einfarbiger Füllung"/>
                </v:shape>
                <v:shape id="Grafik 10" o:spid="_x0000_s1035" type="#_x0000_t75" alt="Mann mit einfarbiger Füllung" style="position:absolute;top:1055;width:10725;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">
                  <v:imagedata r:id="rId71" o:title="Mann mit einfarbiger Füllung"/>
                </v:shape>
                <v:shapetype id="_x0000_t32" coordsize="21600,21600" o:spt="32" o:oned="t" path="m,l21600,21600e" filled="f">
                  <v:path arrowok="t" fillok="f" o:connecttype="none"/>
                  <o:lock v:ext="edit" shapetype="t"/>
                </v:shapetype>
                <v:shape id="Gerade Verbindung mit Pfeil 11" o:spid="_x0000_s1036" type="#_x0000_t32" style="position:absolute;left:9013;top:2470;width:17069;height: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" strokecolor="black [3213]" strokeweight="1.5pt">
                  <v:stroke endarrow="block"/>
                </v:shape>
                <v:shape id="Gerade Verbindung mit Pfeil 15" o:spid="_x0000_s1037" type="#_x0000_t32" style="position:absolute;left:9064;top:9805;width:17072;height:1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" strokecolor="black [3213]" strokeweight="1.5pt">
                  <v:stroke endarrow="block"/>
                </v:shape>
                <v:shape id="_x0000_s1038" type="#_x0000_t202" style="position:absolute;left:26217;top:1256;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v:textbox>
                </v:shape>
                <v:shape id="_x0000_s1039" type="#_x0000_t202" style="position:absolute;left:8119;top:4873;width:54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v:textbox>
                </v:shape>
                <v:shape id="_x0000_s1040" type="#_x0000_t202" style="position:absolute;left:26117;top:8541;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v:textbox>
                </v:shape>
                <v:shape id="Gerade Verbindung mit Pfeil 23" o:spid="_x0000_s1041" type="#_x0000_t32" style="position:absolute;left:13696;top:6338;width:189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" strokecolor="black [3213]" strokeweight="1.5pt">
                  <v:stroke endarrow="block"/>
                </v:shape>
                <v:shape id="_x0000_s1042" type="#_x0000_t202" style="position:absolute;left:3127;top:11263;width:5493;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v:textbox>
                </v:shape>
                <v:shape id="_x0000_s1043" type="#_x0000_t202" style="position:absolute;left:36056;top:11555;width:8134;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v:textbox>
                </v:shape>
                <w10:wrap type="topAndBottom" anchorx="margin"/>
              </v:group>
            </w:pict>
          </mc:Fallback>
        </mc:AlternateContent>
      </w:r>
      <w:r w:rsidR="0082703C">
        <w:rPr>
          <w:noProof/>
        </w:rPr>
        <mc:AlternateContent>
          <mc:Choice Requires="wps">
            <w:drawing>
              <wp:anchor distT="0" distB="0" distL="114300" distR="114300" simplePos="0" relativeHeight="251649032" behindDoc="0" locked="0" layoutInCell="1" allowOverlap="1" wp14:anchorId="1301E432" wp14:editId="28214293">
                <wp:simplePos x="0" y="0"/>
                <wp:positionH relativeFrom="column">
                  <wp:posOffset>-1905</wp:posOffset>
                </wp:positionH>
                <wp:positionV relativeFrom="paragraph">
                  <wp:posOffset>2324100</wp:posOffset>
                </wp:positionV>
                <wp:extent cx="558165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A839B0C" w14:textId="310170C4" w:rsidR="006D517F" w:rsidRPr="006D517F" w:rsidRDefault="006D517F" w:rsidP="006D517F">
                            <w:pPr>
                              <w:pStyle w:val="Beschriftung"/>
                              <w:rPr>
                                <w:vanish/>
                                <w:specVanish/>
                              </w:rPr>
                            </w:pPr>
                            <w:bookmarkStart w:id="158" w:name="_Toc125899259"/>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0E5A92">
                              <w:rPr>
                                <w:b/>
                                <w:bCs w:val="0"/>
                                <w:noProof/>
                              </w:rPr>
                              <w:t>2</w:t>
                            </w:r>
                            <w:r w:rsidRPr="0082703C">
                              <w:rPr>
                                <w:b/>
                                <w:bCs w:val="0"/>
                              </w:rPr>
                              <w:fldChar w:fldCharType="end"/>
                            </w:r>
                            <w:r>
                              <w:t>: Graphische Darstellung des Reinforcement Learning</w:t>
                            </w:r>
                            <w:bookmarkEnd w:id="158"/>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1E432" id="Textfeld 29" o:spid="_x0000_s1044" type="#_x0000_t202" style="position:absolute;left:0;text-align:left;margin-left:-.15pt;margin-top:183pt;width:439.5pt;height:.05pt;z-index:251649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XG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N7ibzGYUkxeaf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" stroked="f">
                <v:textbox style="mso-fit-shape-to-text:t" inset="0,0,0,0">
                  <w:txbxContent>
                    <w:p w14:paraId="7A839B0C" w14:textId="310170C4" w:rsidR="006D517F" w:rsidRPr="006D517F" w:rsidRDefault="006D517F" w:rsidP="006D517F">
                      <w:pPr>
                        <w:pStyle w:val="Beschriftung"/>
                        <w:rPr>
                          <w:vanish/>
                          <w:specVanish/>
                        </w:rPr>
                      </w:pPr>
                      <w:bookmarkStart w:id="159" w:name="_Toc125899259"/>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0E5A92">
                        <w:rPr>
                          <w:b/>
                          <w:bCs w:val="0"/>
                          <w:noProof/>
                        </w:rPr>
                        <w:t>2</w:t>
                      </w:r>
                      <w:r w:rsidRPr="0082703C">
                        <w:rPr>
                          <w:b/>
                          <w:bCs w:val="0"/>
                        </w:rPr>
                        <w:fldChar w:fldCharType="end"/>
                      </w:r>
                      <w:r>
                        <w:t>: Graphische Darstellung des Reinforcement Learning</w:t>
                      </w:r>
                      <w:bookmarkEnd w:id="159"/>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v:textbox>
                <w10:wrap type="topAndBottom"/>
              </v:shape>
            </w:pict>
          </mc:Fallback>
        </mc:AlternateContent>
      </w:r>
      <w:r w:rsidR="00BE6091">
        <w:t xml:space="preserve">Die folgende Grafik zeigt das </w:t>
      </w:r>
      <w:r w:rsidR="00083635">
        <w:t>Zusammenspiel zwischen Agenten und Umgebung im Reinforcement Learning:</w:t>
      </w:r>
    </w:p>
    <w:p w14:paraId="7A2ACA51" w14:textId="4D4A45EF" w:rsidR="00465A33" w:rsidRDefault="00C447C4" w:rsidP="00946CB4">
      <w:r>
        <w:t xml:space="preserve">Ausgehend von einem bestimmten Zustand der Umgebung </w:t>
      </w:r>
      <w:r w:rsidR="00592F15">
        <w:t xml:space="preserve">entscheidet sich der Agent für eine verfügbare Aktion. In Abhängigkeit der Valuefunktion </w:t>
      </w:r>
      <w:r w:rsidR="00AD778C">
        <w:t>erhält der Agent dafür eine positive oder negative Belohnung, welche wiederrum Einfluss darauf nehmen wird, welche</w:t>
      </w:r>
      <w:r w:rsidR="000F1EF5">
        <w:t xml:space="preserve"> Aktion beim nächsten Durchgang mit demselben Ausgangszustand gewählt wird.</w:t>
      </w:r>
      <w:r w:rsidR="006C3F64">
        <w:t xml:space="preserve"> Je nach Dauer und </w:t>
      </w:r>
      <w:del w:id="160" w:author="Sebastian Knopf" w:date="2023-01-30T16:07:00Z">
        <w:r w:rsidR="006C3F64" w:rsidDel="00417A01">
          <w:delText xml:space="preserve">Detaillierungsgrad </w:delText>
        </w:r>
      </w:del>
      <w:ins w:id="161" w:author="Sebastian Knopf" w:date="2023-01-30T16:07:00Z">
        <w:r w:rsidR="00417A01">
          <w:t>Fortschritt d</w:t>
        </w:r>
      </w:ins>
      <w:r w:rsidR="006C3F64">
        <w:t>es Trainings handelt es sich also um eine Kombination aus „Trial</w:t>
      </w:r>
      <w:ins w:id="162" w:author="Sebastian Knopf" w:date="2023-01-30T16:07:00Z">
        <w:r w:rsidR="00417A01">
          <w:t>-</w:t>
        </w:r>
      </w:ins>
      <w:del w:id="163" w:author="Sebastian Knopf" w:date="2023-01-30T16:07:00Z">
        <w:r w:rsidR="006C3F64" w:rsidDel="00417A01">
          <w:delText xml:space="preserve"> </w:delText>
        </w:r>
      </w:del>
      <w:r w:rsidR="006C3F64">
        <w:t>and</w:t>
      </w:r>
      <w:ins w:id="164" w:author="Sebastian Knopf" w:date="2023-01-30T16:07:00Z">
        <w:r w:rsidR="00417A01">
          <w:t>-</w:t>
        </w:r>
      </w:ins>
      <w:del w:id="165" w:author="Sebastian Knopf" w:date="2023-01-30T16:07:00Z">
        <w:r w:rsidR="006C3F64" w:rsidDel="00417A01">
          <w:delText xml:space="preserve"> </w:delText>
        </w:r>
      </w:del>
      <w:r w:rsidR="006C3F64">
        <w:t>Error“ und bereits erlerntem Wissen, welches der Agent für seine Entscheidungsfindung heranzieht</w:t>
      </w:r>
      <w:r w:rsidR="00864294">
        <w:t xml:space="preserve"> </w:t>
      </w:r>
      <w:sdt>
        <w:sdtPr>
          <w:alias w:val="To edit, see citavi.com/edit"/>
          <w:tag w:val="CitaviPlaceholder#8552fa2a-72c4-4dd7-a4db-e4b20e1976c4"/>
          <w:id w:val="-816568588"/>
          <w:placeholder>
            <w:docPart w:val="DefaultPlaceholder_-1854013440"/>
          </w:placeholder>
        </w:sdtPr>
        <w:sdtEndPr/>
        <w:sdtContent>
          <w:r w:rsidR="00FC3934">
            <w:fldChar w:fldCharType="begin"/>
          </w:r>
          <w:r w:rsidR="000B412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ZjQzMDE0LTI1NWYtNGJiMC1iYjliLTkzNDk5MDNkMzVmN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NTUyZmEyYS03MmM0LTRkZDctYTRkYi1lNGIyMGUxOTc2YzQiLCJUZXh0IjoiKHZnbC4gTMO8dGggMjAxOSwgUy4gMikiLCJXQUlWZXJzaW9uIjoiNi4xMC4wLjAifQ==}</w:instrText>
          </w:r>
          <w:r w:rsidR="00FC3934">
            <w:fldChar w:fldCharType="separate"/>
          </w:r>
          <w:r w:rsidR="00227B66">
            <w:t>(vgl. Lüth 2019, S. 2)</w:t>
          </w:r>
          <w:r w:rsidR="00FC3934">
            <w:fldChar w:fldCharType="end"/>
          </w:r>
        </w:sdtContent>
      </w:sdt>
      <w:r w:rsidR="006C3F64">
        <w:t xml:space="preserve">. </w:t>
      </w:r>
      <w:r w:rsidR="00CD3D0C">
        <w:t>Dar</w:t>
      </w:r>
      <w:r w:rsidR="00FF1027">
        <w:t xml:space="preserve">aus folgt, dass der Agent umso sicherer </w:t>
      </w:r>
      <w:r w:rsidR="00FC3934">
        <w:t xml:space="preserve">in seiner Entscheidung </w:t>
      </w:r>
      <w:r w:rsidR="00FF1027">
        <w:t xml:space="preserve">wird, je häufiger er </w:t>
      </w:r>
      <w:r w:rsidR="00FF4CAD">
        <w:t>eine</w:t>
      </w:r>
      <w:r w:rsidR="006E737C">
        <w:t>n</w:t>
      </w:r>
      <w:r w:rsidR="00FF4CAD">
        <w:t xml:space="preserve"> bestimmten Ausgangszustand </w:t>
      </w:r>
      <w:r w:rsidR="006E737C">
        <w:t>mit darauffolgender Bewertung trainiert hat.</w:t>
      </w:r>
    </w:p>
    <w:p w14:paraId="6A7DE7CF" w14:textId="36E81B53" w:rsidR="00F32324" w:rsidRDefault="008B2622" w:rsidP="00946CB4">
      <w:r>
        <w:t>Üblicherweise wird die Umgebung als sogenannter Markov-Entscheidungsprozess (MEP</w:t>
      </w:r>
      <w:r w:rsidR="00B6256D">
        <w:fldChar w:fldCharType="begin"/>
      </w:r>
      <w:r w:rsidR="00B6256D">
        <w:instrText xml:space="preserve"> XE "</w:instrText>
      </w:r>
      <w:r w:rsidR="00B6256D" w:rsidRPr="00F678B4">
        <w:instrText>MEP</w:instrText>
      </w:r>
      <w:r w:rsidR="00B6256D">
        <w:instrText>" \t "</w:instrText>
      </w:r>
      <w:r w:rsidR="00B6256D" w:rsidRPr="00EA7856">
        <w:rPr>
          <w:i/>
        </w:rPr>
        <w:instrText>Markov-Entscheidungsprozess</w:instrText>
      </w:r>
      <w:r w:rsidR="00B6256D">
        <w:instrText xml:space="preserve">" </w:instrText>
      </w:r>
      <w:r w:rsidR="00B6256D">
        <w:fldChar w:fldCharType="end"/>
      </w:r>
      <w:r>
        <w:t>) modelliert</w:t>
      </w:r>
      <w:r w:rsidR="00B6256D">
        <w:t xml:space="preserve"> </w:t>
      </w:r>
      <w:sdt>
        <w:sdtPr>
          <w:alias w:val="To edit, see citavi.com/edit"/>
          <w:tag w:val="CitaviPlaceholder#b16335e8-7501-40b9-a1e5-3a8876523fba"/>
          <w:id w:val="-1155910241"/>
          <w:placeholder>
            <w:docPart w:val="DefaultPlaceholder_-1854013440"/>
          </w:placeholder>
        </w:sdtPr>
        <w:sdtEndPr/>
        <w:sdtContent>
          <w:r w:rsidR="00074023">
            <w:fldChar w:fldCharType="begin"/>
          </w:r>
          <w:r w:rsidR="00287BB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ZDVhYjU1LTJkZWQtNDMxYS04NDE2LTFhMTIzMzZhOGFkZSIsIlJhbmdlTGVuZ3RoIjoyMS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0seyIkaWQiOiIxNCIsIiR0eXBlIjoiU3dpc3NBY2FkZW1pYy5DaXRhdmkuQ2l0YXRpb25zLldvcmRQbGFjZWhvbGRlckVudHJ5LCBTd2lzc0FjYWRlbWljLkNpdGF2aSIsIklkIjoiODE5Y2IwMDctOTY5MS00NDg5LTliZGMtNTc2NWYwZjVjMjQ0IiwiUmFuZ2VTdGFydCI6MjEsIlJhbmdlTGVuZ3RoIjoyMSwiUmVmZXJlbmNlSWQiOiIxMzk5MWEwYi0yODZhLTQzNmYtOGE1Ni01N2NiZjMyNmVjZjY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yZWYiOiI4In19XSwiQ2l0YXRpb25LZXlVcGRhdGVUeXBlIjowLCJDb2xsYWJvcmF0b3JzIjpbeyIkaWQiOiIyMC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yMS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I1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V9XSwiRm9ybWF0dGVkVGV4dCI6eyIkaWQiOiIyNiIsIkNvdW50IjoxLCJUZXh0VW5pdHMiOlt7IiRpZCI6IjI3IiwiRm9udFN0eWxlIjp7IiRpZCI6IjI4IiwiTmV1dHJhbCI6dHJ1ZX0sIlJlYWRpbmdPcmRlciI6MSwiVGV4dCI6Iih2Z2wuIEzDvHRoIDIwMTksIFMuIDI7IFNjaG1pdHogMjAxNywgUy4gNykifV19LCJUYWciOiJDaXRhdmlQbGFjZWhvbGRlciNiMTYzMzVlOC03NTAxLTQwYjktYTFlNS0zYTg4NzY1MjNmYmEiLCJUZXh0IjoiKHZnbC4gTMO8dGggMjAxOSwgUy4gMjsgU2NobWl0eiAyMDE3LCBTLiA3KSIsIldBSVZlcnNpb24iOiI2LjEwLjAuMCJ9}</w:instrText>
          </w:r>
          <w:r w:rsidR="00074023">
            <w:fldChar w:fldCharType="separate"/>
          </w:r>
          <w:r w:rsidR="00227B66">
            <w:t>(vgl. Lüth 2019, S. 2; Schmitz 2017, S. 7)</w:t>
          </w:r>
          <w:r w:rsidR="00074023">
            <w:fldChar w:fldCharType="end"/>
          </w:r>
        </w:sdtContent>
      </w:sdt>
      <w:r w:rsidR="00287BBE">
        <w:t>.</w:t>
      </w:r>
      <w:r w:rsidR="008625F0">
        <w:t xml:space="preserve"> </w:t>
      </w:r>
      <w:r w:rsidR="00F32324">
        <w:t xml:space="preserve">Der nach dem russischen Mathematiker Markov benannte MEP </w:t>
      </w:r>
      <w:r w:rsidR="00CE3224">
        <w:t xml:space="preserve">dient zur Modellierung eines Entscheidungsproblems, bei dem ausgehend vom einem gewissen Zustand eines Systems beim Ausführen einer Aktion mit einer </w:t>
      </w:r>
      <w:r w:rsidR="00032F5E">
        <w:t>gewissen</w:t>
      </w:r>
      <w:r w:rsidR="00CE3224">
        <w:t xml:space="preserve"> Wahrscheinlichkeit </w:t>
      </w:r>
      <w:r w:rsidR="00E260FF">
        <w:t xml:space="preserve">ein </w:t>
      </w:r>
      <w:r w:rsidR="00032F5E">
        <w:t>bestimmter Folgezustand erreicht wird</w:t>
      </w:r>
      <w:r w:rsidR="00C17F8B">
        <w:t>. Jeder Zustandsübergang wird darüber hinaus durch eine</w:t>
      </w:r>
      <w:r w:rsidR="006251AF">
        <w:t xml:space="preserve"> </w:t>
      </w:r>
      <w:r w:rsidR="00FF729D">
        <w:t xml:space="preserve">Kostenfunktion bewertet </w:t>
      </w:r>
      <w:sdt>
        <w:sdtPr>
          <w:alias w:val="To edit, see citavi.com/edit"/>
          <w:tag w:val="CitaviPlaceholder#8b459d4d-0f6d-4818-a8ae-b47413971070"/>
          <w:id w:val="290028000"/>
          <w:placeholder>
            <w:docPart w:val="D8DDFB48E8074282AA57B9B822018F54"/>
          </w:placeholder>
        </w:sdtPr>
        <w:sdtEndPr/>
        <w:sdtContent>
          <w:r w:rsidR="00AB075B">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2FiMmUzLThmZmMtNGZhOS1iOTMzLTM3ZGYxODNlNmM2OCIsIlJhbmdlTGVuZ3RoIjoyMywiUmVmZXJlbmNlSWQiOiI5ODAwYTkyNC04NDFlLTQwMTYtYTgzZi1kYWRiMjA1YzJ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AxNiIsIkRvaSI6IjEwLjE4NDE5L29wdXMtOTYzNSIsIkVkaXRvcnMiOltdLCJFdmFsdWF0aW9uQ29tcGxleGl0eSI6MCwiRXZhbHVhdGlvblNvdXJjZVRleHRGb3JtYXQiOjAsIkdyb3VwcyI6W10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ZWxpYi51bmktc3R1dHRnYXJ0LmRlL2hhbmRsZS8xMTY4Mi85NjUyIiwiVXJpU3RyaW5nIjoiaHR0cHM6Ly9lbGliLnVuaS1zdHV0dGdhcnQuZGUvaGFuZGxlLzExNjgyLzk2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Dg6MjA6MjEiLCJNb2RpZmllZEJ5IjoiX1NlYmFzdGlhbiBLbm9wZiIsIklkIjoiM2U1NTllNzgtODBmZS00MTgwLWFiYTEtNGUxODkyZmJlMjY4IiwiTW9kaWZpZWRPbiI6IjIwMjItMTEtMTRUMDg6MjA6MjE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ODQxOS9vcHVzLTk2MzUiLCJVcmlTdHJpbmciOiJodHRwczovL2RvaS5vcmcvMTAuMTg0MTkvb3B1cy05NjM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0VDA4OjE5OjUxIiwiTW9kaWZpZWRCeSI6Il9TZWJhc3RpYW4gS25vcGYiLCJJZCI6ImZjMjRkNTE3LTg0ZmUtNDU3Yy1hODYxLWE0ZGRjNjQ4OWUyZSIsIk1vZGlmaWVkT24iOiIyMDIyLTExLTE0VDA4OjE5OjUxIiwiUHJvamVjdCI6eyIkcmVmIjoiOCJ9fV0sIk9ubGluZUFkZHJlc3MiOiJodHRwczovL2VsaWIudW5pLXN0dXR0Z2FydC5kZS9oYW5kbGUvMTE2ODIvOTY1MiIsIk9yZ2FuaXphdGlvbnMiOlt7IiRpZCI6IjE5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7IiRpZCI6IjIw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Cw7ZobSAyMDE2LCAxNCBmLikifV19LCJUYWciOiJDaXRhdmlQbGFjZWhvbGRlciM4YjQ1OWQ0ZC0wZjZkLTQ4MTgtYThhZS1iNDc0MTM5NzEwNzAiLCJUZXh0IjoiKHZnbC4gQsO2aG0gMjAxNiwgMTQgZi4pIiwiV0FJVmVyc2lvbiI6IjYuMTAuMC4wIn0=}</w:instrText>
          </w:r>
          <w:r w:rsidR="00AB075B">
            <w:fldChar w:fldCharType="separate"/>
          </w:r>
          <w:r w:rsidR="00227B66">
            <w:t>(vgl. Böhm 2016, 14 f.)</w:t>
          </w:r>
          <w:r w:rsidR="00AB075B">
            <w:fldChar w:fldCharType="end"/>
          </w:r>
        </w:sdtContent>
      </w:sdt>
      <w:r w:rsidR="00E801BB">
        <w:t>.</w:t>
      </w:r>
      <w:r w:rsidR="009F2505">
        <w:t xml:space="preserve"> </w:t>
      </w:r>
      <w:r w:rsidR="00EC1320">
        <w:t>Außer der Beschreibung der</w:t>
      </w:r>
      <w:r w:rsidR="004D0259" w:rsidRPr="009F29A1">
        <w:t xml:space="preserve"> Umgebung als</w:t>
      </w:r>
      <w:r w:rsidR="00784635">
        <w:t xml:space="preserve"> </w:t>
      </w:r>
      <w:r w:rsidR="00255783">
        <w:t xml:space="preserve">Simulationsmodell </w:t>
      </w:r>
      <w:r w:rsidR="005060CE">
        <w:t xml:space="preserve">ist darüber hinaus kein zusätzliches, </w:t>
      </w:r>
      <w:r w:rsidR="00CC6482">
        <w:t>menschliches Fachwissen in aufbereiteter Form für das Training erforderlich</w:t>
      </w:r>
      <w:r w:rsidR="00F85AE5">
        <w:t xml:space="preserve"> </w:t>
      </w:r>
      <w:sdt>
        <w:sdtPr>
          <w:alias w:val="To edit, see citavi.com/edit"/>
          <w:tag w:val="CitaviPlaceholder#d495c0b1-fd39-420b-bc2d-4f8cf7edacf8"/>
          <w:id w:val="-95327664"/>
          <w:placeholder>
            <w:docPart w:val="DefaultPlaceholder_-1854013440"/>
          </w:placeholder>
        </w:sdtPr>
        <w:sdtEndPr/>
        <w:sdtContent>
          <w:r w:rsidR="00784635">
            <w:fldChar w:fldCharType="begin"/>
          </w:r>
          <w:r w:rsidR="002557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ZWI1NzZhLTQ5OGMtNDAyZC04YzFhLTEyMDcxODc3MTI1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2Q0OTVjMGIxLWZkMzktNDIwYi1iYzJkLTRmOGNmN2VkYWNmOCIsIlRleHQiOiIodmdsLiBTY2htaXR6IDIwMTcsIFMuIDEyKSIsIldBSVZlcnNpb24iOiI2LjEwLjAuMCJ9}</w:instrText>
          </w:r>
          <w:r w:rsidR="00784635">
            <w:fldChar w:fldCharType="separate"/>
          </w:r>
          <w:r w:rsidR="00227B66">
            <w:t>(vgl. Schmitz 2017, S. 12)</w:t>
          </w:r>
          <w:r w:rsidR="00784635">
            <w:fldChar w:fldCharType="end"/>
          </w:r>
        </w:sdtContent>
      </w:sdt>
      <w:r w:rsidR="008C0BDD">
        <w:t xml:space="preserve">. </w:t>
      </w:r>
      <w:r w:rsidR="00CE0CDD">
        <w:t xml:space="preserve">Das Simulationsmodell muss </w:t>
      </w:r>
      <w:r w:rsidR="009C1DB3">
        <w:t xml:space="preserve">darüber hinaus kein vollständig mathematisches oder stochastisches Modell sein, </w:t>
      </w:r>
      <w:r w:rsidR="00E20846">
        <w:t>was insbesondere in komplexen Umgebungen mit vielen Einflussfaktoren zum Vorteil wird</w:t>
      </w:r>
      <w:r w:rsidR="009C1DB3">
        <w:t xml:space="preserve"> </w:t>
      </w:r>
      <w:sdt>
        <w:sdtPr>
          <w:alias w:val="To edit, see citavi.com/edit"/>
          <w:tag w:val="CitaviPlaceholder#5407fc35-845f-4be1-806b-1f91b435bbc3"/>
          <w:id w:val="64622947"/>
          <w:placeholder>
            <w:docPart w:val="DefaultPlaceholder_-1854013440"/>
          </w:placeholder>
        </w:sdtPr>
        <w:sdtEndPr/>
        <w:sdtContent>
          <w:r w:rsidR="009C1DB3">
            <w:fldChar w:fldCharType="begin"/>
          </w:r>
          <w:r w:rsidR="009C1D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YWM0NGIyLTFjYWQtNDNkNS04MjhlLTM5MzhmNzViY2VkY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ykifV19LCJUYWciOiJDaXRhdmlQbGFjZWhvbGRlciM1NDA3ZmMzNS04NDVmLTRiZTEtODA2Yi0xZjkxYjQzNWJiYzMiLCJUZXh0IjoiKHZnbC4gTMO8dGggMjAxOSwgUy4gMykiLCJXQUlWZXJzaW9uIjoiNi4xMC4wLjAifQ==}</w:instrText>
          </w:r>
          <w:r w:rsidR="009C1DB3">
            <w:fldChar w:fldCharType="separate"/>
          </w:r>
          <w:r w:rsidR="00227B66">
            <w:t>(vgl. Lüth 2019, S. 3)</w:t>
          </w:r>
          <w:r w:rsidR="009C1DB3">
            <w:fldChar w:fldCharType="end"/>
          </w:r>
        </w:sdtContent>
      </w:sdt>
      <w:r w:rsidR="009C1DB3">
        <w:t>.</w:t>
      </w:r>
      <w:r w:rsidR="00E20846">
        <w:t xml:space="preserve"> </w:t>
      </w:r>
    </w:p>
    <w:p w14:paraId="20666949" w14:textId="6290DD12" w:rsidR="004D0259" w:rsidRDefault="00E20846" w:rsidP="00946CB4">
      <w:r>
        <w:t>Durch die Anwendung des „</w:t>
      </w:r>
      <w:r w:rsidR="00C250A7">
        <w:t>Trial-and-Error</w:t>
      </w:r>
      <w:r>
        <w:t xml:space="preserve">“ Prinzips folgt, dass </w:t>
      </w:r>
      <w:r w:rsidR="00A56192">
        <w:t>das Training vorab auch entfallen und stattdessen im laufenden Betrieb einer Umgebung durchgeführt werden</w:t>
      </w:r>
      <w:r>
        <w:t xml:space="preserve"> kann</w:t>
      </w:r>
      <w:r w:rsidR="00A86FD7">
        <w:t xml:space="preserve">. In der Praxis ist das jedoch allenfalls für unkritische, unterstützende Anwendungen möglich, </w:t>
      </w:r>
      <w:r w:rsidR="00C517E0">
        <w:t xml:space="preserve">bei der der Nutzen durch Einsatz von RL einen eventuellen Schaden während der Trainingsphase </w:t>
      </w:r>
      <w:r w:rsidR="00FE12CF">
        <w:t xml:space="preserve">eliminiert. Man stelle sich jedoch im Gegenzug vor, wo </w:t>
      </w:r>
      <w:r w:rsidR="003F4F29">
        <w:t>d</w:t>
      </w:r>
      <w:r w:rsidR="009358D4">
        <w:t xml:space="preserve">ie Forschung </w:t>
      </w:r>
      <w:r w:rsidR="003F4F29">
        <w:t xml:space="preserve">rund um das autonome </w:t>
      </w:r>
      <w:r w:rsidR="003F4F29">
        <w:lastRenderedPageBreak/>
        <w:t xml:space="preserve">Fahren nach heutigem Stand wäre, hätte man ein RL-Training für ein Fahrzeug </w:t>
      </w:r>
      <w:r w:rsidR="009358D4">
        <w:t>wie im letzten Beispiel tatsächlich im öffentlichen Straßenverkehr durchgeführt.</w:t>
      </w:r>
    </w:p>
    <w:p w14:paraId="79258830" w14:textId="10269C99" w:rsidR="00DD7AC9" w:rsidDel="00417A01" w:rsidRDefault="00DD7AC9" w:rsidP="00DD7AC9">
      <w:pPr>
        <w:pStyle w:val="berschrift2"/>
        <w:rPr>
          <w:moveFrom w:id="166" w:author="Sebastian Knopf" w:date="2023-01-30T16:09:00Z"/>
        </w:rPr>
      </w:pPr>
      <w:bookmarkStart w:id="167" w:name="_Toc125899214"/>
      <w:moveFromRangeStart w:id="168" w:author="Sebastian Knopf" w:date="2023-01-30T16:09:00Z" w:name="move125987414"/>
      <w:moveFrom w:id="169" w:author="Sebastian Knopf" w:date="2023-01-30T16:09:00Z">
        <w:r w:rsidRPr="00DC6DE4" w:rsidDel="00417A01">
          <w:t>Künstliche Intelligenz und maschinelles Lernen</w:t>
        </w:r>
        <w:bookmarkEnd w:id="167"/>
      </w:moveFrom>
    </w:p>
    <w:p w14:paraId="2FE680FD" w14:textId="0D0A7703" w:rsidR="00DD7AC9" w:rsidDel="00417A01" w:rsidRDefault="00DD7AC9" w:rsidP="00DD7AC9">
      <w:pPr>
        <w:rPr>
          <w:moveFrom w:id="170" w:author="Sebastian Knopf" w:date="2023-01-30T16:09:00Z"/>
        </w:rPr>
      </w:pPr>
      <w:moveFrom w:id="171" w:author="Sebastian Knopf" w:date="2023-01-30T16:09:00Z">
        <w:r w:rsidDel="00417A01">
          <w:t>Die Begriffe künstliche Intelligenz und maschinelles Lernen oder auch Maschinenlernen genannt (ML</w:t>
        </w:r>
        <w:r w:rsidDel="00417A01">
          <w:fldChar w:fldCharType="begin"/>
        </w:r>
        <w:r w:rsidDel="00417A01">
          <w:instrText xml:space="preserve"> XE "</w:instrText>
        </w:r>
        <w:r w:rsidRPr="0011732D" w:rsidDel="00417A01">
          <w:instrText>ML</w:instrText>
        </w:r>
        <w:r w:rsidDel="00417A01">
          <w:instrText>" \t "</w:instrText>
        </w:r>
        <w:r w:rsidRPr="00E200B7" w:rsidDel="00417A01">
          <w:rPr>
            <w:i/>
          </w:rPr>
          <w:instrText>Maschinelles Lernen oder Maschinenlernen</w:instrText>
        </w:r>
        <w:r w:rsidDel="00417A01">
          <w:instrText xml:space="preserve">" </w:instrText>
        </w:r>
        <w:r w:rsidDel="00417A01">
          <w:fldChar w:fldCharType="end"/>
        </w:r>
        <w:r w:rsidDel="00417A01">
          <w:t>) tauchen oft im selben Kontext auf. In den letzten Jahren werden diese Schlüsselwörter dem Anschein nach besonders häufig dann verwendet, wenn ein Projekt nach außen als besonders innovativ oder forschungsintensiv dargestellt werden soll. Stellenweise werden beide Begriffe auch als Synonym verwendet. In diesem Kapitel werden KI, ML und verwandte Begriffe aus diesem Fachgebiet voneinander abgegrenzt.</w:t>
        </w:r>
      </w:moveFrom>
    </w:p>
    <w:p w14:paraId="4E34EC5A" w14:textId="24C4D0A6" w:rsidR="00DD7AC9" w:rsidDel="00417A01" w:rsidRDefault="00DD7AC9" w:rsidP="00DD7AC9">
      <w:pPr>
        <w:rPr>
          <w:moveFrom w:id="172" w:author="Sebastian Knopf" w:date="2023-01-30T16:09:00Z"/>
        </w:rPr>
      </w:pPr>
      <w:moveFrom w:id="173" w:author="Sebastian Knopf" w:date="2023-01-30T16:09:00Z">
        <w:r w:rsidDel="00417A01">
          <w:t>Zur Verdeutlichung der Abgrenzung zwischen KI und ML sei das folgende Beispiel konstruiert:</w:t>
        </w:r>
      </w:moveFrom>
    </w:p>
    <w:p w14:paraId="5F5C1CDF" w14:textId="35D6BCE8" w:rsidR="00DD7AC9" w:rsidRPr="00815E85" w:rsidDel="00417A01" w:rsidRDefault="00DD7AC9" w:rsidP="00DD7AC9">
      <w:pPr>
        <w:rPr>
          <w:moveFrom w:id="174" w:author="Sebastian Knopf" w:date="2023-01-30T16:09:00Z"/>
          <w:rStyle w:val="Hervorhebung"/>
        </w:rPr>
      </w:pPr>
      <w:moveFrom w:id="175" w:author="Sebastian Knopf" w:date="2023-01-30T16:09:00Z">
        <w:r w:rsidRPr="00815E85" w:rsidDel="00417A01">
          <w:rPr>
            <w:rStyle w:val="Hervorhebung"/>
          </w:rPr>
          <w:t>In einem Eingabefeld können Nutzende Haltestellennamen eingeben und aus einem Dropdown mit Vorschlägen die gewünschte Haltestelle auswählen. Dabei werden Tippfehler in gewissen Grenzen toleriert und Vorschläge auch dann angezeigt, wenn keine exakte Übereinstimmung gefunden wurde.</w:t>
        </w:r>
        <w:r w:rsidDel="00417A01">
          <w:rPr>
            <w:rStyle w:val="Hervorhebung"/>
          </w:rPr>
          <w:t xml:space="preserve"> Werden Abkürzungen verwendet, die zu keiner direkten Übereinstimmung führen, merkt das System sich, welche Haltestelle die Nutzenden nach ihrer Eingabe aus den Vorschlägen auswählen und setzt diesen Vorschlag beim nächsten Suchvorgang im Ranking nach oben.</w:t>
        </w:r>
      </w:moveFrom>
    </w:p>
    <w:p w14:paraId="6BCC9198" w14:textId="2056EC01" w:rsidR="00DD7AC9" w:rsidDel="00417A01" w:rsidRDefault="00DD7AC9" w:rsidP="00DD7AC9">
      <w:pPr>
        <w:rPr>
          <w:moveFrom w:id="176" w:author="Sebastian Knopf" w:date="2023-01-30T16:09:00Z"/>
        </w:rPr>
      </w:pPr>
      <w:moveFrom w:id="177" w:author="Sebastian Knopf" w:date="2023-01-30T16:09:00Z">
        <w:r w:rsidDel="00417A01">
          <w:t>Die nachfolgend ausgeführten Leitfragen lauten nun:</w:t>
        </w:r>
      </w:moveFrom>
    </w:p>
    <w:p w14:paraId="21FA545B" w14:textId="7CF35A7B" w:rsidR="00DD7AC9" w:rsidDel="00417A01" w:rsidRDefault="00DD7AC9" w:rsidP="00DD7AC9">
      <w:pPr>
        <w:pStyle w:val="Listenabsatz"/>
        <w:numPr>
          <w:ilvl w:val="0"/>
          <w:numId w:val="31"/>
        </w:numPr>
        <w:rPr>
          <w:moveFrom w:id="178" w:author="Sebastian Knopf" w:date="2023-01-30T16:09:00Z"/>
        </w:rPr>
      </w:pPr>
      <w:moveFrom w:id="179" w:author="Sebastian Knopf" w:date="2023-01-30T16:09:00Z">
        <w:r w:rsidDel="00417A01">
          <w:t>Handelt es sich bereits um eine Form der KI?</w:t>
        </w:r>
      </w:moveFrom>
    </w:p>
    <w:p w14:paraId="1B82DC56" w14:textId="1EE30BE9" w:rsidR="00DD7AC9" w:rsidDel="00417A01" w:rsidRDefault="00DD7AC9" w:rsidP="00DD7AC9">
      <w:pPr>
        <w:pStyle w:val="Listenabsatz"/>
        <w:rPr>
          <w:moveFrom w:id="180" w:author="Sebastian Knopf" w:date="2023-01-30T16:09:00Z"/>
        </w:rPr>
      </w:pPr>
    </w:p>
    <w:p w14:paraId="064B8857" w14:textId="7435E926" w:rsidR="00DD7AC9" w:rsidDel="00417A01" w:rsidRDefault="00DD7AC9" w:rsidP="00DD7AC9">
      <w:pPr>
        <w:pStyle w:val="Listenabsatz"/>
        <w:numPr>
          <w:ilvl w:val="0"/>
          <w:numId w:val="31"/>
        </w:numPr>
        <w:rPr>
          <w:moveFrom w:id="181" w:author="Sebastian Knopf" w:date="2023-01-30T16:09:00Z"/>
        </w:rPr>
      </w:pPr>
      <w:moveFrom w:id="182" w:author="Sebastian Knopf" w:date="2023-01-30T16:09:00Z">
        <w:r w:rsidDel="00417A01">
          <w:t>Kommen hierbei Ansätze aus dem ML zum Einsatz?</w:t>
        </w:r>
      </w:moveFrom>
    </w:p>
    <w:p w14:paraId="1ABA34D2" w14:textId="533E3DE8" w:rsidR="00DD7AC9" w:rsidDel="00417A01" w:rsidRDefault="00DD7AC9" w:rsidP="00DD7AC9">
      <w:pPr>
        <w:pStyle w:val="Listenabsatz"/>
        <w:rPr>
          <w:moveFrom w:id="183" w:author="Sebastian Knopf" w:date="2023-01-30T16:09:00Z"/>
        </w:rPr>
      </w:pPr>
    </w:p>
    <w:p w14:paraId="74890D24" w14:textId="100150B8" w:rsidR="00DD7AC9" w:rsidRPr="00816629" w:rsidDel="00417A01" w:rsidRDefault="00DD7AC9" w:rsidP="00DD7AC9">
      <w:pPr>
        <w:rPr>
          <w:moveFrom w:id="184" w:author="Sebastian Knopf" w:date="2023-01-30T16:09:00Z"/>
          <w:b/>
          <w:bCs/>
        </w:rPr>
      </w:pPr>
      <w:moveFrom w:id="185" w:author="Sebastian Knopf" w:date="2023-01-30T16:09:00Z">
        <w:r w:rsidRPr="00816629" w:rsidDel="00417A01">
          <w:rPr>
            <w:b/>
            <w:bCs/>
          </w:rPr>
          <w:t xml:space="preserve">Handelt es sich </w:t>
        </w:r>
        <w:r w:rsidDel="00417A01">
          <w:rPr>
            <w:b/>
            <w:bCs/>
          </w:rPr>
          <w:t xml:space="preserve">bereits </w:t>
        </w:r>
        <w:r w:rsidRPr="00816629" w:rsidDel="00417A01">
          <w:rPr>
            <w:b/>
            <w:bCs/>
          </w:rPr>
          <w:t>um eine Form der KI?</w:t>
        </w:r>
      </w:moveFrom>
    </w:p>
    <w:p w14:paraId="48CA0867" w14:textId="7DCA7668" w:rsidR="00DD7AC9" w:rsidDel="00417A01" w:rsidRDefault="00DD7AC9" w:rsidP="00DD7AC9">
      <w:pPr>
        <w:rPr>
          <w:moveFrom w:id="186" w:author="Sebastian Knopf" w:date="2023-01-30T16:09:00Z"/>
        </w:rPr>
      </w:pPr>
      <w:moveFrom w:id="187" w:author="Sebastian Knopf" w:date="2023-01-30T16:09:00Z">
        <w:r w:rsidDel="00417A01">
          <w:t>Das System ist in der Lage, kleinere Schreibfehler zu korrigieren und den Nutzenden trotzdem passende Suchvorschläge anzuzeigen. Wird so beispielsweise „Kallsruh Hbf“ statt „Karlsruhe Hbf“ eingegeben, ist das System dennoch in der Lage, die korrekte Haltestelle „Karlsruhe Hbf“ zu ermitteln. Würde einem Menschen mit entsprechendem Fachwissen dieselbe Aufgabe stellen, wäre auch dieser in der Lage trotz des offensichtlichen Fehlers passende Ergebnisse vorzuschlagen.</w:t>
        </w:r>
      </w:moveFrom>
    </w:p>
    <w:p w14:paraId="09B127AB" w14:textId="706872BC" w:rsidR="00DD7AC9" w:rsidDel="00417A01" w:rsidRDefault="00DD7AC9" w:rsidP="00DD7AC9">
      <w:pPr>
        <w:rPr>
          <w:moveFrom w:id="188" w:author="Sebastian Knopf" w:date="2023-01-30T16:09:00Z"/>
        </w:rPr>
      </w:pPr>
      <w:moveFrom w:id="189" w:author="Sebastian Knopf" w:date="2023-01-30T16:09:00Z">
        <w:r w:rsidDel="00417A01">
          <w:lastRenderedPageBreak/>
          <w:t xml:space="preserve">Eine Möglichkeit, um solche Ergebnisse zu erhalten, ist die Verwendung sogenannter </w:t>
        </w:r>
        <w:r w:rsidRPr="00AE28ED" w:rsidDel="00417A01">
          <w:rPr>
            <w:i/>
            <w:iCs/>
          </w:rPr>
          <w:t>unscharfer Mengen</w:t>
        </w:r>
        <w:r w:rsidDel="00417A01">
          <w:t xml:space="preserve">. Im Gegensatz zu einer klassischen Menge, welche bezogen auf das obige Beispiel eine einfache Liste aller verfügbaren Haltestellennamen im Klartext wäre, würde eine unscharfe Menge die Haltestellennamen unterteilt in Buchstabenblöcken zu jeweils drei Buchstaben enthalten. Diese Buchstabenblöcke werden auch als </w:t>
        </w:r>
        <w:r w:rsidRPr="00CD39D4" w:rsidDel="00417A01">
          <w:rPr>
            <w:i/>
            <w:iCs/>
          </w:rPr>
          <w:t>Trigramme</w:t>
        </w:r>
        <w:r w:rsidDel="00417A01">
          <w:t xml:space="preserve"> bezeichnet. Aus dem Wort „Karlsruhe Hbf“ würden sich demnach die Trigramme</w:t>
        </w:r>
      </w:moveFrom>
    </w:p>
    <w:p w14:paraId="6C4B9333" w14:textId="7FF9B324" w:rsidR="00DD7AC9" w:rsidDel="00417A01" w:rsidRDefault="00DD7AC9" w:rsidP="00DD7AC9">
      <w:pPr>
        <w:rPr>
          <w:moveFrom w:id="190" w:author="Sebastian Knopf" w:date="2023-01-30T16:09:00Z"/>
        </w:rPr>
      </w:pPr>
      <w:moveFrom w:id="191" w:author="Sebastian Knopf" w:date="2023-01-30T16:09:00Z">
        <w:r w:rsidDel="00417A01">
          <w:t>KAR ARL RLS LSR SRU RUH UHE HBF</w:t>
        </w:r>
      </w:moveFrom>
    </w:p>
    <w:p w14:paraId="2A5B01B1" w14:textId="0AF36F2F" w:rsidR="00DD7AC9" w:rsidDel="00417A01" w:rsidRDefault="00DD7AC9" w:rsidP="00DD7AC9">
      <w:pPr>
        <w:rPr>
          <w:moveFrom w:id="192" w:author="Sebastian Knopf" w:date="2023-01-30T16:09:00Z"/>
        </w:rPr>
      </w:pPr>
      <w:moveFrom w:id="193" w:author="Sebastian Knopf" w:date="2023-01-30T16:09:00Z">
        <w:r w:rsidDel="00417A01">
          <w:t xml:space="preserve">ergeben. </w:t>
        </w:r>
      </w:moveFrom>
    </w:p>
    <w:p w14:paraId="005CA804" w14:textId="0BEC8F44" w:rsidR="00DD7AC9" w:rsidDel="00417A01" w:rsidRDefault="00DD7AC9" w:rsidP="00DD7AC9">
      <w:pPr>
        <w:rPr>
          <w:moveFrom w:id="194" w:author="Sebastian Knopf" w:date="2023-01-30T16:09:00Z"/>
        </w:rPr>
      </w:pPr>
      <w:moveFrom w:id="195" w:author="Sebastian Knopf" w:date="2023-01-30T16:09:00Z">
        <w:r w:rsidDel="00417A01">
          <w:t xml:space="preserve">Der durch die Nutzenden eingegebene Text wird ebenfalls in seine Trigramme zerlegt und für jedes Element in der unscharfen Menge ermittelt, wie viele Trigramme aus der Eingabezeichenfolge im jeweiligen Element der unscharfen Menge enthalten sind. Das Ergebnis ist ein Überdeckungsgrad auf dem Intervall [0; 1]. </w:t>
        </w:r>
      </w:moveFrom>
    </w:p>
    <w:p w14:paraId="6E93FCF9" w14:textId="0CD94262" w:rsidR="00DD7AC9" w:rsidDel="00417A01" w:rsidRDefault="00DD7AC9" w:rsidP="00DD7AC9">
      <w:pPr>
        <w:rPr>
          <w:moveFrom w:id="196" w:author="Sebastian Knopf" w:date="2023-01-30T16:09:00Z"/>
        </w:rPr>
      </w:pPr>
      <w:moveFrom w:id="197" w:author="Sebastian Knopf" w:date="2023-01-30T16:09:00Z">
        <w:r w:rsidDel="00417A01">
          <w:t>Am Beispiel der Eingabezeichenfolge „Kallsruh Hbf“ ergäben sich die Trigramme</w:t>
        </w:r>
      </w:moveFrom>
    </w:p>
    <w:p w14:paraId="3E5CC296" w14:textId="445CDB9E" w:rsidR="00DD7AC9" w:rsidDel="00417A01" w:rsidRDefault="00DD7AC9" w:rsidP="00DD7AC9">
      <w:pPr>
        <w:rPr>
          <w:moveFrom w:id="198" w:author="Sebastian Knopf" w:date="2023-01-30T16:09:00Z"/>
        </w:rPr>
      </w:pPr>
      <w:moveFrom w:id="199" w:author="Sebastian Knopf" w:date="2023-01-30T16:09:00Z">
        <w:r w:rsidDel="00417A01">
          <w:t xml:space="preserve">KAL ALL LLS </w:t>
        </w:r>
        <w:r w:rsidRPr="00B3606D" w:rsidDel="00417A01">
          <w:rPr>
            <w:b/>
            <w:bCs/>
          </w:rPr>
          <w:t>LSR</w:t>
        </w:r>
        <w:r w:rsidDel="00417A01">
          <w:t xml:space="preserve"> </w:t>
        </w:r>
        <w:r w:rsidRPr="00B3606D" w:rsidDel="00417A01">
          <w:rPr>
            <w:b/>
            <w:bCs/>
          </w:rPr>
          <w:t>SRU</w:t>
        </w:r>
        <w:r w:rsidDel="00417A01">
          <w:t xml:space="preserve"> </w:t>
        </w:r>
        <w:r w:rsidRPr="00B3606D" w:rsidDel="00417A01">
          <w:rPr>
            <w:b/>
            <w:bCs/>
          </w:rPr>
          <w:t>RUH</w:t>
        </w:r>
        <w:r w:rsidDel="00417A01">
          <w:t xml:space="preserve"> </w:t>
        </w:r>
        <w:r w:rsidRPr="00B3606D" w:rsidDel="00417A01">
          <w:rPr>
            <w:b/>
            <w:bCs/>
          </w:rPr>
          <w:t>HBF</w:t>
        </w:r>
      </w:moveFrom>
    </w:p>
    <w:p w14:paraId="07A1BE27" w14:textId="70EF870E" w:rsidR="00DD7AC9" w:rsidDel="00417A01" w:rsidRDefault="00DD7AC9" w:rsidP="00DD7AC9">
      <w:pPr>
        <w:rPr>
          <w:moveFrom w:id="200" w:author="Sebastian Knopf" w:date="2023-01-30T16:09:00Z"/>
        </w:rPr>
      </w:pPr>
      <w:moveFrom w:id="201" w:author="Sebastian Knopf" w:date="2023-01-30T16:09:00Z">
        <w:r w:rsidDel="00417A01">
          <w:t xml:space="preserve">wovon die fett markierten Trigramme auch im entsprechenden Element der unscharfen Menge enthalten sind. Durch den entstehenden Überdeckungsgrad &gt; 0 kann mit einer gewissen Wahrscheinlichkeit davon ausgegangen werden, dass mit der Eingabezeichenfolge eigentlich das korrespondierende Element der unscharfen Menge gesucht ist, wenngleich keine hundertprozentige Übereinstimmung mit der Eingabezeichenfolge vorliegt. </w:t>
        </w:r>
      </w:moveFrom>
    </w:p>
    <w:p w14:paraId="6308807C" w14:textId="7CDB1D38" w:rsidR="00DD7AC9" w:rsidDel="00417A01" w:rsidRDefault="00DD7AC9" w:rsidP="00DD7AC9">
      <w:pPr>
        <w:rPr>
          <w:moveFrom w:id="202" w:author="Sebastian Knopf" w:date="2023-01-30T16:09:00Z"/>
        </w:rPr>
      </w:pPr>
      <w:moveFrom w:id="203" w:author="Sebastian Knopf" w:date="2023-01-30T16:09:00Z">
        <w:r w:rsidDel="00417A01">
          <w:rPr>
            <w:noProof/>
          </w:rPr>
          <mc:AlternateContent>
            <mc:Choice Requires="wps">
              <w:drawing>
                <wp:anchor distT="0" distB="0" distL="114300" distR="114300" simplePos="0" relativeHeight="251649034" behindDoc="0" locked="0" layoutInCell="1" allowOverlap="1" wp14:anchorId="035D2FAF" wp14:editId="6E0AD8B7">
                  <wp:simplePos x="0" y="0"/>
                  <wp:positionH relativeFrom="margin">
                    <wp:align>right</wp:align>
                  </wp:positionH>
                  <wp:positionV relativeFrom="paragraph">
                    <wp:posOffset>2800350</wp:posOffset>
                  </wp:positionV>
                  <wp:extent cx="5593080" cy="356235"/>
                  <wp:effectExtent l="0" t="0" r="7620" b="5715"/>
                  <wp:wrapTopAndBottom/>
                  <wp:docPr id="4" name="Textfeld 4"/>
                  <wp:cNvGraphicFramePr/>
                  <a:graphic xmlns:a="http://schemas.openxmlformats.org/drawingml/2006/main">
                    <a:graphicData uri="http://schemas.microsoft.com/office/word/2010/wordprocessingShape">
                      <wps:wsp>
                        <wps:cNvSpPr txBox="1"/>
                        <wps:spPr>
                          <a:xfrm>
                            <a:off x="0" y="0"/>
                            <a:ext cx="5593080" cy="356235"/>
                          </a:xfrm>
                          <a:prstGeom prst="rect">
                            <a:avLst/>
                          </a:prstGeom>
                          <a:solidFill>
                            <a:prstClr val="white"/>
                          </a:solidFill>
                          <a:ln>
                            <a:noFill/>
                          </a:ln>
                        </wps:spPr>
                        <wps:txbx>
                          <w:txbxContent>
                            <w:p w14:paraId="14F36C62" w14:textId="2DCE9CB9" w:rsidR="00DD7AC9" w:rsidRPr="00226502" w:rsidRDefault="00DD7AC9" w:rsidP="00DD7AC9">
                              <w:pPr>
                                <w:pStyle w:val="Beschriftung"/>
                                <w:jc w:val="center"/>
                                <w:rPr>
                                  <w:vanish/>
                                  <w:specVanish/>
                                </w:rPr>
                              </w:pPr>
                              <w:bookmarkStart w:id="204" w:name="_Toc125899260"/>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0E5A92">
                                <w:rPr>
                                  <w:b/>
                                  <w:bCs w:val="0"/>
                                  <w:noProof/>
                                </w:rPr>
                                <w:t>3</w:t>
                              </w:r>
                              <w:r w:rsidRPr="00226502">
                                <w:rPr>
                                  <w:b/>
                                  <w:bCs w:val="0"/>
                                </w:rPr>
                                <w:fldChar w:fldCharType="end"/>
                              </w:r>
                              <w:r w:rsidRPr="00226502">
                                <w:rPr>
                                  <w:b/>
                                  <w:bCs w:val="0"/>
                                </w:rPr>
                                <w:t>:</w:t>
                              </w:r>
                              <w:r>
                                <w:t xml:space="preserve"> Darstellung einer klassischen und einer unscharfen Menge</w:t>
                              </w:r>
                              <w:bookmarkEnd w:id="204"/>
                            </w:p>
                            <w:p w14:paraId="5991AE83" w14:textId="77777777" w:rsidR="00DD7AC9" w:rsidRDefault="00DD7AC9" w:rsidP="00DD7AC9">
                              <w:pPr>
                                <w:pStyle w:val="BeschriftungOhneEintrag"/>
                                <w:jc w:val="center"/>
                              </w:pPr>
                              <w:r>
                                <w:t xml:space="preserve">(Quelle: </w:t>
                              </w:r>
                              <w:sdt>
                                <w:sdtPr>
                                  <w:alias w:val="To edit, see citavi.com/edit"/>
                                  <w:tag w:val="CitaviPlaceholder#fc268909-f144-4627-b4d5-874fdfb22eb4"/>
                                  <w:id w:val="45644995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4E0B94C" w14:textId="77777777" w:rsidR="00DD7AC9" w:rsidRPr="000067A5" w:rsidRDefault="00DD7AC9" w:rsidP="00DD7AC9">
                              <w:pPr>
                                <w:pStyle w:val="Beschriftung"/>
                                <w:jc w:val="center"/>
                                <w:rPr>
                                  <w:noProof/>
                                  <w:sz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D2FAF" id="Textfeld 4" o:spid="_x0000_s1045" type="#_x0000_t202" style="position:absolute;left:0;text-align:left;margin-left:389.2pt;margin-top:220.5pt;width:440.4pt;height:28.05pt;z-index:25164903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" stroked="f">
                  <v:textbox inset="0,0,0,0">
                    <w:txbxContent>
                      <w:p w14:paraId="14F36C62" w14:textId="2DCE9CB9" w:rsidR="00DD7AC9" w:rsidRPr="00226502" w:rsidRDefault="00DD7AC9" w:rsidP="00DD7AC9">
                        <w:pPr>
                          <w:pStyle w:val="Beschriftung"/>
                          <w:jc w:val="center"/>
                          <w:rPr>
                            <w:vanish/>
                            <w:specVanish/>
                          </w:rPr>
                        </w:pPr>
                        <w:bookmarkStart w:id="205" w:name="_Toc125899260"/>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0E5A92">
                          <w:rPr>
                            <w:b/>
                            <w:bCs w:val="0"/>
                            <w:noProof/>
                          </w:rPr>
                          <w:t>3</w:t>
                        </w:r>
                        <w:r w:rsidRPr="00226502">
                          <w:rPr>
                            <w:b/>
                            <w:bCs w:val="0"/>
                          </w:rPr>
                          <w:fldChar w:fldCharType="end"/>
                        </w:r>
                        <w:r w:rsidRPr="00226502">
                          <w:rPr>
                            <w:b/>
                            <w:bCs w:val="0"/>
                          </w:rPr>
                          <w:t>:</w:t>
                        </w:r>
                        <w:r>
                          <w:t xml:space="preserve"> Darstellung einer klassischen und einer unscharfen Menge</w:t>
                        </w:r>
                        <w:bookmarkEnd w:id="205"/>
                      </w:p>
                      <w:p w14:paraId="5991AE83" w14:textId="77777777" w:rsidR="00DD7AC9" w:rsidRDefault="00DD7AC9" w:rsidP="00DD7AC9">
                        <w:pPr>
                          <w:pStyle w:val="BeschriftungOhneEintrag"/>
                          <w:jc w:val="center"/>
                        </w:pPr>
                        <w:r>
                          <w:t xml:space="preserve">(Quelle: </w:t>
                        </w:r>
                        <w:sdt>
                          <w:sdtPr>
                            <w:alias w:val="To edit, see citavi.com/edit"/>
                            <w:tag w:val="CitaviPlaceholder#fc268909-f144-4627-b4d5-874fdfb22eb4"/>
                            <w:id w:val="45644995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4E0B94C" w14:textId="77777777" w:rsidR="00DD7AC9" w:rsidRPr="000067A5" w:rsidRDefault="00DD7AC9" w:rsidP="00DD7AC9">
                        <w:pPr>
                          <w:pStyle w:val="Beschriftung"/>
                          <w:jc w:val="center"/>
                          <w:rPr>
                            <w:noProof/>
                            <w:sz w:val="21"/>
                          </w:rPr>
                        </w:pPr>
                      </w:p>
                    </w:txbxContent>
                  </v:textbox>
                  <w10:wrap type="topAndBottom" anchorx="margin"/>
                </v:shape>
              </w:pict>
            </mc:Fallback>
          </mc:AlternateContent>
        </w:r>
        <w:r w:rsidDel="00417A01">
          <w:rPr>
            <w:noProof/>
          </w:rPr>
          <w:drawing>
            <wp:anchor distT="0" distB="0" distL="114300" distR="114300" simplePos="0" relativeHeight="251649033" behindDoc="0" locked="0" layoutInCell="1" allowOverlap="1" wp14:anchorId="3D35A750" wp14:editId="1F03C0DE">
              <wp:simplePos x="0" y="0"/>
              <wp:positionH relativeFrom="margin">
                <wp:align>center</wp:align>
              </wp:positionH>
              <wp:positionV relativeFrom="paragraph">
                <wp:posOffset>579813</wp:posOffset>
              </wp:positionV>
              <wp:extent cx="5099050" cy="2172970"/>
              <wp:effectExtent l="0" t="0" r="635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9050" cy="2172970"/>
                      </a:xfrm>
                      <a:prstGeom prst="rect">
                        <a:avLst/>
                      </a:prstGeom>
                    </pic:spPr>
                  </pic:pic>
                </a:graphicData>
              </a:graphic>
              <wp14:sizeRelH relativeFrom="page">
                <wp14:pctWidth>0</wp14:pctWidth>
              </wp14:sizeRelH>
              <wp14:sizeRelV relativeFrom="page">
                <wp14:pctHeight>0</wp14:pctHeight>
              </wp14:sizeRelV>
            </wp:anchor>
          </w:drawing>
        </w:r>
        <w:r w:rsidDel="00417A01">
          <w:t>Die folgende Abbildung zeigt die graphische Darstellung einer klassischen und einer unscharfen Menge am Beispiel von Temperaturen im Vergleich:</w:t>
        </w:r>
      </w:moveFrom>
    </w:p>
    <w:p w14:paraId="5835F63A" w14:textId="7859C4CB" w:rsidR="00DD7AC9" w:rsidDel="00417A01" w:rsidRDefault="00DD7AC9" w:rsidP="00DD7AC9">
      <w:pPr>
        <w:rPr>
          <w:moveFrom w:id="206" w:author="Sebastian Knopf" w:date="2023-01-30T16:09:00Z"/>
        </w:rPr>
      </w:pPr>
      <w:moveFrom w:id="207" w:author="Sebastian Knopf" w:date="2023-01-30T16:09:00Z">
        <w:r w:rsidDel="00417A01">
          <w:lastRenderedPageBreak/>
          <w:t>Die Temperaturen werden in der Klassifikation „tief“, „normal“ und „hoch“ durch Verwendung der unscharfen Mengen nicht exakt abgegrenzt, sondern bilden das tatsächliche Empfinden verschiedener Menschen ab. So liegt eine „niedrige“ Temperatur bei einer Person schon bei 15° C, bei einer anderen Person aber erst bei 5° C. Umgekehrt empfindet eine Person eine Umgebungstemperatur von 20° C bereits als „warm“, während eine andere Person hier erst im Bereich von „angenehm“ ankommt.</w:t>
        </w:r>
      </w:moveFrom>
    </w:p>
    <w:p w14:paraId="4ADC3D64" w14:textId="52F2248C" w:rsidR="00DD7AC9" w:rsidDel="00417A01" w:rsidRDefault="00DD7AC9" w:rsidP="00DD7AC9">
      <w:pPr>
        <w:rPr>
          <w:moveFrom w:id="208" w:author="Sebastian Knopf" w:date="2023-01-30T16:09:00Z"/>
        </w:rPr>
      </w:pPr>
      <w:moveFrom w:id="209" w:author="Sebastian Knopf" w:date="2023-01-30T16:09:00Z">
        <w:r w:rsidDel="00417A01">
          <w:rPr>
            <w:noProof/>
          </w:rPr>
          <mc:AlternateContent>
            <mc:Choice Requires="wps">
              <w:drawing>
                <wp:anchor distT="0" distB="0" distL="114300" distR="114300" simplePos="0" relativeHeight="251649036" behindDoc="0" locked="0" layoutInCell="1" allowOverlap="1" wp14:anchorId="6758CD1B" wp14:editId="07B4AC84">
                  <wp:simplePos x="0" y="0"/>
                  <wp:positionH relativeFrom="column">
                    <wp:posOffset>-1905</wp:posOffset>
                  </wp:positionH>
                  <wp:positionV relativeFrom="paragraph">
                    <wp:posOffset>3834765</wp:posOffset>
                  </wp:positionV>
                  <wp:extent cx="5579745" cy="635"/>
                  <wp:effectExtent l="0" t="0" r="0" b="0"/>
                  <wp:wrapTopAndBottom/>
                  <wp:docPr id="6" name="Textfeld 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316D0D" w14:textId="2C0273FF" w:rsidR="00DD7AC9" w:rsidRPr="00226502" w:rsidRDefault="00DD7AC9" w:rsidP="00DD7AC9">
                              <w:pPr>
                                <w:pStyle w:val="Beschriftung"/>
                                <w:jc w:val="center"/>
                                <w:rPr>
                                  <w:vanish/>
                                  <w:specVanish/>
                                </w:rPr>
                              </w:pPr>
                              <w:bookmarkStart w:id="210" w:name="_Toc125899261"/>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0E5A92">
                                <w:rPr>
                                  <w:b/>
                                  <w:bCs w:val="0"/>
                                  <w:noProof/>
                                </w:rPr>
                                <w:t>4</w:t>
                              </w:r>
                              <w:r w:rsidRPr="00EB2868">
                                <w:rPr>
                                  <w:b/>
                                  <w:bCs w:val="0"/>
                                </w:rPr>
                                <w:fldChar w:fldCharType="end"/>
                              </w:r>
                              <w:r w:rsidRPr="00EB2868">
                                <w:rPr>
                                  <w:b/>
                                  <w:bCs w:val="0"/>
                                </w:rPr>
                                <w:t>:</w:t>
                              </w:r>
                              <w:r>
                                <w:t xml:space="preserve"> Graphische Darstellung der Überdeckung unscharfer Mengen</w:t>
                              </w:r>
                              <w:bookmarkEnd w:id="210"/>
                              <w:r>
                                <w:t xml:space="preserve"> </w:t>
                              </w:r>
                            </w:p>
                            <w:p w14:paraId="0F3180C4" w14:textId="77777777" w:rsidR="00DD7AC9" w:rsidRPr="00EB2868" w:rsidRDefault="00DD7AC9" w:rsidP="00DD7AC9">
                              <w:pPr>
                                <w:pStyle w:val="BeschriftungOhneEintrag"/>
                                <w:jc w:val="center"/>
                              </w:pPr>
                              <w:r>
                                <w:t xml:space="preserve">(Quelle: </w:t>
                              </w:r>
                              <w:sdt>
                                <w:sdtPr>
                                  <w:alias w:val="To edit, see citavi.com/edit"/>
                                  <w:tag w:val="CitaviPlaceholder#f2b87d3f-ff25-4f7c-8985-c9114653e5f9"/>
                                  <w:id w:val="166520580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8CD1B" id="Textfeld 6" o:spid="_x0000_s1046" type="#_x0000_t202" style="position:absolute;left:0;text-align:left;margin-left:-.15pt;margin-top:301.95pt;width:439.35pt;height:.05pt;z-index:2516490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" stroked="f">
                  <v:textbox style="mso-fit-shape-to-text:t" inset="0,0,0,0">
                    <w:txbxContent>
                      <w:p w14:paraId="7C316D0D" w14:textId="2C0273FF" w:rsidR="00DD7AC9" w:rsidRPr="00226502" w:rsidRDefault="00DD7AC9" w:rsidP="00DD7AC9">
                        <w:pPr>
                          <w:pStyle w:val="Beschriftung"/>
                          <w:jc w:val="center"/>
                          <w:rPr>
                            <w:vanish/>
                            <w:specVanish/>
                          </w:rPr>
                        </w:pPr>
                        <w:bookmarkStart w:id="211" w:name="_Toc125899261"/>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0E5A92">
                          <w:rPr>
                            <w:b/>
                            <w:bCs w:val="0"/>
                            <w:noProof/>
                          </w:rPr>
                          <w:t>4</w:t>
                        </w:r>
                        <w:r w:rsidRPr="00EB2868">
                          <w:rPr>
                            <w:b/>
                            <w:bCs w:val="0"/>
                          </w:rPr>
                          <w:fldChar w:fldCharType="end"/>
                        </w:r>
                        <w:r w:rsidRPr="00EB2868">
                          <w:rPr>
                            <w:b/>
                            <w:bCs w:val="0"/>
                          </w:rPr>
                          <w:t>:</w:t>
                        </w:r>
                        <w:r>
                          <w:t xml:space="preserve"> Graphische Darstellung der Überdeckung unscharfer Mengen</w:t>
                        </w:r>
                        <w:bookmarkEnd w:id="211"/>
                        <w:r>
                          <w:t xml:space="preserve"> </w:t>
                        </w:r>
                      </w:p>
                      <w:p w14:paraId="0F3180C4" w14:textId="77777777" w:rsidR="00DD7AC9" w:rsidRPr="00EB2868" w:rsidRDefault="00DD7AC9" w:rsidP="00DD7AC9">
                        <w:pPr>
                          <w:pStyle w:val="BeschriftungOhneEintrag"/>
                          <w:jc w:val="center"/>
                        </w:pPr>
                        <w:r>
                          <w:t xml:space="preserve">(Quelle: </w:t>
                        </w:r>
                        <w:sdt>
                          <w:sdtPr>
                            <w:alias w:val="To edit, see citavi.com/edit"/>
                            <w:tag w:val="CitaviPlaceholder#f2b87d3f-ff25-4f7c-8985-c9114653e5f9"/>
                            <w:id w:val="166520580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v:textbox>
                  <w10:wrap type="topAndBottom"/>
                </v:shape>
              </w:pict>
            </mc:Fallback>
          </mc:AlternateContent>
        </w:r>
        <w:r w:rsidDel="00417A01">
          <w:rPr>
            <w:noProof/>
          </w:rPr>
          <w:drawing>
            <wp:anchor distT="0" distB="0" distL="114300" distR="114300" simplePos="0" relativeHeight="251649035" behindDoc="0" locked="0" layoutInCell="1" allowOverlap="1" wp14:anchorId="1BBFFC4E" wp14:editId="3128DD0B">
              <wp:simplePos x="0" y="0"/>
              <wp:positionH relativeFrom="margin">
                <wp:align>right</wp:align>
              </wp:positionH>
              <wp:positionV relativeFrom="paragraph">
                <wp:posOffset>575607</wp:posOffset>
              </wp:positionV>
              <wp:extent cx="5579745" cy="3202305"/>
              <wp:effectExtent l="0" t="0" r="190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202305"/>
                      </a:xfrm>
                      <a:prstGeom prst="rect">
                        <a:avLst/>
                      </a:prstGeom>
                    </pic:spPr>
                  </pic:pic>
                </a:graphicData>
              </a:graphic>
            </wp:anchor>
          </w:drawing>
        </w:r>
        <w:r w:rsidDel="00417A01">
          <w:t>Diese Überdeckung von verschiedenen Temperaturempfinden ist in der folgenden Abbildung graphisch dargestellt:</w:t>
        </w:r>
      </w:moveFrom>
    </w:p>
    <w:p w14:paraId="7E2BF1E7" w14:textId="268693FB" w:rsidR="00DD7AC9" w:rsidDel="00417A01" w:rsidRDefault="00DD7AC9" w:rsidP="00DD7AC9">
      <w:pPr>
        <w:rPr>
          <w:moveFrom w:id="212" w:author="Sebastian Knopf" w:date="2023-01-30T16:09:00Z"/>
        </w:rPr>
      </w:pPr>
      <w:moveFrom w:id="213" w:author="Sebastian Knopf" w:date="2023-01-30T16:09:00Z">
        <w:r w:rsidDel="00417A01">
          <w:t xml:space="preserve">Dasselbe Prinzip lässt sich auf die Suche nach Haltestellennamen übertragen. Die Zerlegung der Eingabezeichenfolge und der tatsächlichen Haltestellennamen bilden mehrere unscharfe Mengen, die sich zu einem gewissen Grad überdecken können und damit eine teilweise Übereinstimmung feststellbar machen. Wäre die Suche hingegen in einer klassischen Menge durchgeführt worden, hätte dies zu keinem Ergebnis geführt, da die Eingabezeichenfolge mit keinem der Elemente exakt übereinstimmt. Dieses Verfahren wird auch als </w:t>
        </w:r>
        <w:r w:rsidRPr="00857CCB" w:rsidDel="00417A01">
          <w:rPr>
            <w:i/>
            <w:iCs/>
          </w:rPr>
          <w:t>unscharfe Suche</w:t>
        </w:r>
        <w:r w:rsidDel="00417A01">
          <w:t xml:space="preserve"> oder </w:t>
        </w:r>
        <w:r w:rsidRPr="00857CCB" w:rsidDel="00417A01">
          <w:rPr>
            <w:i/>
            <w:iCs/>
          </w:rPr>
          <w:t>Fuzzy-Suche</w:t>
        </w:r>
        <w:r w:rsidDel="00417A01">
          <w:t xml:space="preserve"> bezeichnet und ist eine bekannte KI-Anwendung </w:t>
        </w:r>
      </w:moveFrom>
      <w:sdt>
        <w:sdtPr>
          <w:alias w:val="To edit, see citavi.com/edit"/>
          <w:tag w:val="CitaviPlaceholder#b90afc66-984c-4d03-bcb4-5f7c4aaa9b21"/>
          <w:id w:val="510569897"/>
          <w:placeholder>
            <w:docPart w:val="51DA11ADDEF74859B967EA6D3B60FEEB"/>
          </w:placeholder>
        </w:sdtPr>
        <w:sdtEndPr/>
        <w:sdtContent>
          <w:moveFrom w:id="214" w:author="Sebastian Knopf" w:date="2023-01-30T16:09:00Z">
            <w:r w:rsidDel="00417A01">
              <w:fldChar w:fldCharType="begin"/>
            </w:r>
            <w:r w:rsidDel="00417A0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ZiZGYyLTI5MjUtNGNkNC04NDljLWY3NmE5ZTdlZDI4MiIsIlJhbmdlTGVuZ3RoIjoyNCwiUmVmZXJlbmNlSWQiOiIzZDk4OTNiYS1mMWMzLTQ0ZWUtOTY1NS0xYTBlNzlhMGZj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FbmdmZXIgMjAwMiwgUy4gMykifV19LCJUYWciOiJDaXRhdmlQbGFjZWhvbGRlciNiOTBhZmM2Ni05ODRjLTRkMDMtYmNiNC01ZjdjNGFhYTliMjEiLCJUZXh0IjoiKHZnbC4gRW5nZmVyIDIwMDIsIFMuIDMpIiwiV0FJVmVyc2lvbiI6IjYuMTAuMC4wIn0=}</w:instrText>
            </w:r>
            <w:r w:rsidDel="00417A01">
              <w:fldChar w:fldCharType="separate"/>
            </w:r>
            <w:r w:rsidR="00227B66" w:rsidDel="00417A01">
              <w:t>(vgl. Engfer 2002, S. 3)</w:t>
            </w:r>
            <w:r w:rsidDel="00417A01">
              <w:fldChar w:fldCharType="end"/>
            </w:r>
          </w:moveFrom>
        </w:sdtContent>
      </w:sdt>
      <w:moveFrom w:id="215" w:author="Sebastian Knopf" w:date="2023-01-30T16:09:00Z">
        <w:r w:rsidDel="00417A01">
          <w:t>.</w:t>
        </w:r>
      </w:moveFrom>
    </w:p>
    <w:p w14:paraId="76EC1D2E" w14:textId="51104453" w:rsidR="00DD7AC9" w:rsidRPr="00DC6DE4" w:rsidDel="00417A01" w:rsidRDefault="00DD7AC9" w:rsidP="00DD7AC9">
      <w:pPr>
        <w:rPr>
          <w:moveFrom w:id="216" w:author="Sebastian Knopf" w:date="2023-01-30T16:09:00Z"/>
        </w:rPr>
      </w:pPr>
      <w:moveFrom w:id="217" w:author="Sebastian Knopf" w:date="2023-01-30T16:09:00Z">
        <w:r w:rsidDel="00417A01">
          <w:t>Die erste Bedingung, um von einer KI gemäß der zuvor festgelegten Arbeitsdefinition ausgehen zu können ist damit erfüllt. Die Qualität der Ergebnisse der KI ist im Nachhinein nicht von der Qualität der Ergebnisse eines Menschen mit entsprechendem Fachwissen zu unterscheiden. Folglich darf beim verwendeten Beispiel von einer Form der KI ausgegangen werden.</w:t>
        </w:r>
      </w:moveFrom>
    </w:p>
    <w:p w14:paraId="5B286E10" w14:textId="1C05FED9" w:rsidR="00DD7AC9" w:rsidDel="00417A01" w:rsidRDefault="00DD7AC9" w:rsidP="00DD7AC9">
      <w:pPr>
        <w:rPr>
          <w:moveFrom w:id="218" w:author="Sebastian Knopf" w:date="2023-01-30T16:09:00Z"/>
          <w:b/>
          <w:bCs/>
        </w:rPr>
      </w:pPr>
      <w:moveFrom w:id="219" w:author="Sebastian Knopf" w:date="2023-01-30T16:09:00Z">
        <w:r w:rsidRPr="00E85B0D" w:rsidDel="00417A01">
          <w:rPr>
            <w:b/>
            <w:bCs/>
          </w:rPr>
          <w:lastRenderedPageBreak/>
          <w:t>Kommen hierbei Ansätze aus dem ML zum Einsatz?</w:t>
        </w:r>
      </w:moveFrom>
    </w:p>
    <w:p w14:paraId="39133B7F" w14:textId="3461E3DF" w:rsidR="00DD7AC9" w:rsidDel="00417A01" w:rsidRDefault="00DD7AC9" w:rsidP="00DD7AC9">
      <w:pPr>
        <w:rPr>
          <w:moveFrom w:id="220" w:author="Sebastian Knopf" w:date="2023-01-30T16:09:00Z"/>
        </w:rPr>
      </w:pPr>
      <w:moveFrom w:id="221" w:author="Sebastian Knopf" w:date="2023-01-30T16:09:00Z">
        <w:r w:rsidDel="00417A01">
          <w:t xml:space="preserve">Grundsätzlich ist ML eine Möglichkeit, die „Programmen die Möglichkeit gibt, mit Hilfe von Daten zu lernen, ohne explizit programmiert zu werden“ </w:t>
        </w:r>
      </w:moveFrom>
      <w:sdt>
        <w:sdtPr>
          <w:alias w:val="To edit, see citavi.com/edit"/>
          <w:tag w:val="CitaviPlaceholder#46afde26-4f9b-4f18-af62-f2c07cf6be5b"/>
          <w:id w:val="1173303589"/>
          <w:placeholder>
            <w:docPart w:val="4058F9BAB94B4A02B92CBD0937497B55"/>
          </w:placeholder>
        </w:sdtPr>
        <w:sdtEndPr/>
        <w:sdtContent>
          <w:moveFrom w:id="222" w:author="Sebastian Knopf" w:date="2023-01-30T16:09:00Z">
            <w:r w:rsidDel="00417A01">
              <w:fldChar w:fldCharType="begin"/>
            </w:r>
            <w:r w:rsidR="00EF3FD5" w:rsidDel="00417A0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ODExMjA5LTg5YzYtNDkzNC04ZDU3LWI4MGZjYTlkYjVjOCIsIlJhbmdlTGVuZ3RoIjoyMS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hdWwiLCJMYXN0TmFtZSI6Ik5pZWJsZXIiLCJQcm90ZWN0ZWQiOmZhbHNlLCJTZXgiOjIsIkNyZWF0ZWRCeSI6Il9TZWJhc3RpYW4gS25vcGYiLCJDcmVhdGVkT24iOiIyMDIyLTA5LTEyVDE0OjE5OjEyIiwiTW9kaWZpZWRCeSI6Il9TZWJhc3RpYW4gS25vcGYiLCJJZCI6IjdiODliNTdlLTg1MzAtNDI5ZC05ZWJhLTIzODFkODZkMzFiZCIsIk1vZGlmaWVkT24iOiIyMDIyLTA5LTEyVDE0OjE5OjEy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RvbWluaWMiLCJMYXN0TmFtZSI6IkxpbmRuZXIiLCJQcm90ZWN0ZWQiOmZhbHNlLCJTZXgiOjIsIkNyZWF0ZWRCeSI6Il9TZWJhc3RpYW4gS25vcGYiLCJDcmVhdGVkT24iOiIyMDIyLTA5LTEyVDE0OjE5OjEyIiwiTW9kaWZpZWRCeSI6Il9TZWJhc3RpYW4gS25vcGYiLCJJZCI6IjBkYWIzMTgzLThlNTQtNDUzMS1iZGUwLTk0YzdkOTllYjQ3NSIsIk1vZGlmaWVkT24iOiIyMDIyLTA5LTEyVDE0OjE5OjEyIiwiUHJvamVjdCI6eyIkcmVmIjoiOCJ9fV0sIkNvdmVyUGF0aCI6eyIkaWQiOiIxMC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02NTgtMjM5MjctNSIsIktleXdvcmRzIjpbXSwiTGFuZ3VhZ2UiOiJnZXI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lYm9va2NlbnRyYWwucHJvcXVlc3QuY29tL2xpYi9reHAvZGV0YWlsLmFjdGlvbj9kb2NJRD01NTY2ODE3IiwiVXJpU3RyaW5nIjoiaHR0cHM6Ly9lYm9va2NlbnRyYWwucHJvcXVlc3QuY29tL2xpYi9reHAvZGV0YWlsLmFjdGlvbj9kb2NJRD01NTY2ODE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}</w:instrText>
            </w:r>
            <w:r w:rsidDel="00417A01">
              <w:fldChar w:fldCharType="separate"/>
            </w:r>
            <w:r w:rsidR="00227B66" w:rsidDel="00417A01">
              <w:t>(Niebler 2018, S. 10)</w:t>
            </w:r>
            <w:r w:rsidDel="00417A01">
              <w:fldChar w:fldCharType="end"/>
            </w:r>
          </w:moveFrom>
        </w:sdtContent>
      </w:sdt>
      <w:moveFrom w:id="223" w:author="Sebastian Knopf" w:date="2023-01-30T16:09:00Z">
        <w:r w:rsidDel="00417A01">
          <w:t xml:space="preserve">. </w:t>
        </w:r>
        <w:r w:rsidR="00CE0A14" w:rsidDel="00417A01">
          <w:t xml:space="preserve">Diese Bedingung ist im Beispiel der Haltestellensuche durch die Zuordnung von </w:t>
        </w:r>
        <w:r w:rsidR="00B715FF" w:rsidDel="00417A01">
          <w:t xml:space="preserve">möglichen Eingaben zu tatsächlich existenten Haltestellen gegeben. </w:t>
        </w:r>
      </w:moveFrom>
    </w:p>
    <w:p w14:paraId="38933B78" w14:textId="1D9C4F32" w:rsidR="00DD7AC9" w:rsidDel="00417A01" w:rsidRDefault="00B715FF" w:rsidP="00DD7AC9">
      <w:pPr>
        <w:rPr>
          <w:moveFrom w:id="224" w:author="Sebastian Knopf" w:date="2023-01-30T16:09:00Z"/>
        </w:rPr>
      </w:pPr>
      <w:moveFrom w:id="225" w:author="Sebastian Knopf" w:date="2023-01-30T16:09:00Z">
        <w:r w:rsidDel="00417A01">
          <w:t>Die</w:t>
        </w:r>
        <w:r w:rsidR="00DD7AC9" w:rsidDel="00417A01">
          <w:t xml:space="preserve"> Haltestellensuche lässt sich mit diesen Erkenntnissen </w:t>
        </w:r>
        <w:r w:rsidDel="00417A01">
          <w:t xml:space="preserve">jedoch </w:t>
        </w:r>
        <w:r w:rsidR="00DD7AC9" w:rsidDel="00417A01">
          <w:t xml:space="preserve">nicht exakt dem überwachten oder unüberwachten Lernen zuordnen. Das bestärkende Lernen scheidet per Definition bereits aus. Vielmehr hängt eine genaue Einordnung von der Implementierung der Haltestellensuche innerhalb eines Systems ab. Generell lässt sich jedoch festhalten, dass die Haltestellensuche aus dem Beispiel durchaus lernfähig ist, ohne dabei in die Implementierung einzugreifen. Angelehnt an die Definition von Niebler </w:t>
        </w:r>
      </w:moveFrom>
      <w:sdt>
        <w:sdtPr>
          <w:alias w:val="To edit, see citavi.com/edit"/>
          <w:tag w:val="CitaviPlaceholder#2338615b-bf96-4d5c-8b32-b225d7f62b66"/>
          <w:id w:val="1049650155"/>
          <w:placeholder>
            <w:docPart w:val="5A057B6A41B9475C8A6C75B7BC6359E0"/>
          </w:placeholder>
        </w:sdtPr>
        <w:sdtEndPr/>
        <w:sdtContent>
          <w:moveFrom w:id="226" w:author="Sebastian Knopf" w:date="2023-01-30T16:09:00Z">
            <w:r w:rsidR="00DD7AC9" w:rsidDel="00417A01">
              <w:fldChar w:fldCharType="begin"/>
            </w:r>
            <w:r w:rsidR="00EF3FD5" w:rsidDel="00417A0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NDJmNmUwLTgyZjMtNGIxNC1iNGYwLWE0YmFkNjJhOGNiMiIsIlJhbmdlTGVuZ3RoIjo2LCJSZWZlcmVuY2VJZCI6IjhjOGE1ZTIxLWNhNTYtNGY0YS04YjMwLTRkODE2N2Y1OTA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QYXVsIiwiTGFzdE5hbWUiOiJOaWVibGVyIiwiUHJvdGVjdGVkIjpmYWxzZSwiU2V4IjoyLCJDcmVhdGVkQnkiOiJfU2ViYXN0aWFuIEtub3BmIiwiQ3JlYXRlZE9uIjoiMjAyMi0wOS0xMlQxNDoxOToxMiIsIk1vZGlmaWVkQnkiOiJfU2ViYXN0aWFuIEtub3BmIiwiSWQiOiI3Yjg5YjU3ZS04NTMwLTQyOWQtOWViYS0yMzgxZDg2ZDMxYmQiLCJNb2RpZmllZE9uIjoiMjAyMi0wOS0xMlQxNDoxO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Eb21pbmljIiwiTGFzdE5hbWUiOiJMaW5kbmVyIiwiUHJvdGVjdGVkIjpmYWxzZSwiU2V4IjoyLCJDcmVhdGVkQnkiOiJfU2ViYXN0aWFuIEtub3BmIiwiQ3JlYXRlZE9uIjoiMjAyMi0wOS0xMlQxNDoxOToxMiIsIk1vZGlmaWVkQnkiOiJfU2ViYXN0aWFuIEtub3BmIiwiSWQiOiIwZGFiMzE4My04ZTU0LTQ1MzEtYmRlMC05NGM3ZDk5ZWI0NzUiLCJNb2RpZmllZE9uIjoiMjAyMi0wOS0xMlQxNDoxOToxMiIsIlByb2plY3QiOnsiJHJlZiI6IjUifX1dLCJDb3ZlclBhdGgiOnsiJGlkIjoiNy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WJvb2tjZW50cmFsLnByb3F1ZXN0LmNvbS9saWIva3hwL2RldGFpbC5hY3Rpb24/ZG9jSUQ9NTU2NjgxNyIsIlVyaVN0cmluZyI6Imh0dHBzOi8vZWJvb2tjZW50cmFsLnByb3F1ZXN0LmNvbS9saWIva3hwL2RldGFpbC5hY3Rpb24/ZG9jSUQ9NTU2Nj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4KSJ9XX0sIlRhZyI6IkNpdGF2aVBsYWNlaG9sZGVyIzIzMzg2MTViLWJmOTYtNGQ1Yy04YjMyLWIyMjVkN2Y2MmI2NiIsIlRleHQiOiIoMjAxOCkiLCJXQUlWZXJzaW9uIjoiNi4xMC4wLjAifQ==}</w:instrText>
            </w:r>
            <w:r w:rsidR="00DD7AC9" w:rsidDel="00417A01">
              <w:fldChar w:fldCharType="separate"/>
            </w:r>
            <w:r w:rsidR="00227B66" w:rsidDel="00417A01">
              <w:t>(2018)</w:t>
            </w:r>
            <w:r w:rsidR="00DD7AC9" w:rsidDel="00417A01">
              <w:fldChar w:fldCharType="end"/>
            </w:r>
          </w:moveFrom>
        </w:sdtContent>
      </w:sdt>
      <w:moveFrom w:id="227" w:author="Sebastian Knopf" w:date="2023-01-30T16:09:00Z">
        <w:r w:rsidR="00DD7AC9" w:rsidDel="00417A01">
          <w:t xml:space="preserve"> kann die Haltestellensuche zumindest klar dem Machine Learning zugeordnet werden.</w:t>
        </w:r>
      </w:moveFrom>
    </w:p>
    <w:p w14:paraId="763230B5" w14:textId="3C128BE1" w:rsidR="00C029E7" w:rsidRDefault="00FC690A" w:rsidP="00CE5F2F">
      <w:pPr>
        <w:pStyle w:val="berschrift2"/>
      </w:pPr>
      <w:bookmarkStart w:id="228" w:name="_Toc125899215"/>
      <w:moveFromRangeEnd w:id="168"/>
      <w:r>
        <w:t>Zusammenfassender Vergleich</w:t>
      </w:r>
      <w:r w:rsidR="00CE5F2F">
        <w:t xml:space="preserve"> </w:t>
      </w:r>
      <w:r>
        <w:t>von</w:t>
      </w:r>
      <w:r w:rsidR="00CE5F2F">
        <w:t xml:space="preserve"> ML-Verfahren</w:t>
      </w:r>
      <w:bookmarkEnd w:id="228"/>
    </w:p>
    <w:p w14:paraId="1D2C58DC" w14:textId="1EF625BA" w:rsidR="00CE5F2F" w:rsidRDefault="00216F97" w:rsidP="00CE5F2F">
      <w:r>
        <w:t>In den vorangegangenen Kapiteln wur</w:t>
      </w:r>
      <w:r w:rsidR="003E715E">
        <w:t xml:space="preserve">de der Begriff des Machine Learning von der künstlichen Intelligenz abgegrenzt und </w:t>
      </w:r>
      <w:r w:rsidR="00813649">
        <w:t>in überwachtes, unüberwachtes und bestärkendes Lernen aufgeteilt. In diesem Kapitel werden die drei ML-</w:t>
      </w:r>
      <w:r w:rsidR="00B958E7">
        <w:t>Verfahren</w:t>
      </w:r>
      <w:r w:rsidR="00813649">
        <w:t xml:space="preserve"> </w:t>
      </w:r>
      <w:r w:rsidR="003D7F76">
        <w:t>einander gegenübergestellt und zusammenfassend miteinander verglichen.</w:t>
      </w:r>
    </w:p>
    <w:p w14:paraId="5AC3FF27" w14:textId="70F59BFC" w:rsidR="003D7F76" w:rsidRDefault="00537E8B" w:rsidP="00CE5F2F">
      <w:pPr>
        <w:rPr>
          <w:b/>
          <w:bCs/>
        </w:rPr>
      </w:pPr>
      <w:r>
        <w:rPr>
          <w:b/>
          <w:bCs/>
        </w:rPr>
        <w:t>Überwachtes Lernen</w:t>
      </w:r>
    </w:p>
    <w:p w14:paraId="2F2E1D5C" w14:textId="5E4A2031" w:rsidR="00E25440" w:rsidRDefault="00184635" w:rsidP="00CE5F2F">
      <w:r>
        <w:t xml:space="preserve">Das überwachte Lernen arbeitet </w:t>
      </w:r>
      <w:r w:rsidR="005076CF">
        <w:t>mit einem Eingangsdatensatz, in dem bestimmte Eigenschaften</w:t>
      </w:r>
      <w:r w:rsidR="00AF4B8B">
        <w:t xml:space="preserve"> ihren</w:t>
      </w:r>
      <w:r w:rsidR="003F0D3E">
        <w:t xml:space="preserve"> korrekten Werten</w:t>
      </w:r>
      <w:r w:rsidR="00D32297">
        <w:t xml:space="preserve">, den sogenannten Labels, zugeordnet sind. In der Trainingsphase </w:t>
      </w:r>
      <w:r w:rsidR="00923DA2">
        <w:t xml:space="preserve">wird das Modell mit </w:t>
      </w:r>
      <w:r w:rsidR="00263EAD">
        <w:t>dem Eingangsdatensatz trainiert. Nach Abschluss des Trainings wird das Modell mit einem zweiten Datensatz geprüft</w:t>
      </w:r>
      <w:r w:rsidR="0029285A">
        <w:t>.</w:t>
      </w:r>
      <w:r w:rsidR="00A65EAB" w:rsidRPr="00A65EAB">
        <w:t xml:space="preserve"> Ziel ist die Evaluation des Modells und eine Überanpassung zu vermeiden. Das überwachte Lernen eignet sich besonders für </w:t>
      </w:r>
      <w:r w:rsidR="00C0299A" w:rsidRPr="00A65EAB">
        <w:t>Anwendung</w:t>
      </w:r>
      <w:r w:rsidR="00C0299A">
        <w:t>en,</w:t>
      </w:r>
      <w:r w:rsidR="00A65EAB" w:rsidRPr="00A65EAB">
        <w:t xml:space="preserve"> über die eine Vielzahl an möglichst umfangreichen Daten vorliegen. Optimalerweise sind diese Daten bereits gelabelt. Andernfalls muss zunächst menschliches Wissen eingebracht werden, um dem Modell eine Trainingsgrundlage zu </w:t>
      </w:r>
      <w:r w:rsidR="00905066">
        <w:t>ver</w:t>
      </w:r>
      <w:r w:rsidR="00A65EAB" w:rsidRPr="00A65EAB">
        <w:t>schaffen</w:t>
      </w:r>
      <w:r w:rsidR="0029285A">
        <w:t xml:space="preserve"> </w:t>
      </w:r>
    </w:p>
    <w:p w14:paraId="382B8E76" w14:textId="77777777" w:rsidR="00E25440" w:rsidRDefault="00E25440">
      <w:pPr>
        <w:jc w:val="left"/>
      </w:pPr>
      <w:r>
        <w:br w:type="page"/>
      </w:r>
    </w:p>
    <w:p w14:paraId="2CD13A9A" w14:textId="4A9A131A" w:rsidR="00537E8B" w:rsidRPr="00E25440" w:rsidRDefault="00E25440" w:rsidP="00CE5F2F">
      <w:pPr>
        <w:rPr>
          <w:b/>
          <w:bCs/>
        </w:rPr>
      </w:pPr>
      <w:r w:rsidRPr="00E25440">
        <w:rPr>
          <w:b/>
          <w:bCs/>
        </w:rPr>
        <w:lastRenderedPageBreak/>
        <w:t>Unüberwachtes Lernen</w:t>
      </w:r>
    </w:p>
    <w:p w14:paraId="6B509E28" w14:textId="32EE4A30" w:rsidR="00E25440" w:rsidRDefault="00E25440" w:rsidP="00CE5F2F">
      <w:r w:rsidRPr="00E25440">
        <w:t>Im Gegensatz dazu enthält der Trainingsdatensatz beim unüberwachten Lernen keine Labels, die Evaluation mittels eines zweiten Datensatzes entfällt ebenso. Das unüberwachte Lernen eignet sich damit besonders, um unbekannte Zusammenhänge zwischen Daten zu finden oder Daten in bestimmte Cluster einzuordnen. Menschliches Vorwissen ist folglich nicht erforderlich.</w:t>
      </w:r>
    </w:p>
    <w:p w14:paraId="045CE9F4" w14:textId="11C5F3E6" w:rsidR="00E25440" w:rsidRPr="002B7A3D" w:rsidRDefault="00E25440" w:rsidP="00CE5F2F">
      <w:pPr>
        <w:rPr>
          <w:b/>
          <w:bCs/>
        </w:rPr>
      </w:pPr>
      <w:r w:rsidRPr="002B7A3D">
        <w:rPr>
          <w:b/>
          <w:bCs/>
        </w:rPr>
        <w:t>Bestärkendes Lernen</w:t>
      </w:r>
    </w:p>
    <w:p w14:paraId="627F21E7" w14:textId="4E10F403" w:rsidR="00E25440" w:rsidRDefault="002B7A3D" w:rsidP="00CE5F2F">
      <w:r w:rsidRPr="002B7A3D">
        <w:t>Abweichend von den beiden zuvor genannten ML-</w:t>
      </w:r>
      <w:r w:rsidR="00B958E7">
        <w:t>Verfahren</w:t>
      </w:r>
      <w:r w:rsidRPr="002B7A3D">
        <w:t xml:space="preserve"> benötigt das bestärkende Lernen, auch Reinforcement Learning genannt, gar keinen Trainingsdatensatz. Stattdessen findet das Training in einer Simulation des späteren Einsatzgebietes statt, das Modell trainiert sich selbst anhand eines "Trial-and-Error" Verfahrens. Damit eignet sich das bestärkende Lernen besonders für Anwendungen mit komplexen Einflussfaktoren, ohne dass zuvor alle möglichen Rückschlüsse durch menschliches Vorwissen ausreichend trainiert wurden.</w:t>
      </w:r>
    </w:p>
    <w:p w14:paraId="39173E07" w14:textId="627F7B80" w:rsidR="00DC1428" w:rsidRDefault="00DC1428" w:rsidP="00DC1428">
      <w:pPr>
        <w:pStyle w:val="berschrift2"/>
      </w:pPr>
      <w:bookmarkStart w:id="229" w:name="_Ref121917115"/>
      <w:bookmarkStart w:id="230" w:name="_Toc125899216"/>
      <w:r>
        <w:t>Algorithmen</w:t>
      </w:r>
      <w:r w:rsidR="00503D6E">
        <w:t xml:space="preserve"> aus dem Reinforcement Learning</w:t>
      </w:r>
      <w:bookmarkEnd w:id="229"/>
      <w:bookmarkEnd w:id="230"/>
    </w:p>
    <w:p w14:paraId="4BB36723" w14:textId="71ADF8F8" w:rsidR="00DC1428" w:rsidRDefault="00DC1428" w:rsidP="00DC1428">
      <w:r w:rsidRPr="00E13DC9">
        <w:t xml:space="preserve">In Kapitel </w:t>
      </w:r>
      <w:del w:id="231" w:author="Sebastian Knopf" w:date="2023-01-30T16:13:00Z">
        <w:r w:rsidDel="003F17AA">
          <w:fldChar w:fldCharType="begin"/>
        </w:r>
        <w:r w:rsidDel="003F17AA">
          <w:delInstrText xml:space="preserve"> REF _Ref119658271 \r \h </w:delInstrText>
        </w:r>
        <w:r w:rsidDel="003F17AA">
          <w:fldChar w:fldCharType="separate"/>
        </w:r>
        <w:r w:rsidR="000E5A92" w:rsidDel="003F17AA">
          <w:delText>2</w:delText>
        </w:r>
        <w:r w:rsidDel="003F17AA">
          <w:fldChar w:fldCharType="end"/>
        </w:r>
      </w:del>
      <w:ins w:id="232" w:author="Sebastian Knopf" w:date="2023-01-30T16:13:00Z">
        <w:r w:rsidR="003F17AA">
          <w:fldChar w:fldCharType="begin"/>
        </w:r>
        <w:r w:rsidR="003F17AA">
          <w:instrText xml:space="preserve"> REF _Ref125987645 \r \h </w:instrText>
        </w:r>
      </w:ins>
      <w:r w:rsidR="003F17AA">
        <w:fldChar w:fldCharType="separate"/>
      </w:r>
      <w:ins w:id="233" w:author="Sebastian Knopf" w:date="2023-01-30T16:13:00Z">
        <w:r w:rsidR="003F17AA">
          <w:t>2.3</w:t>
        </w:r>
        <w:r w:rsidR="003F17AA">
          <w:fldChar w:fldCharType="end"/>
        </w:r>
      </w:ins>
      <w:r w:rsidRPr="00E13DC9">
        <w:t xml:space="preserve"> wurde der Begriff des Machine Learning bereits in die drei Kategorien überwachtes, unüberwachtes und bestärkendes Lernen - oder Reinforcement Learning - eingeordnet. Reinforcement Learning scheint für die Anwendung in dieser Arbeit besonders geeignet, da es weder einen gelabelten Eingangsdatensatz noch menschliches Vorwissen voraussetzt. Lediglich die Modellierung der Umgebung mit ihren wichtigsten Eigenschaften wird </w:t>
      </w:r>
      <w:r>
        <w:t>benötigt</w:t>
      </w:r>
      <w:r w:rsidRPr="00E13DC9">
        <w:t xml:space="preserve">. Daher wird das Reinforcement Learning und die dem RL ungeordneten Algorithmen in diesem Kapitel einer tiefergreifenden Betrachtung unterzogen. Ziel ist es, </w:t>
      </w:r>
      <w:del w:id="234" w:author="Sebastian Knopf" w:date="2023-01-30T16:14:00Z">
        <w:r w:rsidRPr="00E13DC9" w:rsidDel="003F17AA">
          <w:delText xml:space="preserve">zwei </w:delText>
        </w:r>
      </w:del>
      <w:r w:rsidRPr="00E13DC9">
        <w:t>zur Implementierung im Prototyp und anschließendem Vergleich geeignete Algorithmen zu identifizieren.</w:t>
      </w:r>
    </w:p>
    <w:p w14:paraId="3C888654" w14:textId="6763918B" w:rsidR="00DC1428" w:rsidRDefault="00DC1428" w:rsidP="00DC1428">
      <w:r w:rsidRPr="00056B75">
        <w:t xml:space="preserve">Typisch für RL-Algorithmen ist, dass sie ihr Wissen selbstständig durch ein "Trial-and-Error" Verfahren in einer Simulation ihrer späteren Umgebung erarbeiten. Das Modell der Umgebung ähnelt dabei einem Markov-Entscheidungsprozess </w:t>
      </w:r>
      <w:sdt>
        <w:sdtPr>
          <w:alias w:val="To edit, see citavi.com/edit"/>
          <w:tag w:val="CitaviPlaceholder#89eda328-b6f4-41d7-aff4-0fdafe28f30e"/>
          <w:id w:val="1062609691"/>
          <w:placeholder>
            <w:docPart w:val="FAE09D5A34A6450F96C91981CA94289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MGM4ZWNhLTk2YmYtNDExNy1hZTFhLWMzNTY0ZjJiMGUzYi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OWVkYTMyOC1iNmY0LTQxZDctYWZmNC0wZmRhZmUyOGYzMGUiLCJUZXh0IjoiKHZnbC4gTMO8dGggMjAxOSwgUy4gMikiLCJXQUlWZXJzaW9uIjoiNi4xMC4wLjAifQ==}</w:instrText>
          </w:r>
          <w:r>
            <w:fldChar w:fldCharType="separate"/>
          </w:r>
          <w:r w:rsidR="00227B66">
            <w:t>(vgl. Lüth 2019, S. 2)</w:t>
          </w:r>
          <w:r>
            <w:fldChar w:fldCharType="end"/>
          </w:r>
        </w:sdtContent>
      </w:sdt>
      <w:r w:rsidRPr="00056B75">
        <w:t>. Für eine Umgebung mit einer überschaubaren Anzahl an Zuständen könnten die Ergebnisse des Trainingsprozesses einfach in einer Lookup-Table gespeichert und bei Bedarf abgerufen werden. Reelle Umgebungen können jedoch schnell eine unüberschaubare Anzahl an Zuständen annehmen, wie das folgende Beispiel verdeutlichen soll.</w:t>
      </w:r>
    </w:p>
    <w:p w14:paraId="5C960B79" w14:textId="2C30505A" w:rsidR="00DC1428" w:rsidRDefault="00DC1428" w:rsidP="00DC1428">
      <w:r w:rsidRPr="008F3ABD">
        <w:lastRenderedPageBreak/>
        <w:t>I</w:t>
      </w:r>
      <w:r>
        <w:t>m Beispield</w:t>
      </w:r>
      <w:r w:rsidRPr="008F3ABD">
        <w:t>atensatz</w:t>
      </w:r>
      <w:r>
        <w:t xml:space="preserve"> in dieser Arbeit</w:t>
      </w:r>
      <w:r w:rsidRPr="008F3ABD">
        <w:t xml:space="preserve">, welcher alle mit einem Linienbus befahrbaren Strecken im Einzugsgebiet </w:t>
      </w:r>
      <w:r>
        <w:t>zwischen der Gemeinde Engelsbrand und der Stadt Pforzheim</w:t>
      </w:r>
      <w:r w:rsidRPr="008F3ABD">
        <w:t xml:space="preserve"> enthält, sind insgesamt </w:t>
      </w:r>
      <w:r w:rsidR="00E92D3D">
        <w:t>6416</w:t>
      </w:r>
      <w:r w:rsidRPr="008F3ABD">
        <w:t xml:space="preserve"> </w:t>
      </w:r>
      <w:r w:rsidR="00E92D3D">
        <w:t>Knotenpunkte</w:t>
      </w:r>
      <w:r w:rsidRPr="008F3ABD">
        <w:t xml:space="preserve"> </w:t>
      </w:r>
      <w:r>
        <w:t>vorhanden</w:t>
      </w:r>
      <w:r w:rsidRPr="008F3ABD">
        <w:t xml:space="preserve">, auf denen mögliche Routen berechnet werden können. Die Anzahl der </w:t>
      </w:r>
      <w:r w:rsidR="00E92D3D">
        <w:t>Knotenpunkte</w:t>
      </w:r>
      <w:r w:rsidRPr="008F3ABD">
        <w:t xml:space="preserve"> sei fortan als </w:t>
      </w:r>
      <m:oMath>
        <m:d>
          <m:dPr>
            <m:begChr m:val="|"/>
            <m:endChr m:val="|"/>
            <m:ctrlPr>
              <w:rPr>
                <w:rFonts w:ascii="Cambria Math" w:hAnsi="Cambria Math"/>
                <w:i/>
              </w:rPr>
            </m:ctrlPr>
          </m:dPr>
          <m:e>
            <m:r>
              <w:rPr>
                <w:rFonts w:ascii="Cambria Math" w:hAnsi="Cambria Math"/>
              </w:rPr>
              <m:t>N</m:t>
            </m:r>
          </m:e>
        </m:d>
      </m:oMath>
      <w:r w:rsidRPr="008F3ABD">
        <w:t xml:space="preserve"> bezeichnet. Ein Systemzustand wird </w:t>
      </w:r>
      <w:r w:rsidR="00E92D3D">
        <w:t>durch die aktuelle Linie, die gewählte Umleitung und den gesperrten Knotenpunkt ausgedrückt</w:t>
      </w:r>
      <w:r w:rsidRPr="008F3ABD">
        <w:t xml:space="preserve">. Die Anzahl möglicher Zustände ergibt sich demnach </w:t>
      </w:r>
      <w:r>
        <w:t xml:space="preserve">angenähert </w:t>
      </w:r>
      <w:r w:rsidRPr="008F3ABD">
        <w:t>aus:</w:t>
      </w:r>
    </w:p>
    <w:p w14:paraId="0342FB53" w14:textId="473DEB4F" w:rsidR="00DC1428" w:rsidRPr="00593A6F" w:rsidRDefault="00755F4E" w:rsidP="00DC1428">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oMath>
      </m:oMathPara>
    </w:p>
    <w:p w14:paraId="7BE083B0" w14:textId="0EEEFB62" w:rsidR="00FB027F" w:rsidRDefault="00FB027F" w:rsidP="00DC1428">
      <w:pPr>
        <w:rPr>
          <w:rFonts w:eastAsiaTheme="minorEastAsia"/>
        </w:rPr>
      </w:pPr>
      <w:r>
        <w:rPr>
          <w:rFonts w:eastAsiaTheme="minorEastAsia"/>
        </w:rPr>
        <w:t xml:space="preserve">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und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insgesamt bekannten Umleitungen sind.</w:t>
      </w:r>
    </w:p>
    <w:p w14:paraId="3BB054E0" w14:textId="6B0C4B98" w:rsidR="00DC1428" w:rsidRDefault="00E92D3D" w:rsidP="00DC1428">
      <w:pPr>
        <w:rPr>
          <w:rFonts w:eastAsiaTheme="minorEastAsia"/>
        </w:rPr>
      </w:pPr>
      <w:r>
        <w:rPr>
          <w:rFonts w:eastAsiaTheme="minorEastAsia"/>
        </w:rPr>
        <w:t xml:space="preserve">Für ein durchschnittliches Netz aus 15 Linien mit jeweils 4 üblichen Umleitungsfahrwegen und rund </w:t>
      </w:r>
      <w:del w:id="235" w:author="Sebastian Knopf" w:date="2023-01-30T16:17:00Z">
        <w:r w:rsidDel="00C5033F">
          <w:rPr>
            <w:rFonts w:eastAsiaTheme="minorEastAsia"/>
          </w:rPr>
          <w:delText>10.000</w:delText>
        </w:r>
      </w:del>
      <w:ins w:id="236" w:author="Sebastian Knopf" w:date="2023-01-30T16:17:00Z">
        <w:r w:rsidR="00C5033F">
          <w:rPr>
            <w:rFonts w:eastAsiaTheme="minorEastAsia"/>
          </w:rPr>
          <w:t>6416</w:t>
        </w:r>
      </w:ins>
      <w:r>
        <w:rPr>
          <w:rFonts w:eastAsiaTheme="minorEastAsia"/>
        </w:rPr>
        <w:t xml:space="preserve"> Knotenpunkten ergäbe dies </w:t>
      </w:r>
      <w:r w:rsidR="00FB027F">
        <w:rPr>
          <w:rFonts w:eastAsiaTheme="minorEastAsia"/>
        </w:rPr>
        <w:t xml:space="preserve">eine Zustandsmenge von </w:t>
      </w:r>
      <w:del w:id="237" w:author="Sebastian Knopf" w:date="2023-01-30T16:17:00Z">
        <w:r w:rsidR="00FB027F" w:rsidDel="00C5033F">
          <w:rPr>
            <w:rFonts w:eastAsiaTheme="minorEastAsia"/>
          </w:rPr>
          <w:delText>9.000.000</w:delText>
        </w:r>
      </w:del>
      <w:r w:rsidR="000B5574">
        <w:rPr>
          <w:rFonts w:eastAsiaTheme="minorEastAsia"/>
        </w:rPr>
        <w:t>5.774.440</w:t>
      </w:r>
      <w:ins w:id="238" w:author="Sebastian Knopf" w:date="2023-01-30T16:17:00Z">
        <w:r w:rsidR="00C5033F">
          <w:rPr>
            <w:rFonts w:eastAsiaTheme="minorEastAsia"/>
          </w:rPr>
          <w:t xml:space="preserve"> möglichen</w:t>
        </w:r>
      </w:ins>
      <w:r w:rsidR="00FB027F">
        <w:rPr>
          <w:rFonts w:eastAsiaTheme="minorEastAsia"/>
        </w:rPr>
        <w:t xml:space="preserve"> Zuständen.</w:t>
      </w:r>
    </w:p>
    <w:p w14:paraId="76B4F848" w14:textId="77777777" w:rsidR="00DC1428" w:rsidRDefault="00DC1428" w:rsidP="00DC1428">
      <w:pPr>
        <w:pStyle w:val="berschrift3"/>
      </w:pPr>
      <w:bookmarkStart w:id="239" w:name="_Toc125899217"/>
      <w:r>
        <w:t>Wert- und Strategieapproximation</w:t>
      </w:r>
      <w:bookmarkEnd w:id="239"/>
    </w:p>
    <w:p w14:paraId="17A5CA02" w14:textId="12E26BE5" w:rsidR="00DC1428" w:rsidRDefault="00DC1428" w:rsidP="00DC1428">
      <w:r>
        <w:t xml:space="preserve">Weiter gilt es zu unterscheiden zwischen Wert- und Strategie-Approximationsalgorithmen. Diese werden respektive auch als Off-Policy- und On-Policy-Algorithmen bezeichnet. Während On-Policy-Algorithmen dieselbe Funktion zur Bewertung und Steuerung des Agenten eingesetzt wird, können diese Funktionen bei Off-Policy-Algorithmen diese beiden Funktionen getrennt betrachtet werden </w:t>
      </w:r>
      <w:sdt>
        <w:sdtPr>
          <w:alias w:val="To edit, see citavi.com/edit"/>
          <w:tag w:val="CitaviPlaceholder#54ad88d9-e812-468b-ad25-021f204b16d0"/>
          <w:id w:val="-156556297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ZDcyN2YzLWM3NzgtNDYyMS05MzRmLTBjMDViN2RkMmQy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U0YWQ4OGQ5LWU4MTItNDY4Yi1hZDI1LTAyMWYyMDRiMTZkMCIsIlRleHQiOiIodmdsLiBMb3JlbnogMjAyMCwgUy4gNjIpIiwiV0FJVmVyc2lvbiI6IjYuMTAuMC4wIn0=}</w:instrText>
          </w:r>
          <w:r>
            <w:fldChar w:fldCharType="separate"/>
          </w:r>
          <w:r w:rsidR="00227B66">
            <w:t>(vgl. Lorenz 2020, S. 62)</w:t>
          </w:r>
          <w:r>
            <w:fldChar w:fldCharType="end"/>
          </w:r>
        </w:sdtContent>
      </w:sdt>
      <w:r>
        <w:t xml:space="preserve">. In diesem Fall gibt es also jeweils eine Value- und eine Policy-Funktion. Während erstere für die Bewertung der Ausführung einer Aktion in einem bestimmten Zustand </w:t>
      </w:r>
      <w:sdt>
        <w:sdtPr>
          <w:alias w:val="To edit, see citavi.com/edit"/>
          <w:tag w:val="CitaviPlaceholder#c952b43a-f9e6-42a5-9431-8abafb17532b"/>
          <w:id w:val="-9023712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ZTU3NDk4LThkMjgtNDdkZC1iZDM5LTU4ZjdhYmI1ZjJjO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M5NTJiNDNhLWY5ZTYtNDJhNS05NDMxLThhYmFmYjE3NTMyYiIsIlRleHQiOiIodmdsLiBTY2htaXR6IDIwMTcsIFMuIDEzKSIsIldBSVZlcnNpb24iOiI2LjEwLjAuMCJ9}</w:instrText>
          </w:r>
          <w:r>
            <w:fldChar w:fldCharType="separate"/>
          </w:r>
          <w:r w:rsidR="00227B66">
            <w:t>(vgl. Schmitz 2017, S. 13)</w:t>
          </w:r>
          <w:r>
            <w:fldChar w:fldCharType="end"/>
          </w:r>
        </w:sdtContent>
      </w:sdt>
      <w:r>
        <w:t xml:space="preserve"> verantwortlich ist, steuert letztere das Verhalten des Agenten in der Umgebung durch die Auswahl einer Aktion in einem bestimmten Zustand anhand ihrer Auswahlwahrscheinlichkeit </w:t>
      </w:r>
      <w:sdt>
        <w:sdtPr>
          <w:alias w:val="To edit, see citavi.com/edit"/>
          <w:tag w:val="CitaviPlaceholder#5961b03c-3b24-4684-8358-5fddd87ed51c"/>
          <w:id w:val="-148261311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M2QyYmNkLWFhYmMtNDgyNi1iNjE3LWU5ZDYyYjRhN2NmN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zU5NjFiMDNjLTNiMjQtNDY4NC04MzU4LTVmZGRkODdlZDUxYyIsIlRleHQiOiIodmdsLiBTY2htaXR6IDIwMTcsIFMuIDE2KSIsIldBSVZlcnNpb24iOiI2LjEwLjAuMCJ9}</w:instrText>
          </w:r>
          <w:r>
            <w:fldChar w:fldCharType="separate"/>
          </w:r>
          <w:r w:rsidR="00227B66">
            <w:t>(vgl. Schmitz 2017, S. 16)</w:t>
          </w:r>
          <w:r>
            <w:fldChar w:fldCharType="end"/>
          </w:r>
        </w:sdtContent>
      </w:sdt>
      <w:r>
        <w:t>. In diesem Unterkapitel werden die wesentlichen Unterschiede beider Approximationsarten erläutert.</w:t>
      </w:r>
    </w:p>
    <w:p w14:paraId="4E437F46" w14:textId="2C30B582" w:rsidR="00DC1428" w:rsidRDefault="00DC1428" w:rsidP="00DC1428">
      <w:r>
        <w:t xml:space="preserve">Bei Off-Policy-Algorithmen wird eine Wert-Funktion definiert, welche einzelne mögliche Zustände oder mögliche Aktionen innerhalb eines Zustandes bewertet. Hierzu wird das Ursprungsproblem in mehrere Teilprobleme zerlegt, deren optimale Teillösungen dann zur einer optimalen Gesamtlösung führen. Nach Ausführen einer Aktion und dem Erreichen eines Folgezustandes wird die erwartete und die tatsächlich erhaltene Belohnung des Agenten überprüft und die Parameter der Wert-Funktion entsprechend angepasst </w:t>
      </w:r>
      <w:sdt>
        <w:sdtPr>
          <w:alias w:val="To edit, see citavi.com/edit"/>
          <w:tag w:val="CitaviPlaceholder#7fe2f010-a207-43ea-adac-40a77a87d178"/>
          <w:id w:val="449510697"/>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zBmOTk1LTNhOTUtNDI4OS1iNWY2LTU4ZTFkMjVkNjYy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NikifV19LCJUYWciOiJDaXRhdmlQbGFjZWhvbGRlciM3ZmUyZjAxMC1hMjA3LTQzZWEtYWRhYy00MGE3N2E4N2QxNzgiLCJUZXh0IjoiKHZnbC4gRGFtbWFubiBvLkQuLCBTLiA2KSIsIldBSVZlcnNpb24iOiI2LjEwLjAuMCJ9}</w:instrText>
          </w:r>
          <w:r>
            <w:fldChar w:fldCharType="separate"/>
          </w:r>
          <w:r w:rsidR="00227B66">
            <w:t xml:space="preserve">(vgl. Dammann </w:t>
          </w:r>
          <w:proofErr w:type="spellStart"/>
          <w:r w:rsidR="00227B66">
            <w:t>o.D</w:t>
          </w:r>
          <w:proofErr w:type="spellEnd"/>
          <w:r w:rsidR="00227B66">
            <w:t>., S. 6)</w:t>
          </w:r>
          <w:r>
            <w:fldChar w:fldCharType="end"/>
          </w:r>
        </w:sdtContent>
      </w:sdt>
      <w:r>
        <w:t xml:space="preserve">. Durch die Initialisierung der Wert-Funktion mit niedrigen Bewertungen bleiben die die Bewertungen von Zuständen oder Aktionen in bestimmten Zuständen nach jedem Schritt entweder gleich oder werden verbessert, bis sie schließlich gegen eine Maximalbewertung konvergieren. Unterschreitet die maximale Bewertungsänderung nach einem Schritt einen </w:t>
      </w:r>
      <w:r>
        <w:lastRenderedPageBreak/>
        <w:t xml:space="preserve">festzulegenden Schwellenwert, kann das Training als beendet betrachtet werden. Das Ausführen der Aktionen, welche zur entsprechend höchsten Bewertung führen, beschreibt dann die optimale Strategie eines Agenten </w:t>
      </w:r>
      <w:sdt>
        <w:sdtPr>
          <w:alias w:val="To edit, see citavi.com/edit"/>
          <w:tag w:val="CitaviPlaceholder#c6ae503a-ba7b-417d-be7e-2576e8149c46"/>
          <w:id w:val="79834298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NiNjBkLWRmNWItNDFmOS1hNTM3LTk4NmM4Y2NlMWJkM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IzKSJ9XX0sIlRhZyI6IkNpdGF2aVBsYWNlaG9sZGVyI2M2YWU1MDNhLWJhN2ItNDE3ZC1iZTdlLTI1NzZlODE0OWM0NiIsIlRleHQiOiIodmdsLiBMb3JlbnogMjAyMCwgUy4gMjMpIiwiV0FJVmVyc2lvbiI6IjYuMTAuMC4wIn0=}</w:instrText>
          </w:r>
          <w:r>
            <w:fldChar w:fldCharType="separate"/>
          </w:r>
          <w:r w:rsidR="00227B66">
            <w:t>(vgl. Lorenz 2020, S. 23)</w:t>
          </w:r>
          <w:r>
            <w:fldChar w:fldCharType="end"/>
          </w:r>
        </w:sdtContent>
      </w:sdt>
      <w:r>
        <w:t>.</w:t>
      </w:r>
    </w:p>
    <w:p w14:paraId="0E768463" w14:textId="1963C182" w:rsidR="00DC1428" w:rsidRDefault="00DC1428" w:rsidP="00DC1428">
      <w:r>
        <w:t xml:space="preserve">Im Gegensatz dazu wird bei On-Policy-Algorithmen versucht, direkt die Parameter der Strategie-Funktion anzupassen. Der Weg über die Bewertungsfunktion entfällt dabei. Die Strategie-Funktion beschreibt eine Wahrscheinlichkeit dafür in einem Zustand eine bestimmte Aktion zu wählen </w:t>
      </w:r>
      <w:sdt>
        <w:sdtPr>
          <w:alias w:val="To edit, see citavi.com/edit"/>
          <w:tag w:val="CitaviPlaceholder#cbb7e394-6191-4f42-8d9d-8dd058173b38"/>
          <w:id w:val="18056512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YmQwMmM5LTNmMzAtNDMwNS1hMjlhLTk1YmMzNzJkNTc2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iYjdlMzk0LTYxOTEtNGY0Mi04ZDlkLThkZDA1ODE3M2IzOCIsIlRleHQiOiIodmdsLiBTY2htaXR6IDIwMTcsIFMuIDE2KSIsIldBSVZlcnNpb24iOiI2LjEwLjAuMCJ9}</w:instrText>
          </w:r>
          <w:r>
            <w:fldChar w:fldCharType="separate"/>
          </w:r>
          <w:r w:rsidR="00227B66">
            <w:t>(vgl. Schmitz 2017, S. 16)</w:t>
          </w:r>
          <w:r>
            <w:fldChar w:fldCharType="end"/>
          </w:r>
        </w:sdtContent>
      </w:sdt>
      <w:r>
        <w:t xml:space="preserve">. Bei der Strategieapproximation gilt es, die Parameter der Strategie-Funktion derart anzupassen, dass Aktionen </w:t>
      </w:r>
      <w:r w:rsidR="006A2CCE">
        <w:t>mit möglichst hohem erwartetem Gewinn</w:t>
      </w:r>
      <w:r>
        <w:t xml:space="preserve"> gewählt werden. Das Parameterupdate kann dazu nach jedem Einzelschritt, aber auch erst nach Abschluss einer gesamten Episode durchgeführt werden </w:t>
      </w:r>
      <w:sdt>
        <w:sdtPr>
          <w:alias w:val="To edit, see citavi.com/edit"/>
          <w:tag w:val="CitaviPlaceholder#cddf4ae5-40f0-4150-a51a-11d8ecd6e693"/>
          <w:id w:val="129625744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jJjOGQzLTVhNjgtNDAxOC05OWFhLWJjYmU4NTdhM2JhZ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kZGY0YWU1LTQwZjAtNDE1MC1hNTFhLTExZDhlY2Q2ZTY5MyIsIlRleHQiOiIodmdsLiBTY2htaXR6IDIwMTcsIFMuIDE2KSIsIldBSVZlcnNpb24iOiI2LjEwLjAuMCJ9}</w:instrText>
          </w:r>
          <w:r>
            <w:fldChar w:fldCharType="separate"/>
          </w:r>
          <w:r w:rsidR="00227B66">
            <w:t>(vgl. Schmitz 2017, S. 16)</w:t>
          </w:r>
          <w:r>
            <w:fldChar w:fldCharType="end"/>
          </w:r>
        </w:sdtContent>
      </w:sdt>
      <w:r>
        <w:t xml:space="preserve">. In gefährlichen Umgebungen, in denen auch kleine Fehler schwerwiegende Folgen haben können, sind On-Policy-Algorithmen besser geeignet, da sie Verluste aus dem Training berücksichtigen und generell Aktionen mit höherer Bewertung bevorzugen </w:t>
      </w:r>
      <w:sdt>
        <w:sdtPr>
          <w:alias w:val="To edit, see citavi.com/edit"/>
          <w:tag w:val="CitaviPlaceholder#235dfbd9-a476-4658-b1ba-dafe1468cd4b"/>
          <w:id w:val="12860762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jZiZWUzLTIzMzItNDMwNi04NTBmLWI3Yjc2MzQxMmE0ZiIsIlJhbmdlTGVuZ3RoIjoyOCwiUmVmZXJlbmNlSWQiOiIwNTI0ZjZkMi03NzZmLTQ4OWQtYWFjZC04ZmJjYTYxNDY4M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4IiwiU3RhcnRQYWdlIjp7IiRpZCI6IjUiLCIkdHlwZSI6IlN3aXNzQWNhZGVtaWMuUGFnZU51bWJlciwgU3dpc3NBY2FkZW1pYyIsIklzRnVsbHlOdW1lcmljIjp0cnVlLCJOdW1iZXIiOjI4OCwiTnVtYmVyaW5nVHlwZSI6MCwiTnVtZXJhbFN5c3RlbSI6MCwiT3JpZ2luYWxTdHJpbmciOiIyODgiLCJQcmV0dHlTdHJpbmciOiIy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bmFsZCIsIkxhc3ROYW1lIjoiV2lsbGlhbXMiLCJNaWRkbGVOYW1lIjoiSi4iLCJQcm90ZWN0ZWQiOmZhbHNlLCJTZXgiOjAsIkNyZWF0ZWRCeSI6Il9TZWJhc3RpYW4gS25vcGYiLCJDcmVhdGVkT24iOiIyMDIyLTEyLTExVDE0OjIzOjM3IiwiTW9kaWZpZWRCeSI6Il9TZWJhc3RpYW4gS25vcGYiLCJJZCI6IjRhMDAyM2IwLWZkMDctNDQ0Ny1hYWQ1LWI3NDVjZjcwZjJjMiIsIk1vZGlmaWVkT24iOiIyMDIyLTEyLTExVDE0OjIzOjM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w0eDVxaDJwYy5qcGciLCJVcmlTdHJpbmciOiIwNTI0ZjZkMi03NzZmLTQ4OWQtYWFjZC04ZmJjYTYxNDY4MW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0JGMDA5OTI2OT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0JGMDA5OTI2OTYiLCJVcmlTdHJpbmciOiJodHRwczovL2RvaS5vcmcvMTAuMTAwNy9CRjAwOTkyNjk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V2lsbGlhbXMgMTk5MiwgUy4gMjg4KSJ9XX0sIlRhZyI6IkNpdGF2aVBsYWNlaG9sZGVyIzIzNWRmYmQ5LWE0NzYtNDY1OC1iMWJhLWRhZmUxNDY4Y2Q0YiIsIlRleHQiOiIodmdsLiBXaWxsaWFtcyAxOTkyLCBTLiAyODgpIiwiV0FJVmVyc2lvbiI6IjYuMTAuMC4wIn0=}</w:instrText>
          </w:r>
          <w:r>
            <w:fldChar w:fldCharType="separate"/>
          </w:r>
          <w:r w:rsidR="00227B66">
            <w:t>(vgl. Williams 1992, S. 288)</w:t>
          </w:r>
          <w:r>
            <w:fldChar w:fldCharType="end"/>
          </w:r>
        </w:sdtContent>
      </w:sdt>
      <w:r>
        <w:t xml:space="preserve">. </w:t>
      </w:r>
    </w:p>
    <w:p w14:paraId="73C18947" w14:textId="665A4523" w:rsidR="00DC1428" w:rsidRDefault="00DC1428" w:rsidP="00DC1428">
      <w:r>
        <w:t xml:space="preserve">Jeder RL-Algorithmus nutzt zumindest eine Wert- oder Strategiefunktion zur Steuerung seines Agenten </w:t>
      </w:r>
      <w:sdt>
        <w:sdtPr>
          <w:alias w:val="To edit, see citavi.com/edit"/>
          <w:tag w:val="CitaviPlaceholder#23c82f37-5ff6-43a3-97dc-8368945d6de3"/>
          <w:id w:val="-41362931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YTU1N2UzLTgyYmUtNDdlYi04MWVkLTk4YTI0OWE0NGJhN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4KSJ9XX0sIlRhZyI6IkNpdGF2aVBsYWNlaG9sZGVyIzIzYzgyZjM3LTVmZjYtNDNhMy05N2RjLTgzNjg5NDVkNmRlMyIsIlRleHQiOiIodmdsLiBTY2htaXR6IDIwMTcsIFMuIDE4KSIsIldBSVZlcnNpb24iOiI2LjEwLjAuMCJ9}</w:instrText>
          </w:r>
          <w:r>
            <w:fldChar w:fldCharType="separate"/>
          </w:r>
          <w:r w:rsidR="00227B66">
            <w:t>(vgl. Schmitz 2017, S. 18)</w:t>
          </w:r>
          <w:r>
            <w:fldChar w:fldCharType="end"/>
          </w:r>
        </w:sdtContent>
      </w:sdt>
      <w:r>
        <w:t>. Einer der Hauptunterschiede beider Strategien ist, dass Off-Policy-Algorithmen zunächst den erwarteten Gewinn des Agenten schätzen, jedoch erst nach dem tatsächlichen Ausführen einer Aktion Kenntnis über den tatsächlichen Gewinn erlangen. On-Policy-Algorithmen arbeiten hingegen ausschließlich auch den Erfahrungswerten tatsächlich ausgeführter Episoden.</w:t>
      </w:r>
    </w:p>
    <w:p w14:paraId="62BC554A" w14:textId="77777777" w:rsidR="00DC1428" w:rsidRDefault="00DC1428" w:rsidP="00DC1428">
      <w:pPr>
        <w:pStyle w:val="berschrift3"/>
      </w:pPr>
      <w:bookmarkStart w:id="240" w:name="_Toc125899218"/>
      <w:r>
        <w:t>Monte-Carlo- und Temporal-Difference-Methoden</w:t>
      </w:r>
      <w:bookmarkEnd w:id="240"/>
    </w:p>
    <w:p w14:paraId="6E20D252" w14:textId="044108D3" w:rsidR="00DC1428" w:rsidRDefault="00DC1428" w:rsidP="00DC1428">
      <w:r>
        <w:t xml:space="preserve">Außerdem können RL-Algorithmen </w:t>
      </w:r>
      <w:del w:id="241" w:author="Sebastian Knopf" w:date="2023-01-30T16:20:00Z">
        <w:r w:rsidDel="00D62EF7">
          <w:delText xml:space="preserve">in </w:delText>
        </w:r>
      </w:del>
      <w:r>
        <w:t>den Monte-Carlo-Methoden (MC</w:t>
      </w:r>
      <w:r>
        <w:fldChar w:fldCharType="begin"/>
      </w:r>
      <w:r>
        <w:instrText xml:space="preserve"> XE "</w:instrText>
      </w:r>
      <w:r w:rsidRPr="00E07F2C">
        <w:instrText>MC</w:instrText>
      </w:r>
      <w:r>
        <w:instrText>" \t "</w:instrText>
      </w:r>
      <w:r w:rsidRPr="00A451F4">
        <w:rPr>
          <w:i/>
        </w:rPr>
        <w:instrText>Monte-Carlo-Methode</w:instrText>
      </w:r>
      <w:r>
        <w:instrText xml:space="preserve">" </w:instrText>
      </w:r>
      <w:r>
        <w:fldChar w:fldCharType="end"/>
      </w:r>
      <w:r>
        <w:t>-Methoden) oder Temporal-Difference-Methoden (TD</w:t>
      </w:r>
      <w:r>
        <w:fldChar w:fldCharType="begin"/>
      </w:r>
      <w:r>
        <w:instrText xml:space="preserve"> XE "</w:instrText>
      </w:r>
      <w:r w:rsidRPr="003F6344">
        <w:instrText>TD</w:instrText>
      </w:r>
      <w:r>
        <w:instrText>" \t "</w:instrText>
      </w:r>
      <w:r w:rsidRPr="00173F65">
        <w:rPr>
          <w:i/>
        </w:rPr>
        <w:instrText>Temporal-Difference-Methode</w:instrText>
      </w:r>
      <w:r>
        <w:instrText xml:space="preserve">" </w:instrText>
      </w:r>
      <w:r>
        <w:fldChar w:fldCharType="end"/>
      </w:r>
      <w:r>
        <w:t xml:space="preserve">-Methoden) zugeordnet werden. </w:t>
      </w:r>
    </w:p>
    <w:p w14:paraId="7C3176D7" w14:textId="6E245B5F" w:rsidR="00DC1428" w:rsidRDefault="00DC1428" w:rsidP="00DC1428">
      <w:r>
        <w:t xml:space="preserve">MC-Algorithmen basieren auf einer zufallsbasierten Exploration. Zunächst wird eine hinreichend große Anzahl Episoden ausgehend von einem bestimmten Zustand durchgeführt, welche im Nachgang bewertet werden. Die Bewertungen der unterschiedlichen Episoden werden anschließend gemittelt </w:t>
      </w:r>
      <w:sdt>
        <w:sdtPr>
          <w:alias w:val="To edit, see citavi.com/edit"/>
          <w:tag w:val="CitaviPlaceholder#43239c3b-ebd8-40ba-b881-770756a692b0"/>
          <w:id w:val="183132178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ZGJkMDA1LWU4NmItNDMxZS05N2M3LWU5MTkwODQ0NjMyY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QzMjM5YzNiLWViZDgtNDBiYS1iODgxLTc3MDc1NmE2OTJiMCIsIlRleHQiOiIodmdsLiBXYWduZXIgMjAxOCwgUy4gMzEpIiwiV0FJVmVyc2lvbiI6IjYuMTAuMC4wIn0=}</w:instrText>
          </w:r>
          <w:r>
            <w:fldChar w:fldCharType="separate"/>
          </w:r>
          <w:r w:rsidR="00227B66">
            <w:t>(vgl. Wagner 2018, S. 31)</w:t>
          </w:r>
          <w:r>
            <w:fldChar w:fldCharType="end"/>
          </w:r>
        </w:sdtContent>
      </w:sdt>
      <w:r>
        <w:t xml:space="preserve">. Die Bewertung führt anschließend zu einem Update der Bewertungsfunktion </w:t>
      </w:r>
      <w:sdt>
        <w:sdtPr>
          <w:alias w:val="To edit, see citavi.com/edit"/>
          <w:tag w:val="CitaviPlaceholder#6c9abfc3-17a3-4fd4-91e1-3eb581cebf7f"/>
          <w:id w:val="-98106641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Yzk0OTg1LWFmMTUtNGI4OS05ODIzLTliY2I5ZDhkMmFlN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2KSJ9XX0sIlRhZyI6IkNpdGF2aVBsYWNlaG9sZGVyIzZjOWFiZmMzLTE3YTMtNGZkNC05MWUxLTNlYjU4MWNlYmY3ZiIsIlRleHQiOiIodmdsLiBMb3JlbnogMjAyMCwgUy4gNTYpIiwiV0FJVmVyc2lvbiI6IjYuMTAuMC4wIn0=}</w:instrText>
          </w:r>
          <w:r>
            <w:fldChar w:fldCharType="separate"/>
          </w:r>
          <w:r w:rsidR="00227B66">
            <w:t>(vgl. Lorenz 2020, S. 56)</w:t>
          </w:r>
          <w:r>
            <w:fldChar w:fldCharType="end"/>
          </w:r>
        </w:sdtContent>
      </w:sdt>
      <w:r>
        <w:t xml:space="preserve">. Entsprechend setzen MC-Algorithmen voraus, dass es mindestens einen Terminalzustand gibt </w:t>
      </w:r>
      <w:sdt>
        <w:sdtPr>
          <w:alias w:val="To edit, see citavi.com/edit"/>
          <w:tag w:val="CitaviPlaceholder#8146d2b7-ae3f-4220-934a-636824265181"/>
          <w:id w:val="-155382151"/>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ZmQ2ZTdlLTg4YzItNDdkYi05MjVmLTA5NWVmZWE3NjIwN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gxNDZkMmI3LWFlM2YtNDIyMC05MzRhLTYzNjgyNDI2NTE4MSIsIlRleHQiOiIodmdsLiBXYWduZXIgMjAxOCwgUy4gMzEpIiwiV0FJVmVyc2lvbiI6IjYuMTAuMC4wIn0=}</w:instrText>
          </w:r>
          <w:r>
            <w:fldChar w:fldCharType="separate"/>
          </w:r>
          <w:r w:rsidR="00227B66">
            <w:t>(vgl. Wagner 2018, S. 31)</w:t>
          </w:r>
          <w:r>
            <w:fldChar w:fldCharType="end"/>
          </w:r>
        </w:sdtContent>
      </w:sdt>
      <w:r>
        <w:t xml:space="preserve">. Da MC-Algorithmen ausschließlich auf der Erhebung und Auswertung von Zufallsexperimenten basieren, kommen sie gänzlich ohne ein mathematisches Modell aus. Man spricht daher auch von </w:t>
      </w:r>
      <w:r w:rsidRPr="00CB35F8">
        <w:rPr>
          <w:i/>
          <w:iCs/>
        </w:rPr>
        <w:t>modellfreien Algorithmen</w:t>
      </w:r>
      <w:r>
        <w:t>.</w:t>
      </w:r>
    </w:p>
    <w:p w14:paraId="10A91B68" w14:textId="3B1E38BB" w:rsidR="00DC1428" w:rsidRDefault="00DC1428" w:rsidP="00DC1428">
      <w:r>
        <w:lastRenderedPageBreak/>
        <w:t xml:space="preserve">Im Gegensatz dazu stehen TD-Algorithmen, welche anstelle von ganzen Episoden jeweils Einzelschritte in zeitlichen Abständen betrachten und bewerten </w:t>
      </w:r>
      <w:sdt>
        <w:sdtPr>
          <w:alias w:val="To edit, see citavi.com/edit"/>
          <w:tag w:val="CitaviPlaceholder#7dca3f73-d730-4b29-af2c-0c5c6fea49dc"/>
          <w:id w:val="1526980956"/>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OGE3NTA1LTAxMzAtNDg4My04YzBhLTJkOTc2OWNlZDVh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kiLCJTdGFydFBhZ2UiOnsiJGlkIjoiNSIsIiR0eXBlIjoiU3dpc3NBY2FkZW1pYy5QYWdlTnVtYmVyLCBTd2lzc0FjYWRlbWljIiwiSXNGdWxseU51bWVyaWMiOnRydWUsIk51bWJlciI6NTksIk51bWJlcmluZ1R5cGUiOjAsIk51bWVyYWxTeXN0ZW0iOjAsIk9yaWdpbmFsU3RyaW5nIjoiNTkiLCJQcmV0dHlTdHJpbmciOiI1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5KSJ9XX0sIlRhZyI6IkNpdGF2aVBsYWNlaG9sZGVyIzdkY2EzZjczLWQ3MzAtNGIyOS1hZjJjLTBjNWM2ZmVhNDlkYyIsIlRleHQiOiIodmdsLiBMb3JlbnogMjAyMCwgUy4gNTkpIiwiV0FJVmVyc2lvbiI6IjYuMTAuMC4wIn0=}</w:instrText>
          </w:r>
          <w:r>
            <w:fldChar w:fldCharType="separate"/>
          </w:r>
          <w:r w:rsidR="00227B66">
            <w:t>(vgl. Lorenz 2020, S. 59)</w:t>
          </w:r>
          <w:r>
            <w:fldChar w:fldCharType="end"/>
          </w:r>
        </w:sdtContent>
      </w:sdt>
      <w:r>
        <w:t xml:space="preserve">. Die Bezeichnung rührt aus der Annahme, dass die Einzelschritte zeitlich betrachtet nacheinander ausgeführt und bewertet werden. TD-Algorithmen nutzen die </w:t>
      </w:r>
      <w:ins w:id="242" w:author="Sebastian Knopf" w:date="2023-01-30T16:21:00Z">
        <w:r w:rsidR="00D62EF7">
          <w:t>Bellmann</w:t>
        </w:r>
      </w:ins>
      <w:del w:id="243" w:author="Sebastian Knopf" w:date="2023-01-30T16:21:00Z">
        <w:r w:rsidDel="00D62EF7">
          <w:delText>E</w:delText>
        </w:r>
      </w:del>
      <w:ins w:id="244" w:author="Sebastian Knopf" w:date="2023-01-30T16:21:00Z">
        <w:r w:rsidR="00D62EF7">
          <w:t>e</w:t>
        </w:r>
      </w:ins>
      <w:r>
        <w:t>igenschaft</w:t>
      </w:r>
      <w:del w:id="245" w:author="Sebastian Knopf" w:date="2023-01-30T16:21:00Z">
        <w:r w:rsidDel="00D62EF7">
          <w:delText xml:space="preserve"> der Bellmanngleichung aus</w:delText>
        </w:r>
      </w:del>
      <w:r>
        <w:t xml:space="preserve">, der zufolge nach die Bewertung eines Folgezustandes direkt von der Bewertung des aktuellen Zustandes abhängt </w:t>
      </w:r>
      <w:sdt>
        <w:sdtPr>
          <w:alias w:val="To edit, see citavi.com/edit"/>
          <w:tag w:val="CitaviPlaceholder#9d683ce0-713b-4346-bf31-7c332fcbe769"/>
          <w:id w:val="-185471691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NjBiZGY0LWRhZjctNDFhOC1iNDY3LTk0Zjk1ZDJiNWIwNSIsIlJhbmdlTGVuZ3RoIjoxMywiUmVmZXJlbmNlSWQiOiIzYjAxNDhmZS0xZDI3LTRlNjctYjRjOS02YmEwNjdmMWZlZDUiLCJSZWZlcmVuY2UiOnsiJGlkIjoiMyIsIiR0eXBlIjoiU3dpc3NBY2FkZW1pYy5DaXRhdmkuUmVmZXJlbmNlLCBTd2lzc0FjYWRlbWljLkNpdGF2aSIsIkFic3RyYWN0Q29tcGxleGl0eSI6MCwiQWJzdHJhY3RTb3VyY2VUZXh0Rm9ybWF0IjowLCJBY2Nlc3NEYXRlIjoiMDcuMTIuMjAyMiIsIkF1dGhvcnMiOlt7IiRpZCI6IjQ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NSJ9fV0sIkRhdGUiOiIyMDE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YXV0b3N5cy5pbmZvcm1hdGlrLmhhdy1oYW1idXJnLmRlL3BhcGVycy8yMDE4V2FnbmVyLnBkZiIsIlVyaVN0cmluZyI6Imh0dHBzOi8vYXV0b3N5cy5pbmZvcm1hdGlrLmhhdy1oYW1idXJnLmRlL3BhcGVycy8yMDE4V2FnbmVy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NSJ9fV0sIk9ubGluZUFkZHJlc3MiOiJodHRwczovL2F1dG9zeXMuaW5mb3JtYXRpay5oYXctaGFtYnVyZy5kZS9wYXBlcnMvMjAxOFdhZ25lci5wZGYiLCJPcmdhbml6YXRpb25zIjpbeyIkaWQiOiIxMC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1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NSJ9fSwiVXNlTnVtYmVyaW5nVHlwZU9mUGFyZW50RG9jdW1lbnQiOmZhbHNlfV0sIkZvcm1hdHRlZFRleHQiOnsiJGlkIjoiMTEiLCJDb3VudCI6MSwiVGV4dFVuaXRzIjpbeyIkaWQiOiIxMiIsIkZvbnRTdHlsZSI6eyIkaWQiOiIxMyIsIk5ldXRyYWwiOnRydWV9LCJSZWFkaW5nT3JkZXIiOjEsIlRleHQiOiIoV2FnbmVyIDIwMTgpIn1dfSwiVGFnIjoiQ2l0YXZpUGxhY2Vob2xkZXIjOWQ2ODNjZTAtNzEzYi00MzQ2LWJmMzEtN2MzMzJmY2JlNzY5IiwiVGV4dCI6IihXYWduZXIgMjAxOCkiLCJXQUlWZXJzaW9uIjoiNi4xMC4wLjAifQ==}</w:instrText>
          </w:r>
          <w:r>
            <w:fldChar w:fldCharType="separate"/>
          </w:r>
          <w:r w:rsidR="00227B66">
            <w:t>(Wagner 2018)</w:t>
          </w:r>
          <w:r>
            <w:fldChar w:fldCharType="end"/>
          </w:r>
        </w:sdtContent>
      </w:sdt>
      <w:r>
        <w:t xml:space="preserve">. Folglich ist ausgehend von einem bestimmten Zustand möglich, die erwartete Belohnung des Agenten für alle möglichen Folgezustände abzuschätzen. Wie MC-Algorithmen auch, können TD-Algorithmen komplett ohne ein Modell der Umgebung auskommen und zählen damit ebenso zu den modellfreien Algorithmen </w:t>
      </w:r>
      <w:sdt>
        <w:sdtPr>
          <w:alias w:val="To edit, see citavi.com/edit"/>
          <w:tag w:val="CitaviPlaceholder#3c890523-de18-4844-9584-e59c82dbc435"/>
          <w:id w:val="5802613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YTI2OTY2LTI3MzAtNDIxOC1iOTYyLWNhMTEyM2I2Y2U4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MpIn1dfSwiVGFnIjoiQ2l0YXZpUGxhY2Vob2xkZXIjM2M4OTA1MjMtZGUxOC00ODQ0LTk1ODQtZTU5YzgyZGJjNDM1IiwiVGV4dCI6Iih2Z2wuIEFybm9sZCAyMDIxLCBTLiAxMykiLCJXQUlWZXJzaW9uIjoiNi4xMC4wLjAifQ==}</w:instrText>
          </w:r>
          <w:r>
            <w:fldChar w:fldCharType="separate"/>
          </w:r>
          <w:r w:rsidR="00227B66">
            <w:t>(vgl. Arnold 2021, S. 13)</w:t>
          </w:r>
          <w:r>
            <w:fldChar w:fldCharType="end"/>
          </w:r>
        </w:sdtContent>
      </w:sdt>
      <w:r>
        <w:t xml:space="preserve">. Durch Berücksichtigen einer Lernrate können die Wahrscheinlichkeiten aus einem Markov-Modell mit einbezogen werden. Im Verlauf des Trainings wird die Lernrate beispielsweise mit jedem Besuch eines Zustandes verkleinert werden, sodass die Bewertung schließlich stabilisiert wird </w:t>
      </w:r>
      <w:sdt>
        <w:sdtPr>
          <w:alias w:val="To edit, see citavi.com/edit"/>
          <w:tag w:val="CitaviPlaceholder#f2f91131-e781-4531-9b77-3db55437b4e8"/>
          <w:id w:val="101103126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OWIzYzljLTU3YmMtNGUyYy04YmYyLTU4OThjYWM4MTkwM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wKSJ9XX0sIlRhZyI6IkNpdGF2aVBsYWNlaG9sZGVyI2YyZjkxMTMxLWU3ODEtNDUzMS05Yjc3LTNkYjU1NDM3YjRlOCIsIlRleHQiOiIodmdsLiBMb3JlbnogMjAyMCwgUy4gNjApIiwiV0FJVmVyc2lvbiI6IjYuMTAuMC4wIn0=}</w:instrText>
          </w:r>
          <w:r>
            <w:fldChar w:fldCharType="separate"/>
          </w:r>
          <w:r w:rsidR="00227B66">
            <w:t>(vgl. Lorenz 2020, S. 60)</w:t>
          </w:r>
          <w:r>
            <w:fldChar w:fldCharType="end"/>
          </w:r>
        </w:sdtContent>
      </w:sdt>
      <w:r>
        <w:t xml:space="preserve">. </w:t>
      </w:r>
      <w:r w:rsidR="004D4C13">
        <w:t xml:space="preserve">Die Lernrate nimmt insbesondere Einfluss darauf, wie stark </w:t>
      </w:r>
      <w:r w:rsidR="00A61326">
        <w:t xml:space="preserve">sich ein Update </w:t>
      </w:r>
      <w:r w:rsidR="004D4C13">
        <w:t xml:space="preserve">auf die bestehenden Bewertungen </w:t>
      </w:r>
      <w:r w:rsidR="00A61326">
        <w:t>auswirkt</w:t>
      </w:r>
      <w:r w:rsidR="004D4C13">
        <w:t xml:space="preserve">. </w:t>
      </w:r>
      <w:r>
        <w:t xml:space="preserve">Die Berücksichtigung von Wahrscheinlichkeiten aus einem Markov-Modell setzt allerdings voraus, dass die Umgebung zumindest mit ihren relevantesten Eigenschaften </w:t>
      </w:r>
      <w:del w:id="246" w:author="Sebastian Knopf" w:date="2023-01-30T16:22:00Z">
        <w:r w:rsidDel="00D62EF7">
          <w:delText xml:space="preserve">als solches </w:delText>
        </w:r>
      </w:del>
      <w:r>
        <w:t>definiert ist.</w:t>
      </w:r>
    </w:p>
    <w:p w14:paraId="428D1DA7" w14:textId="77777777" w:rsidR="00DC1428" w:rsidRDefault="00DC1428" w:rsidP="00DC1428">
      <w:pPr>
        <w:pStyle w:val="berschrift3"/>
      </w:pPr>
      <w:bookmarkStart w:id="247" w:name="_Ref121895695"/>
      <w:bookmarkStart w:id="248" w:name="_Ref121895704"/>
      <w:bookmarkStart w:id="249" w:name="_Ref121895780"/>
      <w:bookmarkStart w:id="250" w:name="_Toc125899219"/>
      <w:r>
        <w:t>Einordnung bekannter RL-Algorithmen</w:t>
      </w:r>
      <w:bookmarkEnd w:id="247"/>
      <w:bookmarkEnd w:id="248"/>
      <w:bookmarkEnd w:id="249"/>
      <w:bookmarkEnd w:id="250"/>
    </w:p>
    <w:p w14:paraId="3AB76456" w14:textId="77777777" w:rsidR="00DC1428" w:rsidRDefault="00DC1428" w:rsidP="00DC1428">
      <w:r>
        <w:t>In den vorhergehenden Unterkapiteln wurden zwei Klassifizierungsarten für RL-Algorithmen eingeführt. In diesem Unterkapitel werden ausgewählte RL-Algorithmen vorgestellt und in ihre entsprechende Klasse eingeordnet. Diese Einordnung ermöglicht später eine gezielte Auswahl zweier zum Vergleich geeignete RL-Algorithmen.</w:t>
      </w:r>
    </w:p>
    <w:p w14:paraId="28911AD3" w14:textId="77777777" w:rsidR="00DC1428" w:rsidRDefault="00DC1428" w:rsidP="00DC1428">
      <w:pPr>
        <w:pStyle w:val="berschrift4"/>
      </w:pPr>
      <w:r>
        <w:t>Q-Learning</w:t>
      </w:r>
    </w:p>
    <w:p w14:paraId="61BED37D" w14:textId="6E5C5C85" w:rsidR="00DC1428" w:rsidRDefault="00DC1428" w:rsidP="00DC1428">
      <w:r>
        <w:t xml:space="preserve">Der Q-Learning-Algorithmus, nachfolgend abgekürzt als Q-Learning bezeichnet ist der älteste RL-Algorithmus aus dem Jahr 1989 </w:t>
      </w:r>
      <w:del w:id="251" w:author="Sebastian Knopf" w:date="2023-01-30T16:22:00Z">
        <w:r w:rsidDel="00950715">
          <w:delText xml:space="preserve">und kommt ohne Modell einer Umgebung aus </w:delText>
        </w:r>
      </w:del>
      <w:sdt>
        <w:sdtPr>
          <w:alias w:val="To edit, see citavi.com/edit"/>
          <w:tag w:val="CitaviPlaceholder#5699081b-fe82-4123-a90d-e80c198f6cda"/>
          <w:id w:val="31776929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NWYwMGEyLWY0YzEtNDMyMi1iNmYyLTcwM2UwYzU3NTc0Y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EiLCJTdGFydFBhZ2UiOnsiJGlkIjoiNSIsIiR0eXBlIjoiU3dpc3NBY2FkZW1pYy5QYWdlTnVtYmVyLCBTd2lzc0FjYWRlbWljIiwiSXNGdWxseU51bWVyaWMiOnRydWUsIk51bWJlciI6NjEsIk51bWJlcmluZ1R5cGUiOjAsIk51bWVyYWxTeXN0ZW0iOjAsIk9yaWdpbmFsU3RyaW5nIjoiNjEiLCJQcmV0dHlTdHJpbmciOiI2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xKSJ9XX0sIlRhZyI6IkNpdGF2aVBsYWNlaG9sZGVyIzU2OTkwODFiLWZlODItNDEyMy1hOTBkLWU4MGMxOThmNmNkYSIsIlRleHQiOiIodmdsLiBMb3JlbnogMjAyMCwgUy4gNjEpIiwiV0FJVmVyc2lvbiI6IjYuMTAuMC4wIn0=}</w:instrText>
          </w:r>
          <w:r>
            <w:fldChar w:fldCharType="separate"/>
          </w:r>
          <w:r w:rsidR="00227B66">
            <w:t>(vgl. Lorenz 2020, S. 61)</w:t>
          </w:r>
          <w:r>
            <w:fldChar w:fldCharType="end"/>
          </w:r>
        </w:sdtContent>
      </w:sdt>
      <w:r>
        <w:t xml:space="preserve">. Q-Learning basiert auf einer Bewertung durch eine sogenannte </w:t>
      </w:r>
      <w:r w:rsidRPr="00F346E3">
        <w:rPr>
          <w:i/>
          <w:iCs/>
        </w:rPr>
        <w:t>Action</w:t>
      </w:r>
      <w:r>
        <w:t>-</w:t>
      </w:r>
      <w:r w:rsidRPr="00F346E3">
        <w:rPr>
          <w:i/>
          <w:iCs/>
        </w:rPr>
        <w:t>Value</w:t>
      </w:r>
      <w:r>
        <w:t>-</w:t>
      </w:r>
      <w:r w:rsidRPr="00F346E3">
        <w:rPr>
          <w:i/>
          <w:iCs/>
        </w:rPr>
        <w:t>Funktion</w:t>
      </w:r>
      <w:r>
        <w:t xml:space="preserve"> aus der Klasse der Wertfunktionen. Die Action-Value-Funktion gibt an, welchen Gewinn der Agent zu erwarten hat, wenn er ausgehend von einem bestimmten Zustand eine bestimmte Aktion ausführt. Ein trainierter Agent ist in der Lage, eine optimale Strategie für Handlungen in einem MEP zu finden. Voraussetzung dafür ist eine hinreichend große Anzahl an Trainingsversuchen mit entsprechend ausführlicher Exploration in der Trainingsphase </w:t>
      </w:r>
      <w:sdt>
        <w:sdtPr>
          <w:alias w:val="To edit, see citavi.com/edit"/>
          <w:tag w:val="CitaviPlaceholder#76094d64-e78b-4b1b-a29b-1a31a139db91"/>
          <w:id w:val="-1528405785"/>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DY2NzIwLTZmOTctNDUzNy1iNzNlLTMzMDEyMTc4ZTJh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QpIn1dfSwiVGFnIjoiQ2l0YXZpUGxhY2Vob2xkZXIjNzYwOTRkNjQtZTc4Yi00YjFiLWEyOWItMWEzMWExMzlkYjkxIiwiVGV4dCI6Iih2Z2wuIEFybm9sZCAyMDIxLCBTLiAxNCkiLCJXQUlWZXJzaW9uIjoiNi4xMC4wLjAifQ==}</w:instrText>
          </w:r>
          <w:r>
            <w:fldChar w:fldCharType="separate"/>
          </w:r>
          <w:r w:rsidR="00227B66">
            <w:t>(vgl. Arnold 2021, S. 14)</w:t>
          </w:r>
          <w:r>
            <w:fldChar w:fldCharType="end"/>
          </w:r>
        </w:sdtContent>
      </w:sdt>
      <w:r>
        <w:t xml:space="preserve">. Nach dem Training wird in jedem Zustand jene Aktion gewählt, die dem Agenten den höchsten erwarteten Gewinn einbringt </w:t>
      </w:r>
      <w:sdt>
        <w:sdtPr>
          <w:alias w:val="To edit, see citavi.com/edit"/>
          <w:tag w:val="CitaviPlaceholder#d9929ade-cfd5-4bf5-954f-8326426d0d9c"/>
          <w:id w:val="11710465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TJmZmVjLWQwYTktNDNmOS1iOWZjLTc2NDRjZWIzMzg0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Q5OTI5YWRlLWNmZDUtNGJmNS05NTRmLTgzMjY0MjZkMGQ5YyIsIlRleHQiOiIodmdsLiBTY2htaXR6IDIwMTcsIFMuIDEzKSIsIldBSVZlcnNpb24iOiI2LjEwLjAuMCJ9}</w:instrText>
          </w:r>
          <w:r>
            <w:fldChar w:fldCharType="separate"/>
          </w:r>
          <w:r w:rsidR="00227B66">
            <w:t>(vgl. Schmitz 2017, S. 13)</w:t>
          </w:r>
          <w:r>
            <w:fldChar w:fldCharType="end"/>
          </w:r>
        </w:sdtContent>
      </w:sdt>
      <w:r>
        <w:t xml:space="preserve">. Das gierige Verhalten entspricht einer Greedy-Strategie </w:t>
      </w:r>
      <w:sdt>
        <w:sdtPr>
          <w:alias w:val="To edit, see citavi.com/edit"/>
          <w:tag w:val="CitaviPlaceholder#c33bef28-8fdf-4e37-8ca4-1f803c56a475"/>
          <w:id w:val="14864337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2I2NTNmLTU1MmQtNDVmMy04NTgyLWIzMzkzOTU3NWRlMSIsIlJhbmdlTGVuZ3RoIjozMSwiUmVmZXJlbmNlSWQiOiJhMWY2MGQ2Yy0xNjJkLTQ5NjItYjkyNy01ZmM3ZDI0NDM3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2IiwiU3RhcnRQYWdlIjp7IiRpZCI6IjUiLCIkdHlwZSI6IlN3aXNzQWNhZGVtaWMuUGFnZU51bWJlciwgU3dpc3NBY2FkZW1pYyIsIklzRnVsbHlOdW1lcmljIjp0cnVlLCJOdW1iZXIiOjY2NiwiTnVtYmVyaW5nVHlwZSI6MCwiTnVtZXJhbFN5c3RlbSI6MCwiT3JpZ2luYWxTdHJpbmciOiI2NjYiLCJQcmV0dHlTdHJpbmciOiI2NjYifX0sIlByZWZpeCI6InZnbC4gIiwiUmVmZXJlbmNlIjp7IiRpZCI6IjYiLCIkdHlwZSI6IlN3aXNzQWNhZGVtaWMuQ2l0YXZpLlJlZmVyZW5jZSwgU3dpc3NBY2FkZW1pYy5DaXRhdmkiLCJBYnN0cmFjdENvbXBsZXhpdHkiOjAsIkFic3RyYWN0U291cmNlVGV4dEZvcm1hdCI6MCwiQXV0aG9ycyI6W10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yeDN1a2dwZS5qcGciLCJVcmlTdHJpbmciOiJhMWY2MGQ2Yy0xNjJkLTQ5NjItYjkyNy01ZmM3ZDI0NDM3Yj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EtNDQxOS0xMTUzLTciLCJVcmlTdHJpbmciOiJodHRwczovL2RvaS5vcmcvMTAuMTAwNy85NzgtMS00NDE5LTExNTM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HYXNzIHVuZCBGdSAyMDEzLCBTLiA2NjYpIn1dfSwiVGFnIjoiQ2l0YXZpUGxhY2Vob2xkZXIjYzMzYmVmMjgtOGZkZi00ZTM3LThjYTQtMWY4MDNjNTZhNDc1IiwiVGV4dCI6Iih2Z2wuIEdhc3MgdW5kIEZ1IDIwMTMsIFMuIDY2NikiLCJXQUlWZXJzaW9uIjoiNi4xMC4wLjAifQ==}</w:instrText>
          </w:r>
          <w:r>
            <w:fldChar w:fldCharType="separate"/>
          </w:r>
          <w:r w:rsidR="00227B66">
            <w:t xml:space="preserve">(vgl. </w:t>
          </w:r>
          <w:proofErr w:type="spellStart"/>
          <w:r w:rsidR="00227B66">
            <w:t>Gass</w:t>
          </w:r>
          <w:proofErr w:type="spellEnd"/>
          <w:r w:rsidR="00227B66">
            <w:t xml:space="preserve"> und Fu 2013, S. 666)</w:t>
          </w:r>
          <w:r>
            <w:fldChar w:fldCharType="end"/>
          </w:r>
        </w:sdtContent>
      </w:sdt>
      <w:r>
        <w:t>.</w:t>
      </w:r>
    </w:p>
    <w:p w14:paraId="70C43D25" w14:textId="09A886B0" w:rsidR="00DC1428" w:rsidRDefault="00DC1428" w:rsidP="00DC1428">
      <w:r>
        <w:lastRenderedPageBreak/>
        <w:t xml:space="preserve">Das Training in Q-Learning kann </w:t>
      </w:r>
      <w:del w:id="252" w:author="Sebastian Knopf" w:date="2023-01-30T16:24:00Z">
        <w:r w:rsidDel="00950715">
          <w:delText xml:space="preserve">beispielsweise </w:delText>
        </w:r>
      </w:del>
      <w:ins w:id="253" w:author="Sebastian Knopf" w:date="2023-01-30T16:24:00Z">
        <w:r w:rsidR="00950715">
          <w:t xml:space="preserve">auch </w:t>
        </w:r>
      </w:ins>
      <w:r>
        <w:t xml:space="preserve">durch Hinzufügen eines zusätzlichen Zufallsparameters in die Strategie-Funktion erfolgen. Mit diesem Zufallsparameter wird festgelegt, dass der Agent mit der Wahrscheinlichkeit des Zufallsparameters die Aktion mit der höchsten Bewertung auswählt. Alternativ wird eine beliebige, andere Aktion </w:t>
      </w:r>
      <w:r w:rsidR="008450FA">
        <w:t>mit einer niedrigeren Bewertung</w:t>
      </w:r>
      <w:r>
        <w:t xml:space="preserve"> gewählt. Je größer der Zufallsparameter ist, desto höher ist die Explorationsrate, durch die der Agent verschiedene Aktionen auswählt und letztendlich trainiert wird </w:t>
      </w:r>
      <w:sdt>
        <w:sdtPr>
          <w:alias w:val="To edit, see citavi.com/edit"/>
          <w:tag w:val="CitaviPlaceholder#afe912db-7494-4125-a52b-3157f3b45bb2"/>
          <w:id w:val="-1961956514"/>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Q4ZjM3LWQ3YmUtNDdhMy04Y2Y1LWIwODVkNDhmNDZhZ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OCkifV19LCJUYWciOiJDaXRhdmlQbGFjZWhvbGRlciNhZmU5MTJkYi03NDk0LTQxMjUtYTUyYi0zMTU3ZjNiNDViYjIiLCJUZXh0IjoiKHZnbC4gRGFtbWFubiBvLkQuLCBTLiA4KSIsIldBSVZlcnNpb24iOiI2LjEwLjAuMCJ9}</w:instrText>
          </w:r>
          <w:r>
            <w:fldChar w:fldCharType="separate"/>
          </w:r>
          <w:r w:rsidR="00227B66">
            <w:t xml:space="preserve">(vgl. Dammann </w:t>
          </w:r>
          <w:proofErr w:type="spellStart"/>
          <w:r w:rsidR="00227B66">
            <w:t>o.D</w:t>
          </w:r>
          <w:proofErr w:type="spellEnd"/>
          <w:r w:rsidR="00227B66">
            <w:t>., S. 8)</w:t>
          </w:r>
          <w:r>
            <w:fldChar w:fldCharType="end"/>
          </w:r>
        </w:sdtContent>
      </w:sdt>
      <w:r>
        <w:t>. Der Zufallsparameter kann zu Beginn des Trainings sehr groß gewählt werden, um die Exploration zu fördern und mit fortschreitendem Training schrittweise verkleinert werden. Bedingt durch den Zufallsparameter ist es dadurch auch möglich, dass die tatsächlich gewählte Aktion nicht jene mit dem höchsten erwarteten Gewinn ist.</w:t>
      </w:r>
      <w:ins w:id="254" w:author="Sebastian Knopf" w:date="2023-01-30T16:25:00Z">
        <w:r w:rsidR="00950715">
          <w:t xml:space="preserve"> Nach dem Training verwendet Q-Learning jedoch stets die Greedy-Strategie.</w:t>
        </w:r>
      </w:ins>
      <w:del w:id="255" w:author="Sebastian Knopf" w:date="2023-01-30T16:25:00Z">
        <w:r w:rsidDel="00950715">
          <w:delText xml:space="preserve"> Die Episode mehrerer Aktionen spielt für die im Q-Learning erarbeitete Strategie daher keine Rolle </w:delText>
        </w:r>
      </w:del>
      <w:customXmlDelRangeStart w:id="256" w:author="Sebastian Knopf" w:date="2023-01-30T16:25:00Z"/>
      <w:sdt>
        <w:sdtPr>
          <w:alias w:val="To edit, see citavi.com/edit"/>
          <w:tag w:val="CitaviPlaceholder#9dba2f81-067f-4a2a-b905-a30146ad6b2d"/>
          <w:id w:val="-1131167228"/>
          <w:placeholder>
            <w:docPart w:val="B1DA918E4565461C8DF30F7A1FF9863E"/>
          </w:placeholder>
        </w:sdtPr>
        <w:sdtEndPr/>
        <w:sdtContent>
          <w:customXmlDelRangeEnd w:id="256"/>
          <w:del w:id="257" w:author="Sebastian Knopf" w:date="2023-01-30T16:25:00Z">
            <w:r w:rsidDel="00950715">
              <w:fldChar w:fldCharType="begin"/>
            </w:r>
            <w:r w:rsidDel="00950715">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NTdhZDgxLTUyYWEtNGYwMy1hYjkxLWYxNTY0MzdkOWM4N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0KSJ9XX0sIlRhZyI6IkNpdGF2aVBsYWNlaG9sZGVyIzlkYmEyZjgxLTA2N2YtNGEyYS1iOTA1LWEzMDE0NmFkNmIyZCIsIlRleHQiOiIodmdsLiBTY2htaXR6IDIwMTcsIFMuIDE0KSIsIldBSVZlcnNpb24iOiI2LjEwLjAuMCJ9}</w:delInstrText>
            </w:r>
            <w:r w:rsidDel="00950715">
              <w:fldChar w:fldCharType="separate"/>
            </w:r>
            <w:r w:rsidR="00227B66" w:rsidDel="00950715">
              <w:delText>(vgl. Schmitz 2017, S. 14)</w:delText>
            </w:r>
            <w:r w:rsidDel="00950715">
              <w:fldChar w:fldCharType="end"/>
            </w:r>
          </w:del>
          <w:customXmlDelRangeStart w:id="258" w:author="Sebastian Knopf" w:date="2023-01-30T16:25:00Z"/>
        </w:sdtContent>
      </w:sdt>
      <w:customXmlDelRangeEnd w:id="258"/>
      <w:del w:id="259" w:author="Sebastian Knopf" w:date="2023-01-30T16:25:00Z">
        <w:r w:rsidDel="00950715">
          <w:delText>.</w:delText>
        </w:r>
      </w:del>
    </w:p>
    <w:p w14:paraId="336AB35F" w14:textId="77777777" w:rsidR="00DC1428" w:rsidRDefault="00DC1428" w:rsidP="00DC1428">
      <w:r>
        <w:t>Da Wert- und Strategiefunktion in diesem Fall getrennt betrachtet werden können, kann Q-Learning also den Off-Policy-Algorithmen zugeordnet werden. Die schrittweise, nicht-episodische Bewertung macht außerdem eine Einordnung des Q-Learning bei den TD-Algorithmen möglich.</w:t>
      </w:r>
    </w:p>
    <w:p w14:paraId="1F7011F7" w14:textId="77777777" w:rsidR="00DC1428" w:rsidRDefault="00DC1428" w:rsidP="00DC1428">
      <w:pPr>
        <w:pStyle w:val="berschrift4"/>
      </w:pPr>
      <w:bookmarkStart w:id="260" w:name="_Ref122255260"/>
      <w:r>
        <w:t>Deep Q-Learning</w:t>
      </w:r>
      <w:bookmarkEnd w:id="260"/>
    </w:p>
    <w:p w14:paraId="296DEB07" w14:textId="6F149EB1" w:rsidR="00DC1428" w:rsidRDefault="00DC1428" w:rsidP="00DC1428">
      <w:r>
        <w:t>Eine Sonderform des Q-Learning stellt das Deep Q-Learning dar. Nachfolgend wird das Deep Q-Learning auch als Deep Q-Network (DQN</w:t>
      </w:r>
      <w:r>
        <w:fldChar w:fldCharType="begin"/>
      </w:r>
      <w:r>
        <w:instrText xml:space="preserve"> XE "</w:instrText>
      </w:r>
      <w:r w:rsidRPr="006707F1">
        <w:instrText>DQN</w:instrText>
      </w:r>
      <w:r>
        <w:instrText>" \t "</w:instrText>
      </w:r>
      <w:r w:rsidRPr="00783CAA">
        <w:rPr>
          <w:i/>
        </w:rPr>
        <w:instrText>Deep Q-Network</w:instrText>
      </w:r>
      <w:r>
        <w:instrText xml:space="preserve">" </w:instrText>
      </w:r>
      <w:r>
        <w:fldChar w:fldCharType="end"/>
      </w:r>
      <w:r>
        <w:t xml:space="preserve">) bezeichnet. Hierbei werden klassisches Q-Learning und Deep Learning kombiniert. Ein </w:t>
      </w:r>
      <w:r w:rsidR="000D65E0">
        <w:t xml:space="preserve">künstliches </w:t>
      </w:r>
      <w:r>
        <w:t>neuronales Netz (</w:t>
      </w:r>
      <w:r w:rsidR="000D65E0">
        <w:t>K</w:t>
      </w:r>
      <w:r>
        <w:t>NN</w:t>
      </w:r>
      <w:r>
        <w:fldChar w:fldCharType="begin"/>
      </w:r>
      <w:r>
        <w:instrText xml:space="preserve"> XE "</w:instrText>
      </w:r>
      <w:r w:rsidR="000D65E0">
        <w:instrText>K</w:instrText>
      </w:r>
      <w:r w:rsidRPr="0021112B">
        <w:instrText>NN</w:instrText>
      </w:r>
      <w:r>
        <w:instrText>" \t "</w:instrText>
      </w:r>
      <w:r w:rsidR="000D65E0" w:rsidRPr="000D65E0">
        <w:rPr>
          <w:i/>
          <w:iCs/>
        </w:rPr>
        <w:instrText>Künstliches n</w:instrText>
      </w:r>
      <w:r w:rsidRPr="000D65E0">
        <w:rPr>
          <w:i/>
          <w:iCs/>
        </w:rPr>
        <w:instrText>euronales</w:instrText>
      </w:r>
      <w:r w:rsidRPr="00641A61">
        <w:rPr>
          <w:i/>
        </w:rPr>
        <w:instrText xml:space="preserve"> Netz</w:instrText>
      </w:r>
      <w:r>
        <w:instrText xml:space="preserve">" </w:instrText>
      </w:r>
      <w:r>
        <w:fldChar w:fldCharType="end"/>
      </w:r>
      <w:r>
        <w:t xml:space="preserve">) wird dabei als Funktionsapproximator für die Wert-Funktion eingesetzt </w:t>
      </w:r>
      <w:sdt>
        <w:sdtPr>
          <w:alias w:val="To edit, see citavi.com/edit"/>
          <w:tag w:val="CitaviPlaceholder#93c6c049-5179-47a3-b016-73a38e4b9c41"/>
          <w:id w:val="-168119203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TRlZTljLWMzYWEtNDk5Ni1hZjkyLTNkYjRmMWVmNDZmYy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5M2M2YzA0OS01MTc5LTQ3YTMtYjAxNi03M2EzOGU0YjljNDEiLCJUZXh0IjoiKHZnbC4gTGFyc3NvbiAyMDE4LCBTLiAxOSkiLCJXQUlWZXJzaW9uIjoiNi4xMC4wLjAifQ==}</w:instrText>
          </w:r>
          <w:r>
            <w:fldChar w:fldCharType="separate"/>
          </w:r>
          <w:r w:rsidR="00227B66">
            <w:t>(vgl. Larsson 2018, S. 19)</w:t>
          </w:r>
          <w:r>
            <w:fldChar w:fldCharType="end"/>
          </w:r>
        </w:sdtContent>
      </w:sdt>
      <w:r>
        <w:t xml:space="preserve">. Als Eingangsdaten erhält das </w:t>
      </w:r>
      <w:r w:rsidR="00446A6A">
        <w:t xml:space="preserve">KNN </w:t>
      </w:r>
      <w:r>
        <w:t xml:space="preserve">den aktuellen Zustand, als Ergebnis erhält man die Bewertungen der einzelnen Aktionen </w:t>
      </w:r>
      <w:sdt>
        <w:sdtPr>
          <w:alias w:val="To edit, see citavi.com/edit"/>
          <w:tag w:val="CitaviPlaceholder#91f5dac6-21cd-4dc0-9c97-24a75c4562c9"/>
          <w:id w:val="-187475615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zU3ZjU4LWMwYTEtNDhmMS1hZGE5LWJhNDJhOWUyNTM0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oY2kuaXdyLnVuaS1oZWlkZWxiZXJnLmRlL3N5c3RlbS9maWxlcy9wcml2YXRlL2Rvd25sb2Fkcy81NDE2NDU2ODEvZGFtbWFubl9yZWluZm9jZW1lbnQtbGVhcm5pbmctcmVwb3J0LnBkZiIsIlVyaVN0cmluZyI6Imh0dHBzOi8vaGNpLml3ci51bmktaGVpZGVsYmVyZy5kZS9zeXN0ZW0vZmlsZXMvcHJpdmF0ZS9kb3dubG9hZHMvNTQxNjQ1NjgxL2RhbW1hbm5fcmVpbmZvY2VtZW50LWxlYXJuaW5nLXJlcG9ydC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JiZjY3ZDI1ZS00YjU2LTQ0MjItYjE1Zi0wN2Q4OGYwMTRjZDkiLCJSYW5nZVN0YXJ0IjoyNSwiUmFuZ2VMZW5ndGgiOjE4LCJSZWZlcmVuY2VJZCI6IjdjZWRiMGI4LTJkYjgtNGIxYS1hYWNhLWY3Y2RlOTdkOTkwZi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y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fV0sIkZvcm1hdHRlZFRleHQiOnsiJGlkIjoiMjQiLCJDb3VudCI6MSwiVGV4dFVuaXRzIjpbeyIkaWQiOiIyNSIsIkZvbnRTdHlsZSI6eyIkaWQiOiIyNiIsIk5ldXRyYWwiOnRydWV9LCJSZWFkaW5nT3JkZXIiOjEsIlRleHQiOiIodmdsLiBEYW1tYW5uIG8uRC4sIFMuIDExOyBMw7x0aCAyMDE5LCBTLiA4KSJ9XX0sIlRhZyI6IkNpdGF2aVBsYWNlaG9sZGVyIzkxZjVkYWM2LTIxY2QtNGRjMC05Yzk3LTI0YTc1YzQ1NjJjOSIsIlRleHQiOiIodmdsLiBEYW1tYW5uIG8uRC4sIFMuIDExOyBMw7x0aCAyMDE5LCBTLiA4KSIsIldBSVZlcnNpb24iOiI2LjEwLjAuMCJ9}</w:instrText>
          </w:r>
          <w:r>
            <w:fldChar w:fldCharType="separate"/>
          </w:r>
          <w:r w:rsidR="00227B66">
            <w:t xml:space="preserve">(vgl. Dammann </w:t>
          </w:r>
          <w:proofErr w:type="spellStart"/>
          <w:r w:rsidR="00227B66">
            <w:t>o.D</w:t>
          </w:r>
          <w:proofErr w:type="spellEnd"/>
          <w:r w:rsidR="00227B66">
            <w:t>., S. 11; Lüth 2019, S. 8)</w:t>
          </w:r>
          <w:r>
            <w:fldChar w:fldCharType="end"/>
          </w:r>
        </w:sdtContent>
      </w:sdt>
      <w:r>
        <w:t xml:space="preserve">. Anstelle einer initial definierten Wert-Funktion wird lediglich eine </w:t>
      </w:r>
      <w:r w:rsidR="006704F9">
        <w:t>Bewertungs</w:t>
      </w:r>
      <w:r>
        <w:t xml:space="preserve">-Funktion benötigt, welche „beurteilt, wie gut die gewählten Input-Output-Paare sind“ </w:t>
      </w:r>
      <w:sdt>
        <w:sdtPr>
          <w:alias w:val="To edit, see citavi.com/edit"/>
          <w:tag w:val="CitaviPlaceholder#1bda1882-f5b7-424c-b35b-0483f703dec1"/>
          <w:id w:val="87327975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ODM1MzgxLTg3ODYtNDIwZC04NTc0LTZkYWQ0YThmYWUyMCIsIlJhbmdlTGVuZ3RoIjoxOS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YmlhcyIsIkxhc3ROYW1lIjoiSHViZXIiLCJQcm90ZWN0ZWQiOmZhbHNlLCJTZXgiOjIsIkNyZWF0ZWRCeSI6Il9TZWJhc3RpYW4gS25vcGYiLCJDcmVhdGVkT24iOiIyMDIyLTEyLTEyVDEwOjIzOjU5IiwiTW9kaWZpZWRCeSI6Il9TZWJhc3RpYW4gS25vcGYiLCJJZCI6Ijc5ODdjNzFhLTkxM2MtNDkyMS1hYzZhLTk5MzExNWZmZGI2MSIsIk1vZGlmaWVkT24iOiIyMDIyLTEyLTEyVDEwOjIzOjU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}</w:instrText>
          </w:r>
          <w:r>
            <w:fldChar w:fldCharType="separate"/>
          </w:r>
          <w:r w:rsidR="00227B66">
            <w:t>(Huber 2018, S. 23)</w:t>
          </w:r>
          <w:r>
            <w:fldChar w:fldCharType="end"/>
          </w:r>
        </w:sdtContent>
      </w:sdt>
      <w:r>
        <w:t xml:space="preserve">. Eine Anpassung der gesonderten Strategie-Funktion durch das Training erfolgt nicht, weshalb auch </w:t>
      </w:r>
      <w:del w:id="261" w:author="Sebastian Knopf" w:date="2023-01-30T16:27:00Z">
        <w:r w:rsidDel="00F579EE">
          <w:delText>das Q-Learning</w:delText>
        </w:r>
      </w:del>
      <w:ins w:id="262" w:author="Sebastian Knopf" w:date="2023-01-30T16:27:00Z">
        <w:r w:rsidR="00F579EE">
          <w:t xml:space="preserve"> ein DQN</w:t>
        </w:r>
      </w:ins>
      <w:r>
        <w:t xml:space="preserve"> den Off-Policy-Verfahren zugeordnet werden kann </w:t>
      </w:r>
      <w:sdt>
        <w:sdtPr>
          <w:alias w:val="To edit, see citavi.com/edit"/>
          <w:tag w:val="CitaviPlaceholder#39a594be-3d58-4a0c-8495-05b24704f5c5"/>
          <w:id w:val="-1097451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Dc4ZWMzLWE4YmQtNDUwNS1iNTA3LWI1ZTNlNjAxZWZjZS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iLCJTdGFydFBhZ2UiOnsiJGlkIjoiNSIsIiR0eXBlIjoiU3dpc3NBY2FkZW1pYy5QYWdlTnVtYmVyLCBTd2lzc0FjYWRlbWljIiwiSXNGdWxseU51bWVyaWMiOnRydWUsIk51bWJlciI6MjcsIk51bWJlcmluZ1R5cGUiOjAsIk51bWVyYWxTeXN0ZW0iOjAsIk9yaWdpbmFsU3RyaW5nIjoiMjciLCJQcmV0dHlTdHJpbmciOiIy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NykifV19LCJUYWciOiJDaXRhdmlQbGFjZWhvbGRlciMzOWE1OTRiZS0zZDU4LTRhMGMtODQ5NS0wNWIyNDcwNGY1YzUiLCJUZXh0IjoiKHZnbC4gSHViZXIgMjAxOCwgUy4gMjcpIiwiV0FJVmVyc2lvbiI6IjYuMTAuMC4wIn0=}</w:instrText>
          </w:r>
          <w:r>
            <w:fldChar w:fldCharType="separate"/>
          </w:r>
          <w:r w:rsidR="00227B66">
            <w:t>(vgl. Huber 2018, S. 27)</w:t>
          </w:r>
          <w:r>
            <w:fldChar w:fldCharType="end"/>
          </w:r>
        </w:sdtContent>
      </w:sdt>
      <w:r>
        <w:t>. Die Updates erfolgen jeweils nach jedem Einzelschritt, weshalb eine Zuordnung zu den TD-Algorithmen nahe liegt.</w:t>
      </w:r>
    </w:p>
    <w:p w14:paraId="78DE2B27" w14:textId="1273C7A0" w:rsidR="00DC1428" w:rsidRPr="0022075D" w:rsidRDefault="00DC1428" w:rsidP="00DC1428">
      <w:r>
        <w:t xml:space="preserve">Das Training von </w:t>
      </w:r>
      <w:bookmarkStart w:id="263" w:name="_Hlk122011245"/>
      <w:r w:rsidR="008A0D40">
        <w:t>KNN</w:t>
      </w:r>
      <w:r>
        <w:t xml:space="preserve"> </w:t>
      </w:r>
      <w:bookmarkEnd w:id="263"/>
      <w:r>
        <w:t xml:space="preserve">mit sequenziellen Updates, wie es beim RL der Fall ist, kann bedingt durch unerwünschte Korrelationen zwischen den Daten zu einer Verfälschung durch Fehlanpassung des </w:t>
      </w:r>
      <w:r w:rsidR="008A0D40">
        <w:t xml:space="preserve">KNN </w:t>
      </w:r>
      <w:r>
        <w:t xml:space="preserve">führen </w:t>
      </w:r>
      <w:sdt>
        <w:sdtPr>
          <w:alias w:val="To edit, see citavi.com/edit"/>
          <w:tag w:val="CitaviPlaceholder#79ab6a88-9d53-4743-b994-6be7ffac608a"/>
          <w:id w:val="-2126376723"/>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ZWJjYTdiLWQyMGItNGViZi1iYzAyLTBiZjhjNWEzYmE5ZS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3OWFiNmE4OC05ZDUzLTQ3NDMtYjk5NC02YmU3ZmZhYzYwOGEiLCJUZXh0IjoiKHZnbC4gTGFyc3NvbiAyMDE4LCBTLiAxOSkiLCJXQUlWZXJzaW9uIjoiNi4xMC4wLjAifQ==}</w:instrText>
          </w:r>
          <w:r>
            <w:fldChar w:fldCharType="separate"/>
          </w:r>
          <w:r w:rsidR="00227B66">
            <w:t>(vgl. Larsson 2018, S. 19)</w:t>
          </w:r>
          <w:r>
            <w:fldChar w:fldCharType="end"/>
          </w:r>
        </w:sdtContent>
      </w:sdt>
      <w:r>
        <w:t xml:space="preserve">. Der DQN-Algorithmus kompensiert dieses Verhalten zum einen durch die Verwendung zweier </w:t>
      </w:r>
      <w:r w:rsidR="00446A6A">
        <w:t xml:space="preserve">KNN </w:t>
      </w:r>
      <w:r>
        <w:t xml:space="preserve">mit unterschiedlichen Parametern und zum anderen durch die regelmäßige Einbindung von Erfahrungswerten </w:t>
      </w:r>
      <w:r>
        <w:lastRenderedPageBreak/>
        <w:t xml:space="preserve">während des Trainings. Die beiden </w:t>
      </w:r>
      <w:r w:rsidR="008A0D40">
        <w:t xml:space="preserve">KNN </w:t>
      </w:r>
      <w:r>
        <w:t xml:space="preserve">werden jeweils als </w:t>
      </w:r>
      <w:r w:rsidRPr="00E503DB">
        <w:rPr>
          <w:i/>
          <w:iCs/>
        </w:rPr>
        <w:t>Online Network</w:t>
      </w:r>
      <w:r>
        <w:t xml:space="preserve"> und als </w:t>
      </w:r>
      <w:r w:rsidRPr="00E503DB">
        <w:rPr>
          <w:i/>
          <w:iCs/>
        </w:rPr>
        <w:t>Target Network</w:t>
      </w:r>
      <w:r>
        <w:t xml:space="preserve"> bezeichnet. Zwar führt diese Verfahrensweise zu einem langsameren, dafür stabileren Training des </w:t>
      </w:r>
      <w:r w:rsidR="008A0D40">
        <w:t xml:space="preserve">KNN </w:t>
      </w:r>
      <w:r>
        <w:t xml:space="preserve">und folglich zu einer exakteren Approximation der Wert-Funktion </w:t>
      </w:r>
      <w:sdt>
        <w:sdtPr>
          <w:alias w:val="To edit, see citavi.com/edit"/>
          <w:tag w:val="CitaviPlaceholder#dd0204e8-a3d1-47e6-b3f7-6393edf5a820"/>
          <w:id w:val="184920713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N2I3NDIyLTgxN2EtNGY5NC04MzI5LTEzNDI4OGQ4Yjg0Yi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5IGYuIiwiU3RhcnRQYWdlIjp7IiRpZCI6IjUiLCIkdHlwZSI6IlN3aXNzQWNhZGVtaWMuUGFnZU51bWJlciwgU3dpc3NBY2FkZW1pYyIsIklzRnVsbHlOdW1lcmljIjpmYWxzZSwiTnVtYmVyIjoxOSwiTnVtYmVyaW5nVHlwZSI6MCwiTnVtZXJhbFN5c3RlbSI6LTEsIk9yaWdpbmFsU3RyaW5nIjoiMTkgZi4iLCJQcmV0dHlTdHJpbmciOiIx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AxOSBmLikifV19LCJUYWciOiJDaXRhdmlQbGFjZWhvbGRlciNkZDAyMDRlOC1hM2QxLTQ3ZTYtYjNmNy02MzkzZWRmNWE4MjAiLCJUZXh0IjoiKHZnbC4gTGFyc3NvbiAyMDE4LCAxOSBmLikiLCJXQUlWZXJzaW9uIjoiNi4xMC4wLjAifQ==}</w:instrText>
          </w:r>
          <w:r>
            <w:fldChar w:fldCharType="separate"/>
          </w:r>
          <w:r w:rsidR="00227B66">
            <w:t>(vgl. Larsson 2018, 19 f.)</w:t>
          </w:r>
          <w:r>
            <w:fldChar w:fldCharType="end"/>
          </w:r>
        </w:sdtContent>
      </w:sdt>
      <w:r>
        <w:t>.</w:t>
      </w:r>
    </w:p>
    <w:p w14:paraId="7E2A7F89" w14:textId="77777777" w:rsidR="00DC1428" w:rsidRDefault="00DC1428" w:rsidP="00DC1428">
      <w:pPr>
        <w:pStyle w:val="berschrift4"/>
      </w:pPr>
      <w:bookmarkStart w:id="264" w:name="_Ref121896136"/>
      <w:r>
        <w:t>SARSA</w:t>
      </w:r>
      <w:bookmarkEnd w:id="264"/>
    </w:p>
    <w:p w14:paraId="3F6B9B16" w14:textId="74CCFE18" w:rsidR="00DC1428" w:rsidRDefault="00DC1428" w:rsidP="00DC1428">
      <w:r>
        <w:t xml:space="preserve">Der SARSA-Algorithmus lernt im Vergleich zum Q-Learning nicht aus dem nächsten beobachteten Zustand, sondern aus dem tatsächlich erreichten Gewinn, der durch den Übergang ein einen Zustand erreicht wurde </w:t>
      </w:r>
      <w:sdt>
        <w:sdtPr>
          <w:alias w:val="To edit, see citavi.com/edit"/>
          <w:tag w:val="CitaviPlaceholder#75b9b7c1-ca43-4b5e-af02-171fa96fd5c8"/>
          <w:id w:val="-595020949"/>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TlhMDdjLWFiMWMtNDczNS1iOGM5LTBiMjJmNWY4MzFi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c1YjliN2MxLWNhNDMtNGI1ZS1hZjAyLTE3MWZhOTZmZDVjOCIsIlRleHQiOiIodmdsLiBMb3JlbnogMjAyMCwgUy4gNjIpIiwiV0FJVmVyc2lvbiI6IjYuMTAuMC4wIn0=}</w:instrText>
          </w:r>
          <w:r>
            <w:fldChar w:fldCharType="separate"/>
          </w:r>
          <w:r w:rsidR="00227B66">
            <w:t>(vgl. Lorenz 2020, S. 62)</w:t>
          </w:r>
          <w:r>
            <w:fldChar w:fldCharType="end"/>
          </w:r>
        </w:sdtContent>
      </w:sdt>
      <w:r>
        <w:t xml:space="preserve">. Der wesentliche Unterschied zum Q-Learning besteht in der Steuerung des Agenten. Im SARSA-Algorithmus wird der Agent ausschließlich über seine Strategie-Funktion gesteuert, die gleichzeitig explorativ ausgeprägt ist </w:t>
      </w:r>
      <w:sdt>
        <w:sdtPr>
          <w:alias w:val="To edit, see citavi.com/edit"/>
          <w:tag w:val="CitaviPlaceholder#f5a058f9-7441-4f6a-9e40-1efc9b4d28de"/>
          <w:id w:val="205310696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TBmYThhLTdkYzYtNGZiMC04ZjhjLTMxNzc1NzJkZGUyZ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2Y1YTA1OGY5LTc0NDEtNGY2YS05ZTQwLTFlZmM5YjRkMjhkZSIsIlRleHQiOiIodmdsLiBMb3JlbnogMjAyMCwgUy4gNjIpIiwiV0FJVmVyc2lvbiI6IjYuMTAuMC4wIn0=}</w:instrText>
          </w:r>
          <w:r>
            <w:fldChar w:fldCharType="separate"/>
          </w:r>
          <w:r w:rsidR="00227B66">
            <w:t>(vgl. Lorenz 2020, S. 62)</w:t>
          </w:r>
          <w:r>
            <w:fldChar w:fldCharType="end"/>
          </w:r>
        </w:sdtContent>
      </w:sdt>
      <w:r>
        <w:t>. SARSA ist folglich den On-Policy-Algorithmen zuzuordnen.</w:t>
      </w:r>
    </w:p>
    <w:p w14:paraId="238B7C14" w14:textId="57D2D5EA" w:rsidR="00163926" w:rsidRDefault="00F579EE" w:rsidP="00DC1428">
      <w:ins w:id="265" w:author="Sebastian Knopf" w:date="2023-01-30T16:28:00Z">
        <w:r>
          <w:t xml:space="preserve">Außerdem ist </w:t>
        </w:r>
      </w:ins>
      <w:r w:rsidR="006607C4">
        <w:t xml:space="preserve">SARSA </w:t>
      </w:r>
      <w:del w:id="266" w:author="Sebastian Knopf" w:date="2023-01-30T16:28:00Z">
        <w:r w:rsidR="006607C4" w:rsidDel="00F579EE">
          <w:delText xml:space="preserve">ist </w:delText>
        </w:r>
      </w:del>
      <w:r w:rsidR="006607C4">
        <w:t>ein TD-Algorithmus, das heißt, die Updates folgen jeweils nach dem nächsten Schritt</w:t>
      </w:r>
      <w:r w:rsidR="0030409D">
        <w:t xml:space="preserve"> </w:t>
      </w:r>
      <w:sdt>
        <w:sdtPr>
          <w:alias w:val="To edit, see citavi.com/edit"/>
          <w:tag w:val="CitaviPlaceholder#6c05f75f-113b-44a6-a553-6200729a148f"/>
          <w:id w:val="829022661"/>
          <w:placeholder>
            <w:docPart w:val="DefaultPlaceholder_-1854013440"/>
          </w:placeholder>
        </w:sdtPr>
        <w:sdtEndPr/>
        <w:sdtContent>
          <w:r w:rsidR="0030409D">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QzYWY0LTI0M2ItNDU2Yy04MjdmLTM2YjYxOWIxODQ2MCIsIlJhbmdlTGVuZ3RoIjozMSwiUmVmZXJlbmNlSWQiOiJkMWJmODc0My1iNDc3LTRiY2EtOTMwNi0xODJiODMwMGYz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41MjgxL1pFTk9ETy40NDEzNDA0IiwiVXJpU3RyaW5nIjoiaHR0cHM6Ly9kb2kub3JnLzEwLjUyODEvemVub2RvLjQ0MTM0MD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FycnVkYSBldCBhbC4gMjAyMCwgUy4gNCkifV19LCJUYWciOiJDaXRhdmlQbGFjZWhvbGRlciM2YzA1Zjc1Zi0xMTNiLTQ0YTYtYTU1My02MjAwNzI5YTE0OGYiLCJUZXh0IjoiKHZnbC4gQXJydWRhIGV0IGFsLiAyMDIwLCBTLiA0KSIsIldBSVZlcnNpb24iOiI2LjEwLjAuMCJ9}</w:instrText>
          </w:r>
          <w:r w:rsidR="0030409D">
            <w:fldChar w:fldCharType="separate"/>
          </w:r>
          <w:r w:rsidR="00227B66">
            <w:t xml:space="preserve">(vgl. </w:t>
          </w:r>
          <w:proofErr w:type="spellStart"/>
          <w:r w:rsidR="00227B66">
            <w:t>Arruda</w:t>
          </w:r>
          <w:proofErr w:type="spellEnd"/>
          <w:r w:rsidR="00227B66">
            <w:t xml:space="preserve"> et al. 2020, S. 4)</w:t>
          </w:r>
          <w:r w:rsidR="0030409D">
            <w:fldChar w:fldCharType="end"/>
          </w:r>
        </w:sdtContent>
      </w:sdt>
      <w:r w:rsidR="00DD6454">
        <w:t>.</w:t>
      </w:r>
      <w:r w:rsidR="00F51B01">
        <w:t xml:space="preserve"> </w:t>
      </w:r>
      <w:r w:rsidR="00941C14">
        <w:t>Alternativ</w:t>
      </w:r>
      <w:r w:rsidR="00F51B01">
        <w:t xml:space="preserve"> besteht beim SARSA-Algorithmus auch die Möglichkeit, eine sogenannte </w:t>
      </w:r>
      <w:r w:rsidR="00387D63">
        <w:rPr>
          <w:i/>
          <w:iCs/>
        </w:rPr>
        <w:t>Aktionshistorie</w:t>
      </w:r>
      <w:r w:rsidR="00FA0373">
        <w:t xml:space="preserve"> zu führen. </w:t>
      </w:r>
      <w:r w:rsidR="00CA513D">
        <w:t xml:space="preserve">In dieser </w:t>
      </w:r>
      <w:r w:rsidR="00387D63">
        <w:t>Aktionshistorie</w:t>
      </w:r>
      <w:r w:rsidR="00CA513D">
        <w:t xml:space="preserve"> werden alle </w:t>
      </w:r>
      <w:r w:rsidR="00941C14">
        <w:t>Aktionen</w:t>
      </w:r>
      <w:r w:rsidR="00452060">
        <w:t xml:space="preserve">, die </w:t>
      </w:r>
      <w:r w:rsidR="002860DA">
        <w:t>Teil einer</w:t>
      </w:r>
      <w:r w:rsidR="00596A7B">
        <w:t xml:space="preserve"> bestimmte</w:t>
      </w:r>
      <w:r w:rsidR="002860DA">
        <w:t>n</w:t>
      </w:r>
      <w:r w:rsidR="00596A7B">
        <w:t xml:space="preserve"> </w:t>
      </w:r>
      <w:r w:rsidR="002860DA">
        <w:t>Episode</w:t>
      </w:r>
      <w:r w:rsidR="00452060">
        <w:t xml:space="preserve"> </w:t>
      </w:r>
      <w:r w:rsidR="002860DA">
        <w:t>sind</w:t>
      </w:r>
      <w:r w:rsidR="00596A7B">
        <w:t>,</w:t>
      </w:r>
      <w:r w:rsidR="00452060">
        <w:t xml:space="preserve"> rückwirkend gespeichert. </w:t>
      </w:r>
      <w:r w:rsidR="00596A7B">
        <w:t xml:space="preserve">Über einen Parameter wird geregelt, wie viele Episoden rückwirkend berücksichtigt werden. </w:t>
      </w:r>
      <w:r w:rsidR="006563CC">
        <w:t>Hat dieser Parameter den Wert</w:t>
      </w:r>
      <w:r w:rsidR="002860DA">
        <w:t xml:space="preserve"> 1, </w:t>
      </w:r>
      <w:r w:rsidR="006563CC">
        <w:t xml:space="preserve">wird exakt eine rückwirkende Episode berücksichtigt. </w:t>
      </w:r>
      <w:r w:rsidR="002860DA">
        <w:t xml:space="preserve">SARSA </w:t>
      </w:r>
      <w:r w:rsidR="006563CC">
        <w:t xml:space="preserve">wird dadurch </w:t>
      </w:r>
      <w:r w:rsidR="002860DA">
        <w:t xml:space="preserve">zu einem MC-Algorithmus </w:t>
      </w:r>
      <w:sdt>
        <w:sdtPr>
          <w:alias w:val="To edit, see citavi.com/edit"/>
          <w:tag w:val="CitaviPlaceholder#13d01f09-bbde-49c6-bd72-99e2e463a3c9"/>
          <w:id w:val="947741625"/>
          <w:placeholder>
            <w:docPart w:val="DefaultPlaceholder_-1854013440"/>
          </w:placeholder>
        </w:sdtPr>
        <w:sdtEndPr/>
        <w:sdtContent>
          <w:r w:rsidR="00760C32">
            <w:fldChar w:fldCharType="begin"/>
          </w:r>
          <w:r w:rsidR="001963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WEyNjc4LTM3MTgtNDNlMi1iZDQ3LWE1NWNmMjA2NmZkO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AiLCJTdGFydFBhZ2UiOnsiJGlkIjoiNSIsIiR0eXBlIjoiU3dpc3NBY2FkZW1pYy5QYWdlTnVtYmVyLCBTd2lzc0FjYWRlbWljIiwiSXNGdWxseU51bWVyaWMiOnRydWUsIk51bWJlciI6NzAsIk51bWJlcmluZ1R5cGUiOjAsIk51bWVyYWxTeXN0ZW0iOjAsIk9yaWdpbmFsU3RyaW5nIjoiNzAiLCJQcmV0dHlTdHJpbmciOiI3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wKSJ9XX0sIlRhZyI6IkNpdGF2aVBsYWNlaG9sZGVyIzEzZDAxZjA5LWJiZGUtNDljNi1iZDcyLTk5ZTJlNDYzYTNjOSIsIlRleHQiOiIodmdsLiBMb3JlbnogMjAyMCwgUy4gNzApIiwiV0FJVmVyc2lvbiI6IjYuMTAuMC4wIn0=}</w:instrText>
          </w:r>
          <w:r w:rsidR="00760C32">
            <w:fldChar w:fldCharType="separate"/>
          </w:r>
          <w:r w:rsidR="00227B66">
            <w:t>(vgl. Lorenz 2020, S. 70)</w:t>
          </w:r>
          <w:r w:rsidR="00760C32">
            <w:fldChar w:fldCharType="end"/>
          </w:r>
        </w:sdtContent>
      </w:sdt>
      <w:r w:rsidR="00196356">
        <w:t>. Je nach Ausprägung des Parameters werden die Eigenschaften von MC- und TD-Algorithmen kombiniert.</w:t>
      </w:r>
      <w:r w:rsidR="00BC1C17">
        <w:t xml:space="preserve"> Oft genutzte Aktionen, welche Teil vieler erfolgsversprechender Episoden sind, </w:t>
      </w:r>
      <w:r w:rsidR="00F271D8">
        <w:t xml:space="preserve">bremsen allerdings die Exploration aus, da diese Aktionen </w:t>
      </w:r>
      <w:del w:id="267" w:author="Sebastian Knopf" w:date="2023-01-30T16:29:00Z">
        <w:r w:rsidR="00F271D8" w:rsidDel="00F579EE">
          <w:delText>nur schwer wieder verlassen werden</w:delText>
        </w:r>
      </w:del>
      <w:ins w:id="268" w:author="Sebastian Knopf" w:date="2023-01-30T16:29:00Z">
        <w:r>
          <w:t>derart hoch gewichtet werden, dass alternative Aktionen kaum mehr gewählt werden</w:t>
        </w:r>
      </w:ins>
      <w:r w:rsidR="00F271D8">
        <w:t xml:space="preserve"> </w:t>
      </w:r>
      <w:sdt>
        <w:sdtPr>
          <w:alias w:val="To edit, see citavi.com/edit"/>
          <w:tag w:val="CitaviPlaceholder#fc8e4431-6990-4edf-bd02-e39321046956"/>
          <w:id w:val="1660891709"/>
          <w:placeholder>
            <w:docPart w:val="DefaultPlaceholder_-1854013440"/>
          </w:placeholder>
        </w:sdtPr>
        <w:sdtEndPr/>
        <w:sdtContent>
          <w:r w:rsidR="00F271D8">
            <w:fldChar w:fldCharType="begin"/>
          </w:r>
          <w:r w:rsidR="00EA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U4ZjBiLTEyOWItNDQ3Mi1iMDY1LTBkZDQxNGJhN2Mw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xKSJ9XX0sIlRhZyI6IkNpdGF2aVBsYWNlaG9sZGVyI2ZjOGU0NDMxLTY5OTAtNGVkZi1iZDAyLWUzOTMyMTA0Njk1NiIsIlRleHQiOiIodmdsLiBMb3JlbnogMjAyMCwgUy4gNzEpIiwiV0FJVmVyc2lvbiI6IjYuMTAuMC4wIn0=}</w:instrText>
          </w:r>
          <w:r w:rsidR="00F271D8">
            <w:fldChar w:fldCharType="separate"/>
          </w:r>
          <w:r w:rsidR="00227B66">
            <w:t>(vgl. Lorenz 2020, S. 71)</w:t>
          </w:r>
          <w:r w:rsidR="00F271D8">
            <w:fldChar w:fldCharType="end"/>
          </w:r>
        </w:sdtContent>
      </w:sdt>
      <w:r w:rsidR="00EA3121">
        <w:t>.</w:t>
      </w:r>
      <w:r w:rsidR="00AD633A">
        <w:t xml:space="preserve"> </w:t>
      </w:r>
      <w:r w:rsidR="00C96A8E">
        <w:t>Letztendlich kommt es also auf die genaue Implementierung des SARSA-Algorithmus an, in welcher Klasse SARSA eingeordnet werden kann.</w:t>
      </w:r>
    </w:p>
    <w:p w14:paraId="1E297FA0" w14:textId="52788AF0" w:rsidR="00DC1428" w:rsidRDefault="00DC1428" w:rsidP="00DC1428">
      <w:r>
        <w:t>Verglichen mit Q-Learning kann SARSA Ergebnisse näher an der Realität erzielen</w:t>
      </w:r>
      <w:r w:rsidR="00E50F0B">
        <w:t xml:space="preserve">, da </w:t>
      </w:r>
      <w:r w:rsidR="006C7257">
        <w:t xml:space="preserve">nicht ausschließlich </w:t>
      </w:r>
      <w:r w:rsidR="00653302">
        <w:t xml:space="preserve">die Aktionen mit dem erwarteten höchsten Gewinn gewählt werden, sondern insbesondere auch Erfahrungswerte aus vergangenen Episoden </w:t>
      </w:r>
      <w:r w:rsidR="004B3E2A">
        <w:t>mit in die Entscheidungsfindung der Strategie-Funktion mit einbezogen werden.</w:t>
      </w:r>
      <w:r w:rsidR="00995695">
        <w:t xml:space="preserve"> Außerdem findet auch nach dem Training Exploration statt, die jedoch besonders in gefährlichen Umgebungen kritisch zu beurteilen ist.</w:t>
      </w:r>
    </w:p>
    <w:p w14:paraId="70C054EB" w14:textId="684FA5FB" w:rsidR="00995695" w:rsidRDefault="00995695" w:rsidP="00DC1428">
      <w:r>
        <w:t xml:space="preserve">Wie auch Q-Learning kann SARSA </w:t>
      </w:r>
      <w:r w:rsidR="004A4E16">
        <w:t xml:space="preserve">durch Nutzung eines </w:t>
      </w:r>
      <w:r w:rsidR="008A0D40">
        <w:t xml:space="preserve">KNN </w:t>
      </w:r>
      <w:r w:rsidR="004A4E16">
        <w:t xml:space="preserve">umgesetzt werden. In diesem Fall spricht man von Deep SARSA, bei dem dann die Strategie-Funktion durch ein </w:t>
      </w:r>
      <w:r w:rsidR="008A0D40">
        <w:t xml:space="preserve">KNN </w:t>
      </w:r>
      <w:r w:rsidR="004A4E16">
        <w:t>approximiert wird. Die Funktionsweise ist dabei gleich, wie auch beim Q-Learning.</w:t>
      </w:r>
    </w:p>
    <w:p w14:paraId="529F89E4" w14:textId="69E03CAF" w:rsidR="00636714" w:rsidRPr="00F3718F" w:rsidRDefault="00636714" w:rsidP="00DC1428">
      <w:r>
        <w:lastRenderedPageBreak/>
        <w:t>Bei Expected SARSA handelt es sich um eine weitere, bekannte Sonderform von SARSA</w:t>
      </w:r>
      <w:r w:rsidR="007974A1">
        <w:t xml:space="preserve">. </w:t>
      </w:r>
      <w:r w:rsidR="000451E5">
        <w:t>Wie auch SARSA selbst, nutzt Expected SARSA die Strategiefunktion zum Training und gehört daher zu den On-Policy</w:t>
      </w:r>
      <w:r w:rsidR="00905AE6">
        <w:t>-</w:t>
      </w:r>
      <w:r w:rsidR="000451E5">
        <w:t xml:space="preserve">Algorithmen. </w:t>
      </w:r>
      <w:r w:rsidR="00905AE6">
        <w:t xml:space="preserve">Der Unterschied zu SARSA besteht in der Updateregel. Diese verwendet statt dem tatsächlich erreichten Gewinn aus dem Übergang in den Folgezustand den erwarteten Gewinn unter Anwendung der Strategiefunktion. Expected SARSA kann damit gewissermaßen als On-Policy Variante von Q-Learning bezeichnet werden </w:t>
      </w:r>
      <w:sdt>
        <w:sdtPr>
          <w:alias w:val="To edit, see citavi.com/edit"/>
          <w:tag w:val="CitaviPlaceholder#e7e2e901-d2b4-425a-9420-434c8e911f92"/>
          <w:id w:val="253014094"/>
          <w:placeholder>
            <w:docPart w:val="DefaultPlaceholder_-1854013440"/>
          </w:placeholder>
        </w:sdtPr>
        <w:sdtEndPr/>
        <w:sdtContent>
          <w:r w:rsidR="00905AE6">
            <w:fldChar w:fldCharType="begin"/>
          </w:r>
          <w:r w:rsidR="00E92D3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2IzNTU1LTgwYjQtNDA5Zi05NWFjLWNiN2M4NDRiYzY0Yy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IpIn1dfSwiVGFnIjoiQ2l0YXZpUGxhY2Vob2xkZXIjZTdlMmU5MDEtZDJiNC00MjVhLTk0MjAtNDM0YzhlOTExZjkyIiwiVGV4dCI6Iih2Z2wuIHZhbiBTZWlqZW4gZXQgYWwuIDIwMDksIFMuIDIpIiwiV0FJVmVyc2lvbiI6IjYuMTAuMC4wIn0=}</w:instrText>
          </w:r>
          <w:r w:rsidR="00905AE6">
            <w:fldChar w:fldCharType="separate"/>
          </w:r>
          <w:r w:rsidR="00E92D3D">
            <w:t>(vgl. van Seijen et al. 2009, S. 2)</w:t>
          </w:r>
          <w:r w:rsidR="00905AE6">
            <w:fldChar w:fldCharType="end"/>
          </w:r>
        </w:sdtContent>
      </w:sdt>
      <w:ins w:id="269" w:author="Sebastian Knopf" w:date="2023-01-30T16:30:00Z">
        <w:r w:rsidR="00F579EE">
          <w:t>.</w:t>
        </w:r>
      </w:ins>
    </w:p>
    <w:p w14:paraId="3911CE6E" w14:textId="77777777" w:rsidR="00DC1428" w:rsidRDefault="00DC1428" w:rsidP="00DC1428">
      <w:pPr>
        <w:pStyle w:val="berschrift4"/>
      </w:pPr>
      <w:r>
        <w:t xml:space="preserve">REINFORCE </w:t>
      </w:r>
    </w:p>
    <w:p w14:paraId="0E41AA5F" w14:textId="0E28BC61" w:rsidR="009B36B8" w:rsidRDefault="00DC1428" w:rsidP="00DC1428">
      <w:r>
        <w:t xml:space="preserve">Im Jahr 1992 von Williams definiert, arbeitet der klassische REINFORCE-Algorithmus Ergebnisse aus dem Sampling der Gesamtbewertung verschiedener Episoden </w:t>
      </w:r>
      <w:sdt>
        <w:sdtPr>
          <w:alias w:val="To edit, see citavi.com/edit"/>
          <w:tag w:val="CitaviPlaceholder#e1bfa404-ef2c-4325-99cb-33f4d46b6443"/>
          <w:id w:val="-19790537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WJiZDg1LTEyNzctNGE0YS05ODNlLTlmNDkzYzViZTA4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UxYmZhNDA0LWVmMmMtNDMyNS05OWNiLTMzZjRkNDZiNjQ0MyIsIlRleHQiOiIodmdsLiBTY2htaXR6IDIwMTcsIFMuIDE2KSIsIldBSVZlcnNpb24iOiI2LjEwLjAuMCJ9}</w:instrText>
          </w:r>
          <w:r>
            <w:fldChar w:fldCharType="separate"/>
          </w:r>
          <w:r w:rsidR="00227B66">
            <w:t>(vgl. Schmitz 2017, S. 16)</w:t>
          </w:r>
          <w:r>
            <w:fldChar w:fldCharType="end"/>
          </w:r>
        </w:sdtContent>
      </w:sdt>
      <w:r>
        <w:t xml:space="preserve">. Er ist damit klar den MC-Algorithmen zuzuordnen. Prinzipiell ist die Funktionsweise des REINFORCE-Algorithmus ähnlich wie beim Q-Learning. Wesentliche Unterschiede bestehen allerdings zum einen darin, welche Rückschlüsse aus der approximierten Funktion gezogen werden und andererseits in der </w:t>
      </w:r>
      <w:r w:rsidR="002E55D8">
        <w:t>Art und Weise</w:t>
      </w:r>
      <w:r w:rsidR="00B255F6">
        <w:t xml:space="preserve"> des Trainings</w:t>
      </w:r>
      <w:r w:rsidR="002E55D8">
        <w:t xml:space="preserve"> </w:t>
      </w:r>
      <w:sdt>
        <w:sdtPr>
          <w:alias w:val="To edit, see citavi.com/edit"/>
          <w:tag w:val="CitaviPlaceholder#627e5df2-68ac-4727-bfe9-9653f5101b7b"/>
          <w:id w:val="1035160081"/>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yMTBkMzBlLTFhNWQtNGUzMS1hMGUzLWU4Yjg3NmUzNjdi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3IGYuIiwiU3RhcnRQYWdlIjp7IiRpZCI6IjUiLCIkdHlwZSI6IlN3aXNzQWNhZGVtaWMuUGFnZU51bWJlciwgU3dpc3NBY2FkZW1pYyIsIklzRnVsbHlOdW1lcmljIjpmYWxzZSwiTnVtYmVyIjoxNywiTnVtYmVyaW5nVHlwZSI6MCwiTnVtZXJhbFN5c3RlbSI6LTEsIk9yaWdpbmFsU3RyaW5nIjoiMTcgZi4iLCJQcmV0dHlTdHJpbmciOiIxNyB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3IGYuKSJ9XX0sIlRhZyI6IkNpdGF2aVBsYWNlaG9sZGVyIzYyN2U1ZGYyLTY4YWMtNDcyNy1iZmU5LTk2NTNmNTEwMWI3YiIsIlRleHQiOiIodmdsLiBTY2htaXR6IDIwMTcsIDE3IGYuKSIsIldBSVZlcnNpb24iOiI2LjEwLjAuMCJ9}</w:instrText>
          </w:r>
          <w:r>
            <w:fldChar w:fldCharType="separate"/>
          </w:r>
          <w:r w:rsidR="00227B66">
            <w:t>(vgl. Schmitz 2017, 17 f.)</w:t>
          </w:r>
          <w:r>
            <w:fldChar w:fldCharType="end"/>
          </w:r>
        </w:sdtContent>
      </w:sdt>
      <w:r>
        <w:t>.</w:t>
      </w:r>
      <w:r w:rsidR="00075655">
        <w:t xml:space="preserve"> </w:t>
      </w:r>
    </w:p>
    <w:p w14:paraId="35D2DB96" w14:textId="7ECDA3DB" w:rsidR="001678DB" w:rsidRDefault="00075655" w:rsidP="00DC1428">
      <w:r>
        <w:t xml:space="preserve">Die approximierte Strategie-Funktion gibt an, mit welcher Wahrscheinlichkeit </w:t>
      </w:r>
      <w:r w:rsidR="00BF3255">
        <w:t xml:space="preserve">eine bestimmte Aktion in einem bestimmten Zustand gewählt wird </w:t>
      </w:r>
      <w:sdt>
        <w:sdtPr>
          <w:alias w:val="To edit, see citavi.com/edit"/>
          <w:tag w:val="CitaviPlaceholder#bdfbdd8e-9e45-416e-81ca-3e4e2a52feff"/>
          <w:id w:val="177468112"/>
          <w:placeholder>
            <w:docPart w:val="DefaultPlaceholder_-1854013440"/>
          </w:placeholder>
        </w:sdtPr>
        <w:sdtEndPr/>
        <w:sdtContent>
          <w:r w:rsidR="00D215E5">
            <w:fldChar w:fldCharType="begin"/>
          </w:r>
          <w:r w:rsidR="00D215E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FmZTZlLWZmNjYtNDg4NS1hMTM2LWZkMzFjOGQxYzU3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JkZmJkZDhlLTllNDUtNDE2ZS04MWNhLTNlNGUyYTUyZmVmZiIsIlRleHQiOiIodmdsLiBTY2htaXR6IDIwMTcsIFMuIDE2KSIsIldBSVZlcnNpb24iOiI2LjEwLjAuMCJ9}</w:instrText>
          </w:r>
          <w:r w:rsidR="00D215E5">
            <w:fldChar w:fldCharType="separate"/>
          </w:r>
          <w:r w:rsidR="00227B66">
            <w:t>(vgl. Schmitz 2017, S. 16)</w:t>
          </w:r>
          <w:r w:rsidR="00D215E5">
            <w:fldChar w:fldCharType="end"/>
          </w:r>
        </w:sdtContent>
      </w:sdt>
      <w:r w:rsidR="002E55D8">
        <w:t>. Entsprechend handelt es sich nicht um eine deterministische, sondern um eine stochastische Strategie-Funktion.</w:t>
      </w:r>
      <w:r w:rsidR="00392DAF">
        <w:t xml:space="preserve"> Eine </w:t>
      </w:r>
      <w:ins w:id="270" w:author="Sebastian Knopf" w:date="2023-01-30T16:31:00Z">
        <w:r w:rsidR="00F579EE">
          <w:t xml:space="preserve">gesonderte </w:t>
        </w:r>
      </w:ins>
      <w:r w:rsidR="00392DAF">
        <w:t xml:space="preserve">Wert-Funktion gibt es bei REINFORCE nicht, daher zählt REINFORCE zu den </w:t>
      </w:r>
      <w:r w:rsidR="00D806CB">
        <w:t>On-Policy-Algorithmen.</w:t>
      </w:r>
      <w:r w:rsidR="002E55D8">
        <w:t xml:space="preserve"> </w:t>
      </w:r>
      <w:r w:rsidR="008A1C3C">
        <w:t>Beim Training</w:t>
      </w:r>
      <w:r w:rsidR="00322501">
        <w:t xml:space="preserve"> wird statt einzelner Schritte jeweils eine ganze Episode ausgeführt, weshalb REINFORCE zweifelsfrei den MC-Algorithmen zuzuordnen ist</w:t>
      </w:r>
      <w:r w:rsidR="00B73BC3">
        <w:t>. Zwar könnte das Update auch nach jedem Schritt erfolgen, allerdings steht der zu berücksichtigende, erreichte Gesamtgewinn erst nach Abschluss einer Episode fest</w:t>
      </w:r>
      <w:r w:rsidR="003D4CFC">
        <w:t xml:space="preserve"> </w:t>
      </w:r>
      <w:sdt>
        <w:sdtPr>
          <w:alias w:val="To edit, see citavi.com/edit"/>
          <w:tag w:val="CitaviPlaceholder#8b0e1d8d-2f94-46e1-989c-0b806100563d"/>
          <w:id w:val="1215933585"/>
          <w:placeholder>
            <w:docPart w:val="DefaultPlaceholder_-1854013440"/>
          </w:placeholder>
        </w:sdtPr>
        <w:sdtEndPr/>
        <w:sdtContent>
          <w:r w:rsidR="003D4CFC">
            <w:fldChar w:fldCharType="begin"/>
          </w:r>
          <w:r w:rsidR="003D4C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MDVlZjViLWNmZGMtNDNlNS05NmNmLWI2OTEwYzVhNmFlZ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hiMGUxZDhkLTJmOTQtNDZlMS05ODljLTBiODA2MTAwNTYzZCIsIlRleHQiOiIodmdsLiBTY2htaXR6IDIwMTcsIFMuIDE3KSIsIldBSVZlcnNpb24iOiI2LjEwLjAuMCJ9}</w:instrText>
          </w:r>
          <w:r w:rsidR="003D4CFC">
            <w:fldChar w:fldCharType="separate"/>
          </w:r>
          <w:r w:rsidR="00227B66">
            <w:t>(vgl. Schmitz 2017, S. 17)</w:t>
          </w:r>
          <w:r w:rsidR="003D4CFC">
            <w:fldChar w:fldCharType="end"/>
          </w:r>
        </w:sdtContent>
      </w:sdt>
      <w:r w:rsidR="00322501">
        <w:t>.</w:t>
      </w:r>
      <w:r w:rsidR="009A6680">
        <w:t xml:space="preserve"> </w:t>
      </w:r>
      <w:r w:rsidR="001678DB">
        <w:t>Wie auch bei SARSA kann bei REINFORCE ein</w:t>
      </w:r>
      <w:r w:rsidR="00DB3450">
        <w:t xml:space="preserve">e </w:t>
      </w:r>
      <w:r w:rsidR="00387D63">
        <w:t>Aktionshistorie</w:t>
      </w:r>
      <w:r w:rsidR="00DB3450">
        <w:t xml:space="preserve"> geführt werden, die dann in der Strategie-Funktion fortlaufend eingebunden wird</w:t>
      </w:r>
      <w:r w:rsidR="00C704F3">
        <w:t xml:space="preserve"> </w:t>
      </w:r>
      <w:sdt>
        <w:sdtPr>
          <w:alias w:val="To edit, see citavi.com/edit"/>
          <w:tag w:val="CitaviPlaceholder#6aee2051-cfef-4224-be7d-977b56562318"/>
          <w:id w:val="1169137435"/>
          <w:placeholder>
            <w:docPart w:val="DefaultPlaceholder_-1854013440"/>
          </w:placeholder>
        </w:sdtPr>
        <w:sdtEndPr/>
        <w:sdtContent>
          <w:r w:rsidR="00C704F3">
            <w:fldChar w:fldCharType="begin"/>
          </w:r>
          <w:r w:rsidR="009A668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zY4YWIwLTMyYTctNGJkZC1iNjY0LWZlZmNmMGI3M2I4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ZhZWUyMDUxLWNmZWYtNDIyNC1iZTdkLTk3N2I1NjU2MjMxOCIsIlRleHQiOiIodmdsLiBTY2htaXR6IDIwMTcsIFMuIDE3KSIsIldBSVZlcnNpb24iOiI2LjEwLjAuMCJ9}</w:instrText>
          </w:r>
          <w:r w:rsidR="00C704F3">
            <w:fldChar w:fldCharType="separate"/>
          </w:r>
          <w:r w:rsidR="00227B66">
            <w:t>(vgl. Schmitz 2017, S. 17)</w:t>
          </w:r>
          <w:r w:rsidR="00C704F3">
            <w:fldChar w:fldCharType="end"/>
          </w:r>
        </w:sdtContent>
      </w:sdt>
      <w:r w:rsidR="00DB3450">
        <w:t>.</w:t>
      </w:r>
    </w:p>
    <w:p w14:paraId="33FB51DC" w14:textId="7F3D82F3" w:rsidR="00EC2303" w:rsidRDefault="00CD3286" w:rsidP="005517AB">
      <w:pPr>
        <w:pStyle w:val="berschrift2"/>
      </w:pPr>
      <w:bookmarkStart w:id="271" w:name="_Toc125899220"/>
      <w:r>
        <w:t>Grundbegriffe aus dem ÖPNV-Betrieb</w:t>
      </w:r>
      <w:bookmarkEnd w:id="271"/>
    </w:p>
    <w:p w14:paraId="1CFA7820" w14:textId="470C7CCE" w:rsidR="00CD3286" w:rsidRDefault="00CD3286" w:rsidP="002C662F">
      <w:r>
        <w:t>In diesem Unterkapitel werden der Reihe nach einige wichtige Grundbegriffe aus dem Betrieb des öffentlichen Personen</w:t>
      </w:r>
      <w:r w:rsidR="00D263D8">
        <w:t>nah</w:t>
      </w:r>
      <w:r>
        <w:t xml:space="preserve">verkehrs </w:t>
      </w:r>
      <w:r w:rsidR="00D263D8">
        <w:t>definiert, welche für das spätere Verständnis der Arbeit von Nöten sind.</w:t>
      </w:r>
    </w:p>
    <w:p w14:paraId="052552F4" w14:textId="2EE167AB" w:rsidR="0096636C" w:rsidRDefault="0096636C" w:rsidP="0096636C">
      <w:pPr>
        <w:pStyle w:val="berschrift3"/>
      </w:pPr>
      <w:bookmarkStart w:id="272" w:name="_Toc125899221"/>
      <w:r>
        <w:lastRenderedPageBreak/>
        <w:t>Betriebstag</w:t>
      </w:r>
      <w:bookmarkEnd w:id="272"/>
    </w:p>
    <w:p w14:paraId="0B986939" w14:textId="3E8EB710" w:rsidR="00337E7D" w:rsidRDefault="00BE2503" w:rsidP="002C662F">
      <w:r>
        <w:t xml:space="preserve">Generell betrachtet geht man davon aus, dass ein Tag 24 Stunden hat. Diese </w:t>
      </w:r>
      <w:r w:rsidR="005D16E5">
        <w:t xml:space="preserve">Sichtweise stößt dann an ihre Grenzen, wenn </w:t>
      </w:r>
      <w:r w:rsidR="00631367">
        <w:t>Fahrten</w:t>
      </w:r>
      <w:r w:rsidR="005D16E5">
        <w:t xml:space="preserve"> abgebildet werden sollen, die über 23:59 Uhr hinaus verkehren. </w:t>
      </w:r>
      <w:r w:rsidR="00631367">
        <w:t xml:space="preserve">Im Fachjargon spricht man daher von </w:t>
      </w:r>
      <w:r w:rsidR="00631367" w:rsidRPr="00631367">
        <w:rPr>
          <w:i/>
          <w:iCs/>
        </w:rPr>
        <w:t>Betriebstagen</w:t>
      </w:r>
      <w:r w:rsidR="00631367">
        <w:t xml:space="preserve">, die auch länger als 24 Stunden sein können. </w:t>
      </w:r>
      <w:r w:rsidR="00DE6E12">
        <w:t xml:space="preserve">Entsprechend gibt es im </w:t>
      </w:r>
      <w:r w:rsidR="00A54DDD">
        <w:t>betrieblichen Sinne auch Zeiten wie 25:08 Uhr. Gemeint ist damit beispielsweise der folgende Kalendertag um 01:08 Uhr morgens. D</w:t>
      </w:r>
      <w:r w:rsidR="00D42A37">
        <w:t>er</w:t>
      </w:r>
      <w:r w:rsidR="00A54DDD">
        <w:t xml:space="preserve"> </w:t>
      </w:r>
      <w:r w:rsidR="00D42A37" w:rsidRPr="00D42A37">
        <w:rPr>
          <w:i/>
          <w:iCs/>
        </w:rPr>
        <w:t>Betriebsschluss</w:t>
      </w:r>
      <w:r w:rsidR="00A54DDD">
        <w:t xml:space="preserve"> gibt die </w:t>
      </w:r>
      <w:r w:rsidR="00895D2A">
        <w:t>Zeit an, zu der die letzte Fahrt endet. Zur Vereinheitlichung wurde d</w:t>
      </w:r>
      <w:r w:rsidR="00D42A37">
        <w:t>er</w:t>
      </w:r>
      <w:r w:rsidR="00895D2A">
        <w:t xml:space="preserve"> Betriebsschluss </w:t>
      </w:r>
      <w:r w:rsidR="00D42A37">
        <w:t>weitestgehend einheitlich auf 03:00 Uhr festgelegt. Ein Betriebstag hat demzufolge 26 Stunden und 59 Minuten.</w:t>
      </w:r>
    </w:p>
    <w:p w14:paraId="6912B469" w14:textId="6CEA00E3" w:rsidR="0096636C" w:rsidRDefault="00337E7D" w:rsidP="00337E7D">
      <w:pPr>
        <w:pStyle w:val="berschrift3"/>
      </w:pPr>
      <w:bookmarkStart w:id="273" w:name="_Toc125899222"/>
      <w:r>
        <w:t>Linie und Linienvariante</w:t>
      </w:r>
      <w:bookmarkEnd w:id="273"/>
    </w:p>
    <w:p w14:paraId="0181F419" w14:textId="2BE16AA9" w:rsidR="002C662F" w:rsidRDefault="002C662F" w:rsidP="002C662F">
      <w:r>
        <w:t xml:space="preserve">Typischerweise sind </w:t>
      </w:r>
      <w:r w:rsidR="001D4622">
        <w:t xml:space="preserve">ÖPNV-Netze </w:t>
      </w:r>
      <w:r>
        <w:t xml:space="preserve">in </w:t>
      </w:r>
      <w:r w:rsidRPr="009C6ECB">
        <w:rPr>
          <w:i/>
          <w:iCs/>
        </w:rPr>
        <w:t>Linien</w:t>
      </w:r>
      <w:r>
        <w:t xml:space="preserve"> eingeteilt. Eine </w:t>
      </w:r>
      <w:r w:rsidR="001D4622">
        <w:t xml:space="preserve">Linie ist </w:t>
      </w:r>
      <w:r w:rsidR="00574681">
        <w:t>per Definition eine Streckenführung</w:t>
      </w:r>
      <w:r w:rsidR="00813F7B">
        <w:t xml:space="preserve"> mit einem </w:t>
      </w:r>
      <w:r w:rsidR="007275DC">
        <w:t xml:space="preserve">regelmäßig in beide Richtungen </w:t>
      </w:r>
      <w:r w:rsidR="003C2B41">
        <w:t xml:space="preserve">verkehrenden Fahrtenangebot </w:t>
      </w:r>
      <w:r w:rsidR="007275DC">
        <w:t xml:space="preserve">entlang fest definierter Haltestellen </w:t>
      </w:r>
      <w:sdt>
        <w:sdtPr>
          <w:alias w:val="To edit, see citavi.com/edit"/>
          <w:tag w:val="CitaviPlaceholder#eef67d2b-6f24-4820-adad-27c509db2a76"/>
          <w:id w:val="303201151"/>
          <w:placeholder>
            <w:docPart w:val="D902276A0BD94D41B2F06A0115BBBE00"/>
          </w:placeholder>
        </w:sdtPr>
        <w:sdtEndPr/>
        <w:sdtContent>
          <w:r w:rsidR="003C2B4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2Q1ZjhmLTM0YTctNGMxMC1iYWQ2LTliZmQ0OGUyN2Q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2VlZjY3ZDJiLTZmMjQtNDgyMC1hZGFkLTI3YzUwOWRiMmE3NiIsIlRleHQiOiIodmdsLiBSZWluaGFyZHQgMjAxOCwgUy4gNDU2KSIsIldBSVZlcnNpb24iOiI2LjEwLjAuMCJ9}</w:instrText>
          </w:r>
          <w:r w:rsidR="003C2B41">
            <w:fldChar w:fldCharType="separate"/>
          </w:r>
          <w:r w:rsidR="00227B66">
            <w:t>(vgl. Reinhardt 2018, S. 456)</w:t>
          </w:r>
          <w:r w:rsidR="003C2B41">
            <w:fldChar w:fldCharType="end"/>
          </w:r>
        </w:sdtContent>
      </w:sdt>
      <w:r w:rsidR="00A912D9">
        <w:t>.</w:t>
      </w:r>
      <w:r w:rsidR="00B752E5">
        <w:t xml:space="preserve"> Einzelne Fahrten können in Teilen von der Linienführung abweichen und beispielsweise nur einen Abschnitt der Linie bedienen. Ein typisches Beispiel hierfür sind Schnellbuslinien, die </w:t>
      </w:r>
      <w:r w:rsidR="00D324AC">
        <w:t xml:space="preserve">als Zu- und Abbringer zum </w:t>
      </w:r>
      <w:r w:rsidR="002E1EDF">
        <w:t>nächstgrößeren</w:t>
      </w:r>
      <w:r w:rsidR="00D324AC">
        <w:t xml:space="preserve"> Verkehrsknotenpunkt dienen.</w:t>
      </w:r>
      <w:r w:rsidR="003D379E">
        <w:t xml:space="preserve"> Die </w:t>
      </w:r>
      <w:r w:rsidR="006F5565">
        <w:t xml:space="preserve">einzelnen Fahrwege aller Fahrten einer Linie werden in diversen Planungssystemen </w:t>
      </w:r>
      <w:r w:rsidR="0047553D">
        <w:t xml:space="preserve">als </w:t>
      </w:r>
      <w:r w:rsidR="0047553D" w:rsidRPr="0047553D">
        <w:rPr>
          <w:i/>
          <w:iCs/>
        </w:rPr>
        <w:t>Linienvariante</w:t>
      </w:r>
      <w:r w:rsidR="0047553D">
        <w:t xml:space="preserve"> hinterlegt. Auch im Fachjargon unter Verkehrsunternehmen hat sich dieser Begriff durchgesetzt. Entsprechend besteht eine Linie grundlegend aus einer Linienvariante für die Hin</w:t>
      </w:r>
      <w:r w:rsidR="002E1EDF">
        <w:t xml:space="preserve">-Richtung und einer Linienvariante für die Rück-Richtung. Weitere Linienvarianten kommen für jeden abweichenden </w:t>
      </w:r>
      <w:r w:rsidR="00FB492A">
        <w:t>oder auch verkürzten Fahrweg respektive hinzu.</w:t>
      </w:r>
    </w:p>
    <w:p w14:paraId="2A948A3F" w14:textId="761B3440" w:rsidR="00337E7D" w:rsidRDefault="0005432C" w:rsidP="00337E7D">
      <w:pPr>
        <w:pStyle w:val="berschrift3"/>
      </w:pPr>
      <w:bookmarkStart w:id="274" w:name="_Toc125899223"/>
      <w:r>
        <w:t>Umlauf- und Dienstplan</w:t>
      </w:r>
      <w:bookmarkEnd w:id="274"/>
    </w:p>
    <w:p w14:paraId="0FB566F0" w14:textId="29BDC9A2" w:rsidR="002A7CA4" w:rsidRDefault="0088796D" w:rsidP="002C662F">
      <w:r>
        <w:t xml:space="preserve">Jede Fahrt innerhalb einer Linie muss mit mindestens einem Fahrzeug besetzt sein. Alle Fahrten, die ein Fahrzeug an einem Betriebstag durchführt, werden durch den sogenannten </w:t>
      </w:r>
      <w:r w:rsidRPr="0088796D">
        <w:rPr>
          <w:i/>
          <w:iCs/>
        </w:rPr>
        <w:t>Umlauf</w:t>
      </w:r>
      <w:r>
        <w:t xml:space="preserve"> zusammengefasst. </w:t>
      </w:r>
      <w:r w:rsidR="000B2A94">
        <w:t>Anhand eines Umlaufes können alle Fahrten ermittelt werden, die von einem bestimmten Fahrzeug planmäßig durchgeführt werden</w:t>
      </w:r>
      <w:r w:rsidR="00CB28E4">
        <w:t xml:space="preserve">. Muss ein Umlauf bedingt durch Abweichungen im Betriebsablauf </w:t>
      </w:r>
      <w:r w:rsidR="00314C63">
        <w:t xml:space="preserve">neu besetzt werden, gilt es dabei eine Vielzahl an Parametern zu beachten. Auszugsweise genannt seien hier </w:t>
      </w:r>
      <w:r w:rsidR="004F19BB">
        <w:t xml:space="preserve">Wendezeiten an den Endhaltestellen, </w:t>
      </w:r>
      <w:r w:rsidR="002A7CA4">
        <w:t xml:space="preserve">eventuelle Folgefahrten- und Umläufe eines Fahrzeuges und </w:t>
      </w:r>
      <w:r w:rsidR="006E6EA5">
        <w:t xml:space="preserve">zugewiesene Stellplätze </w:t>
      </w:r>
      <w:r w:rsidR="002A7CA4">
        <w:t>in Betriebshöfen und Abstellanlagen</w:t>
      </w:r>
      <w:r w:rsidR="006E6EA5">
        <w:t xml:space="preserve"> </w:t>
      </w:r>
      <w:r w:rsidR="00162E20">
        <w:t xml:space="preserve"> </w:t>
      </w:r>
      <w:sdt>
        <w:sdtPr>
          <w:alias w:val="To edit, see citavi.com/edit"/>
          <w:tag w:val="CitaviPlaceholder#38146c0d-e707-46c7-ac01-d02084a4a12e"/>
          <w:id w:val="1718625413"/>
          <w:placeholder>
            <w:docPart w:val="CCF8047129854168A217FEAB99D0DA80"/>
          </w:placeholder>
        </w:sdtPr>
        <w:sdtEndPr/>
        <w:sdtContent>
          <w:r w:rsidR="00CB28E4">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mE5OGUzLWY0ZGQtNGRjZS05MmQ4LTczNjRmMzNhN2MwZC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5NiBmLiIsIlN0YXJ0UGFnZSI6eyIkaWQiOiI1IiwiJHR5cGUiOiJTd2lzc0FjYWRlbWljLlBhZ2VOdW1iZXIsIFN3aXNzQWNhZGVtaWMiLCJJc0Z1bGx5TnVtZXJpYyI6ZmFsc2UsIk51bWJlciI6NDk2LCJOdW1iZXJpbmdUeXBlIjowLCJOdW1lcmFsU3lzdGVtIjotMSwiT3JpZ2luYWxTdHJpbmciOiI0OTYgZi4iLCJQcmV0dHlTdHJpbmciOiI0OTY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Dk2IGYuKSJ9XX0sIlRhZyI6IkNpdGF2aVBsYWNlaG9sZGVyIzM4MTQ2YzBkLWU3MDctNDZjNy1hYzAxLWQwMjA4NGE0YTEyZSIsIlRleHQiOiIodmdsLiBSZWluaGFyZHQgMjAxOCwgNDk2IGYuKSIsIldBSVZlcnNpb24iOiI2LjEwLjAuMCJ9}</w:instrText>
          </w:r>
          <w:r w:rsidR="00CB28E4">
            <w:fldChar w:fldCharType="separate"/>
          </w:r>
          <w:r w:rsidR="00227B66">
            <w:t>(vgl. Reinhardt 2018, 496 f.)</w:t>
          </w:r>
          <w:r w:rsidR="00CB28E4">
            <w:fldChar w:fldCharType="end"/>
          </w:r>
        </w:sdtContent>
      </w:sdt>
      <w:r w:rsidR="000B2A94">
        <w:t>.</w:t>
      </w:r>
      <w:r w:rsidR="00965E74">
        <w:t xml:space="preserve"> </w:t>
      </w:r>
      <w:r w:rsidR="003A76B9">
        <w:t xml:space="preserve">Während der Umlauf den geplanten Einsatz eines Fahrzeuges vorgibt, regelt ein </w:t>
      </w:r>
      <w:r w:rsidR="003A76B9" w:rsidRPr="00965E74">
        <w:rPr>
          <w:i/>
          <w:iCs/>
        </w:rPr>
        <w:t>Dienst</w:t>
      </w:r>
      <w:r w:rsidR="003A76B9">
        <w:t xml:space="preserve"> die Abfolge von Tätigkeiten, die das Fahrpersonal </w:t>
      </w:r>
      <w:r w:rsidR="00261FA6">
        <w:t xml:space="preserve">über einen Betriebstag hinweg verteilt durchführt. </w:t>
      </w:r>
      <w:r w:rsidR="00D96F77">
        <w:t xml:space="preserve">Analog dazu gilt es </w:t>
      </w:r>
      <w:r w:rsidR="0006430A">
        <w:t xml:space="preserve">einen noch größeren Umfang an Parametern bei der Planung von Diensten und </w:t>
      </w:r>
      <w:r w:rsidR="00487D9B">
        <w:lastRenderedPageBreak/>
        <w:t>eventuellen Eingriffen im Tagesverlauf zu beachten. Allen voran seien hier das Arbeitszeitgesetzt, die Lenk- und Ruhezeiten und eventuell</w:t>
      </w:r>
      <w:r w:rsidR="003A02AF">
        <w:t xml:space="preserve"> anzuwendende Regeln aus einem Tarifvertrag genannt.</w:t>
      </w:r>
      <w:r w:rsidR="00965E74">
        <w:t xml:space="preserve"> In bestimmten betrieblichen Konstellationen können Dienst- und Umlaufplan </w:t>
      </w:r>
      <w:r w:rsidR="004B2253">
        <w:t>gleich sein.</w:t>
      </w:r>
    </w:p>
    <w:p w14:paraId="66E4E0AF" w14:textId="150A6C4D" w:rsidR="0005432C" w:rsidRDefault="0005432C" w:rsidP="0005432C">
      <w:pPr>
        <w:pStyle w:val="berschrift3"/>
      </w:pPr>
      <w:bookmarkStart w:id="275" w:name="_Toc125899224"/>
      <w:r>
        <w:t>Betriebsstabilität</w:t>
      </w:r>
      <w:r w:rsidR="00A33513">
        <w:t xml:space="preserve"> und dispositive Maßnahme</w:t>
      </w:r>
      <w:bookmarkEnd w:id="275"/>
    </w:p>
    <w:p w14:paraId="4710E94D" w14:textId="313C00D5" w:rsidR="001E6BBE" w:rsidRDefault="006D2E38" w:rsidP="004712F7">
      <w:r>
        <w:t xml:space="preserve">Das Ziel während einem Betriebstag </w:t>
      </w:r>
      <w:r w:rsidR="00297895">
        <w:t xml:space="preserve">ist es, den Sollfahrplan so gut wie möglich einzuhalten. Man spricht von einem entsprechend </w:t>
      </w:r>
      <w:r w:rsidR="00297895" w:rsidRPr="003F11D2">
        <w:rPr>
          <w:i/>
          <w:iCs/>
        </w:rPr>
        <w:t>stabilen Betrieb</w:t>
      </w:r>
      <w:r w:rsidR="00297895">
        <w:t xml:space="preserve">. </w:t>
      </w:r>
      <w:r w:rsidR="0083035E">
        <w:t xml:space="preserve">Dennoch kommt es im Verlauf des Betriebstages immer wieder zu Abweichungen, die ein Eingreifen notwendig machen. </w:t>
      </w:r>
      <w:r w:rsidR="006703B9">
        <w:t>Optimalerweise erfolgt dieser Eingriff durch die Betriebsleitstelle oder eine andere befugte Person</w:t>
      </w:r>
      <w:r w:rsidR="00A827FB">
        <w:t xml:space="preserve">. </w:t>
      </w:r>
      <w:r w:rsidR="006C60D2">
        <w:t xml:space="preserve">Vielfach angewandt wird der </w:t>
      </w:r>
      <w:r w:rsidR="003A6F34">
        <w:t xml:space="preserve">sogenannte </w:t>
      </w:r>
      <w:r w:rsidR="003A6F34" w:rsidRPr="003573A8">
        <w:rPr>
          <w:i/>
          <w:iCs/>
        </w:rPr>
        <w:t>Verspätungsausgleich</w:t>
      </w:r>
      <w:r w:rsidR="003A6F34">
        <w:t xml:space="preserve">, bei dem </w:t>
      </w:r>
      <w:r w:rsidR="00A65117">
        <w:t xml:space="preserve">eine Fahrt gegen Ende vorzeitig beendet und auf die Folgefahrt gewechselt wird. Dadurch entfällt zwar ein Teil einer </w:t>
      </w:r>
      <w:r w:rsidR="00B1192F">
        <w:t xml:space="preserve">der ursprünglichen </w:t>
      </w:r>
      <w:r w:rsidR="003573A8">
        <w:t>Fahrt, dafür kann die Folgefahrt im Optimalfall pünktlich gestartet werden.</w:t>
      </w:r>
      <w:r w:rsidR="005800FB">
        <w:t xml:space="preserve"> Wird hingegen ein Streckenabschnitt </w:t>
      </w:r>
      <w:r w:rsidR="0090685A">
        <w:t xml:space="preserve">kurzfristig über längere Zeit </w:t>
      </w:r>
      <w:r w:rsidR="005800FB">
        <w:t xml:space="preserve">gesperrt, </w:t>
      </w:r>
      <w:r w:rsidR="006C1745">
        <w:t xml:space="preserve">muss </w:t>
      </w:r>
      <w:r w:rsidR="0090685A">
        <w:t xml:space="preserve">eine </w:t>
      </w:r>
      <w:r w:rsidR="0090685A" w:rsidRPr="0090685A">
        <w:rPr>
          <w:i/>
          <w:iCs/>
        </w:rPr>
        <w:t>Umleitung</w:t>
      </w:r>
      <w:r w:rsidR="0090685A">
        <w:t xml:space="preserve"> angeordnet werden</w:t>
      </w:r>
      <w:r w:rsidR="005800FB">
        <w:t xml:space="preserve">. Optimalerweise erfolgt die Umleitung so, dass ersatzweise </w:t>
      </w:r>
      <w:r w:rsidR="006C1745">
        <w:t>Haltestellen bedient werden, die geographisch möglichst nahe an den planmäßigen Haltestellen einer Fahrt liegen</w:t>
      </w:r>
      <w:r w:rsidR="00C5751B">
        <w:t xml:space="preserve">, zur Sicherung der Betriebsstabilität können aber einzeln zu bestimmende Halte </w:t>
      </w:r>
      <w:r w:rsidR="00FE71C4">
        <w:t>gezielt entfallen.</w:t>
      </w:r>
      <w:r w:rsidR="006C1745">
        <w:t xml:space="preserve"> </w:t>
      </w:r>
      <w:r w:rsidR="00736F5C">
        <w:t>Ziel der Umleitung ist es, eine größere Verspätung des Fahrzeuges abzufedern</w:t>
      </w:r>
      <w:r w:rsidR="00FB2F4D">
        <w:t xml:space="preserve">, was jedoch nicht immer erreicht werden kann. </w:t>
      </w:r>
      <w:r w:rsidR="00105491">
        <w:t>Solche und vergleichbare</w:t>
      </w:r>
      <w:r w:rsidR="00FE71C4">
        <w:t xml:space="preserve"> Eingriff</w:t>
      </w:r>
      <w:r w:rsidR="00105491">
        <w:t>e</w:t>
      </w:r>
      <w:r w:rsidR="00FE71C4">
        <w:t xml:space="preserve"> </w:t>
      </w:r>
      <w:r w:rsidR="00105491">
        <w:t xml:space="preserve">in den Betriebsablauf </w:t>
      </w:r>
      <w:r w:rsidR="00FE71C4">
        <w:t>w</w:t>
      </w:r>
      <w:r w:rsidR="00105491">
        <w:t>erden</w:t>
      </w:r>
      <w:r w:rsidR="00FE71C4">
        <w:t xml:space="preserve"> als </w:t>
      </w:r>
      <w:r w:rsidR="00105491">
        <w:rPr>
          <w:i/>
          <w:iCs/>
        </w:rPr>
        <w:t>Dispositionsmaßnahmen</w:t>
      </w:r>
      <w:r w:rsidR="00FE71C4">
        <w:t xml:space="preserve"> bezeichnet </w:t>
      </w:r>
      <w:sdt>
        <w:sdtPr>
          <w:alias w:val="To edit, see citavi.com/edit"/>
          <w:tag w:val="CitaviPlaceholder#aed7207f-e46e-4a7f-9458-580e11f779a7"/>
          <w:id w:val="1455757874"/>
          <w:placeholder>
            <w:docPart w:val="2EABA3BB4260457DABF31D366C0DA3B6"/>
          </w:placeholder>
        </w:sdtPr>
        <w:sdtEndPr/>
        <w:sdtContent>
          <w:r w:rsidR="004452EC">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MzUzMThkLTQ5NGEtNDZjNi1iM2M4LTNiZDgzMDY0N2I3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0IiwiU3RhcnRQYWdlIjp7IiRpZCI6IjUiLCIkdHlwZSI6IlN3aXNzQWNhZGVtaWMuUGFnZU51bWJlciwgU3dpc3NBY2FkZW1pYyIsIklzRnVsbHlOdW1lcmljIjp0cnVlLCJOdW1iZXIiOjEyNCwiTnVtYmVyaW5nVHlwZSI6MCwiTnVtZXJhbFN5c3RlbSI6MCwiT3JpZ2luYWxTdHJpbmciOiIxMjQiLCJQcmV0dHlTdHJpbmciOiIxMj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MjQpIn1dfSwiVGFnIjoiQ2l0YXZpUGxhY2Vob2xkZXIjYWVkNzIwN2YtZTQ2ZS00YTdmLTk0NTgtNTgwZTExZjc3OWE3IiwiVGV4dCI6Iih2Z2wuIFNjaHJhbmlsIDIwMTMsIFMuIDEyNCkiLCJXQUlWZXJzaW9uIjoiNi4xMC4wLjAifQ==}</w:instrText>
          </w:r>
          <w:r w:rsidR="004452EC">
            <w:fldChar w:fldCharType="separate"/>
          </w:r>
          <w:r w:rsidR="00227B66">
            <w:t xml:space="preserve">(vgl. </w:t>
          </w:r>
          <w:proofErr w:type="spellStart"/>
          <w:r w:rsidR="00227B66">
            <w:t>Schranil</w:t>
          </w:r>
          <w:proofErr w:type="spellEnd"/>
          <w:r w:rsidR="00227B66">
            <w:t xml:space="preserve"> 2013, S. 124)</w:t>
          </w:r>
          <w:r w:rsidR="004452EC">
            <w:fldChar w:fldCharType="end"/>
          </w:r>
        </w:sdtContent>
      </w:sdt>
      <w:r w:rsidR="00FE71C4">
        <w:t xml:space="preserve">. </w:t>
      </w:r>
      <w:r w:rsidR="0089394B">
        <w:t xml:space="preserve">In Extremfällen kann es notwendig sein, mehrere dispositive Maßnahmen </w:t>
      </w:r>
      <w:r w:rsidR="007E3531">
        <w:t xml:space="preserve">nacheinander </w:t>
      </w:r>
      <w:r w:rsidR="0089394B">
        <w:t>anzuordnen, um die Betriebsstabilität zu gewährleisten.</w:t>
      </w:r>
      <w:r w:rsidR="00D15506">
        <w:t xml:space="preserve"> Zusätzlich zu den Beispielen von Umlauf- und Dienstplanung seien</w:t>
      </w:r>
      <w:r w:rsidR="00792758">
        <w:t xml:space="preserve"> hier das Fahrgastaufkommen und mögliche Anschlüsse an Knotenpunkten genannt.</w:t>
      </w:r>
      <w:r w:rsidR="0089394B">
        <w:t xml:space="preserve"> Letztendlich hängt </w:t>
      </w:r>
      <w:r w:rsidR="00197660">
        <w:t>es von einer Vielzahl von Einflussfaktoren ab, welche Maßnahmen in welchem Fall geeignet sind.</w:t>
      </w:r>
      <w:r w:rsidR="00255F0A">
        <w:t xml:space="preserve"> </w:t>
      </w:r>
      <w:r w:rsidR="00FF3E27">
        <w:t xml:space="preserve">Im Fokus dieser Arbeit steht die automatische Suche nach Umleitungen </w:t>
      </w:r>
      <w:r w:rsidR="00A00417">
        <w:t xml:space="preserve">für Linienbusse </w:t>
      </w:r>
      <w:r w:rsidR="00FF3E27">
        <w:t xml:space="preserve">im Störungsfall, </w:t>
      </w:r>
      <w:r w:rsidR="00A00417">
        <w:t>andere dispositive Maßnahmen werden daher nicht weiter betrachtet.</w:t>
      </w:r>
    </w:p>
    <w:p w14:paraId="3502AC09" w14:textId="7CB8AE8D" w:rsidR="00472F85" w:rsidRDefault="00472F85" w:rsidP="00472F85">
      <w:pPr>
        <w:pStyle w:val="berschrift3"/>
      </w:pPr>
      <w:bookmarkStart w:id="276" w:name="_Toc125899225"/>
      <w:r>
        <w:t>Betriebsstörung</w:t>
      </w:r>
      <w:bookmarkEnd w:id="276"/>
    </w:p>
    <w:p w14:paraId="1E6427D5" w14:textId="5617DDC4" w:rsidR="00472F85" w:rsidRPr="00472F85" w:rsidRDefault="006D0AD5" w:rsidP="00472F85">
      <w:r>
        <w:t xml:space="preserve">Als </w:t>
      </w:r>
      <w:r w:rsidR="00983F44">
        <w:t xml:space="preserve">Arbeitsdefinition für den Begriff der </w:t>
      </w:r>
      <w:r>
        <w:t xml:space="preserve">Störung kann zunächst jede Veränderung eines Systems betrachtet werden, welche eine Abweichung vom Plan erforderlich macht oder unmittelbar </w:t>
      </w:r>
      <w:r w:rsidR="00171C33">
        <w:t xml:space="preserve">zur Folge hat. Zu unterscheiden ist dabei in </w:t>
      </w:r>
      <w:r w:rsidR="00171C33" w:rsidRPr="00F5314D">
        <w:rPr>
          <w:i/>
          <w:iCs/>
        </w:rPr>
        <w:t>technische</w:t>
      </w:r>
      <w:r w:rsidR="00171C33">
        <w:t xml:space="preserve"> und </w:t>
      </w:r>
      <w:r w:rsidR="00171C33" w:rsidRPr="00F5314D">
        <w:rPr>
          <w:i/>
          <w:iCs/>
        </w:rPr>
        <w:t>betriebliche</w:t>
      </w:r>
      <w:r w:rsidR="00171C33">
        <w:t xml:space="preserve"> </w:t>
      </w:r>
      <w:r w:rsidR="00171C33" w:rsidRPr="00F5314D">
        <w:rPr>
          <w:i/>
          <w:iCs/>
        </w:rPr>
        <w:t>Störung</w:t>
      </w:r>
      <w:r w:rsidR="00171C33">
        <w:t xml:space="preserve">. Während erstere eine bestimmte Funktion außer Kraft setzt, hat sie nicht zwangsläufig einen Einfluss auf den laufenden Betrieb. Letztere ist für diese Arbeit von Relevanz und beschreibt eine Störung des planmäßig geregelten Betriebsablaufs </w:t>
      </w:r>
      <w:sdt>
        <w:sdtPr>
          <w:alias w:val="To edit, see citavi.com/edit"/>
          <w:tag w:val="CitaviPlaceholder#a36811c7-daa7-4ef2-99d5-9e7b4dffcc30"/>
          <w:id w:val="1769039789"/>
          <w:placeholder>
            <w:docPart w:val="9C4B10F3345444719025E46491732C0B"/>
          </w:placeholder>
        </w:sdtPr>
        <w:sdtEndPr/>
        <w:sdtContent>
          <w:r w:rsidR="00171C33">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NWM1ZDljLWJlYTYtNGE3MS05YTBlLTMwNTE4ZTU1ZTExOC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FMuIDE2KSJ9XX0sIlRhZyI6IkNpdGF2aVBsYWNlaG9sZGVyI2EzNjgxMWM3LWRhYTctNGVmMi05OWQ1LTllN2I0ZGZmY2MzMCIsIlRleHQiOiIodmdsLiBTY2hyYW5pbCAyMDEzLCBTLiAxNikiLCJXQUlWZXJzaW9uIjoiNi4xMC4wLjAifQ==}</w:instrText>
          </w:r>
          <w:r w:rsidR="00171C33">
            <w:fldChar w:fldCharType="separate"/>
          </w:r>
          <w:r w:rsidR="00227B66">
            <w:t xml:space="preserve">(vgl. </w:t>
          </w:r>
          <w:proofErr w:type="spellStart"/>
          <w:r w:rsidR="00227B66">
            <w:t>Schranil</w:t>
          </w:r>
          <w:proofErr w:type="spellEnd"/>
          <w:r w:rsidR="00227B66">
            <w:t xml:space="preserve"> 2013, S. 16)</w:t>
          </w:r>
          <w:r w:rsidR="00171C33">
            <w:fldChar w:fldCharType="end"/>
          </w:r>
        </w:sdtContent>
      </w:sdt>
      <w:r w:rsidR="00171C33">
        <w:t xml:space="preserve">. </w:t>
      </w:r>
      <w:r w:rsidR="009E4A1E">
        <w:t xml:space="preserve">So handelt es sich beispielsweise beim Ausfall </w:t>
      </w:r>
      <w:r w:rsidR="00B720AF">
        <w:t xml:space="preserve">der Haltestellenbeleuchtung um eine technische Störung, die </w:t>
      </w:r>
      <w:r w:rsidR="00B720AF">
        <w:lastRenderedPageBreak/>
        <w:t xml:space="preserve">jedoch betrieblich keine unmittelbare Auswirkung </w:t>
      </w:r>
      <w:r w:rsidR="00A322A0">
        <w:t xml:space="preserve">auf den laufenden Betrieb hat. Störungen auf der Strecke machen hingegen die Umleitung einzelner Fahrten erforderlich und sind damit den betrieblichen Störungen zuzuordnen. </w:t>
      </w:r>
      <w:r w:rsidR="00983F44">
        <w:t xml:space="preserve">Eine Fahrzeugstörung kann sowohl den technischen als auch den betrieblichen Störungen zugeordnet werden, da die zunächst technische Störung unmittelbare Auswirkungen auf den Betrieb hat. </w:t>
      </w:r>
      <w:r w:rsidR="00171C33">
        <w:t>In dieser Arbeit wird stellvertretend für alle betrieblichen Störungen</w:t>
      </w:r>
      <w:r w:rsidR="009E4A1E">
        <w:t xml:space="preserve"> der Begriff </w:t>
      </w:r>
      <w:r w:rsidR="009E4A1E" w:rsidRPr="009E4A1E">
        <w:rPr>
          <w:i/>
          <w:iCs/>
        </w:rPr>
        <w:t>Betriebsstörung</w:t>
      </w:r>
      <w:r w:rsidR="009E4A1E">
        <w:t xml:space="preserve"> festgelegt.</w:t>
      </w:r>
    </w:p>
    <w:p w14:paraId="3C9AE7FA" w14:textId="49E60164" w:rsidR="00C3565F" w:rsidRDefault="00C3565F" w:rsidP="00C3565F">
      <w:pPr>
        <w:pStyle w:val="berschrift3"/>
      </w:pPr>
      <w:bookmarkStart w:id="277" w:name="_Toc125899226"/>
      <w:r>
        <w:t>Innerbetriebliche und öffentliche Information</w:t>
      </w:r>
      <w:bookmarkEnd w:id="277"/>
    </w:p>
    <w:p w14:paraId="571D452D" w14:textId="1C52F1F2" w:rsidR="007C3BD8" w:rsidRDefault="001E6BBE" w:rsidP="004712F7">
      <w:r>
        <w:t xml:space="preserve">Der </w:t>
      </w:r>
      <w:r w:rsidRPr="00DE018A">
        <w:rPr>
          <w:i/>
          <w:iCs/>
        </w:rPr>
        <w:t>innerbetriebliche und öffentliche Informationsfluss</w:t>
      </w:r>
      <w:r>
        <w:t xml:space="preserve"> </w:t>
      </w:r>
      <w:r w:rsidR="00DE018A">
        <w:t xml:space="preserve">ist essenziell zum Aufrechterhalten der Betriebsstabilität. </w:t>
      </w:r>
      <w:r w:rsidR="007C3BD8" w:rsidRPr="007C3BD8">
        <w:t>Bei dispositiven Maßnahmen wollen Fahrgäste erwiesenermaßen zeitnah über die Störung selbst und mögliche Alternativen informiert werden</w:t>
      </w:r>
      <w:r w:rsidR="00AE1EB4">
        <w:t xml:space="preserve"> </w:t>
      </w:r>
      <w:sdt>
        <w:sdtPr>
          <w:alias w:val="To edit, see citavi.com/edit"/>
          <w:tag w:val="CitaviPlaceholder#237d6b78-e1b0-4e22-a973-5ea54575e3a2"/>
          <w:id w:val="864494164"/>
          <w:placeholder>
            <w:docPart w:val="7D15CACF66D14749BB016A6EB632D495"/>
          </w:placeholder>
        </w:sdtPr>
        <w:sdtEndPr/>
        <w:sdtContent>
          <w:r w:rsidR="00AE1EB4">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2I3YjRjLWY3YTUtNDNmZS05MDJhLTRjZGRlZGE0NGY4NiIsIlJhbmdlTGVuZ3RoIjozMywiUmVmZXJlbmNlSWQiOiI0YzBhN2FhMS1mOGQxLTRiNTctYjc1MS03NmJmM2VhNmQxM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zowMDowNiIsIk1vZGlmaWVkQnkiOiJfU2ViYXN0aWFuIEtub3BmIiwiSWQiOiIzMDc5ZDUwYi04ZTFlLTQzMzYtOGIxOS1jZjA4YWVkZTQ2ZTgiLCJNb2RpZmllZE9uIjoiMjAyMi0xMS0xN1QwNzowMDowNiIsIlByb2plY3QiOnsiJHJlZiI6IjgifX1dLCJPbmxpbmVBZGRyZXNz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EJyZXppbmEgZXQgYWwuIDIwMTIsIFMuIDExKSJ9XX0sIlRhZyI6IkNpdGF2aVBsYWNlaG9sZGVyIzIzN2Q2Yjc4LWUxYjAtNGUyMi1hOTczLTVlYTU0NTc1ZTNhMiIsIlRleHQiOiIodmdsLiBCcmV6aW5hIGV0IGFsLiAyMDEyLCBTLiAxMSkiLCJXQUlWZXJzaW9uIjoiNi4xMC4wLjAifQ==}</w:instrText>
          </w:r>
          <w:r w:rsidR="00AE1EB4">
            <w:fldChar w:fldCharType="separate"/>
          </w:r>
          <w:r w:rsidR="00227B66">
            <w:t>(vgl. Brezina et al. 2012, S. 11)</w:t>
          </w:r>
          <w:r w:rsidR="00AE1EB4">
            <w:fldChar w:fldCharType="end"/>
          </w:r>
        </w:sdtContent>
      </w:sdt>
      <w:r w:rsidR="007D2556">
        <w:t>.</w:t>
      </w:r>
      <w:r w:rsidR="00162F62">
        <w:t xml:space="preserve"> </w:t>
      </w:r>
      <w:r w:rsidR="00162F62" w:rsidRPr="00162F62">
        <w:t>Die innerbetriebliche Information stellt darüber hinaus einen geregelten und gleichmäßigen Betriebsablauf sicher</w:t>
      </w:r>
      <w:r w:rsidR="00162F62">
        <w:t xml:space="preserve"> </w:t>
      </w:r>
      <w:sdt>
        <w:sdtPr>
          <w:alias w:val="To edit, see citavi.com/edit"/>
          <w:tag w:val="CitaviPlaceholder#ba31d8e1-a581-4cfc-98cf-8723c918cc9a"/>
          <w:id w:val="-1487477171"/>
          <w:placeholder>
            <w:docPart w:val="7D15CACF66D14749BB016A6EB632D495"/>
          </w:placeholder>
        </w:sdtPr>
        <w:sdtEndPr/>
        <w:sdtContent>
          <w:r w:rsidR="004F07F1">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YjUzMDY0LWEyNTktNGY5Zi05NDIzLWRlMjdmM2ZmMjU1ZiIsIlJhbmdlTGVuZ3RoIjozMiwiUmVmZXJlbmNlSWQiOiJhN2M5MDgyZC1kMWJiLTQ2MWMtYjg4YS1lNDE3Njg0ZjU1Y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0IGYuIiwiU3RhcnRQYWdlIjp7IiRpZCI6IjUiLCIkdHlwZSI6IlN3aXNzQWNhZGVtaWMuUGFnZU51bWJlciwgU3dpc3NBY2FkZW1pYyIsIklzRnVsbHlOdW1lcmljIjpmYWxzZSwiTnVtYmVyIjo0NCwiTnVtYmVyaW5nVHlwZSI6MCwiTnVtZXJhbFN5c3RlbSI6LTEsIk9yaWdpbmFsU3RyaW5nIjoiNDQgZi4iLCJQcmV0dHlTdHJpbmciOiI0NC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ODQxOS9vcHVzLTg3MTUiLCJVcmlTdHJpbmciOiJodHRwczovL2RvaS5vcmcvMTAuMTg0MTkvb3B1cy04NzE1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3VDA2OjU1OjM0IiwiTW9kaWZpZWRCeSI6Il9TZWJhc3RpYW4gS25vcGYiLCJJZCI6IjdhYjQ3MTU4LTA5OTEtNDhkYS04ODI2LWM5NWM4YjVmMmE1NiIsIk1vZGlmaWVkT24iOiIyMDIyLTExLTE3VDA2OjU1OjM0IiwiUHJvamVjdCI6eyIkcmVmIjoiOCJ9fV0sIk9yZ2FuaXphdGlvbnMiOltdLCJPdGhlcnNJbnZvbHZlZCI6W10sIlB1Ymxpc2hlcnMiOlt7IiRpZCI6IjE2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}</w:instrText>
          </w:r>
          <w:r w:rsidR="004F07F1">
            <w:fldChar w:fldCharType="separate"/>
          </w:r>
          <w:r w:rsidR="00227B66">
            <w:t>(vgl. Scherm et al. 2001, 44 f.)</w:t>
          </w:r>
          <w:r w:rsidR="004F07F1">
            <w:fldChar w:fldCharType="end"/>
          </w:r>
        </w:sdtContent>
      </w:sdt>
      <w:r w:rsidR="004E21F6">
        <w:t xml:space="preserve">. </w:t>
      </w:r>
      <w:r w:rsidR="004D3AF5">
        <w:t xml:space="preserve">Die </w:t>
      </w:r>
      <w:r w:rsidR="004D3AF5" w:rsidRPr="004D3AF5">
        <w:t>Pünktlichkeit und damit einhergehend die Betriebsstabilität ist ähnlich hoch zu bewerten</w:t>
      </w:r>
      <w:r w:rsidR="00D25CDD">
        <w:t xml:space="preserve"> </w:t>
      </w:r>
      <w:sdt>
        <w:sdtPr>
          <w:alias w:val="To edit, see citavi.com/edit"/>
          <w:tag w:val="CitaviPlaceholder#c0e54f89-080a-4b73-bfec-3bfba7f590d9"/>
          <w:id w:val="828789788"/>
          <w:placeholder>
            <w:docPart w:val="7D15CACF66D14749BB016A6EB632D495"/>
          </w:placeholder>
        </w:sdtPr>
        <w:sdtEndPr/>
        <w:sdtContent>
          <w:r w:rsidR="00D25CDD">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MGM4YzVkLTcxMjMtNDhiOS1iNzYyLWY1NzllMTRhYTdlOSIsIlJhbmdlTGVuZ3RoIjozMCwiUmVmZXJlbmNlSWQiOiJlNTZlOGJhOS02ZDFmLTRjNjgtYjZiNC1iZjgwZjExZWFmY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wc3lkb2sucHN5Y2hhcmNoaXZlcy5kZS9qc3B1aS9iaXRzdHJlYW0vMjAuNTAwLjExNzgwLzM0MzMvMS9maW5kbC5wZGYiLCJVcmlTdHJpbmciOiJodHRwczovL3BzeWRvay5wc3ljaGFyY2hpdmVzLmRlL2pzcHVpL2JpdHN0cmVhbS8yMC41MDAuMTE3ODAvMzQzMy8xL2ZpbmRs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ZpbmRsIGV0IGFsLiAyMDIyLCBTLiA2KSJ9XX0sIlRhZyI6IkNpdGF2aVBsYWNlaG9sZGVyI2MwZTU0Zjg5LTA4MGEtNGI3My1iZmVjLTNiZmJhN2Y1OTBkOSIsIlRleHQiOiIodmdsLiBGaW5kbCBldCBhbC4gMjAyMiwgUy4gNikiLCJXQUlWZXJzaW9uIjoiNi4xMC4wLjAifQ==}</w:instrText>
          </w:r>
          <w:r w:rsidR="00D25CDD">
            <w:fldChar w:fldCharType="separate"/>
          </w:r>
          <w:r w:rsidR="00227B66">
            <w:t xml:space="preserve">(vgl. </w:t>
          </w:r>
          <w:proofErr w:type="spellStart"/>
          <w:r w:rsidR="00227B66">
            <w:t>Findl</w:t>
          </w:r>
          <w:proofErr w:type="spellEnd"/>
          <w:r w:rsidR="00227B66">
            <w:t xml:space="preserve"> et al. 2022, S. 6)</w:t>
          </w:r>
          <w:r w:rsidR="00D25CDD">
            <w:fldChar w:fldCharType="end"/>
          </w:r>
        </w:sdtContent>
      </w:sdt>
      <w:r w:rsidR="007E3531">
        <w:t>.</w:t>
      </w:r>
      <w:r w:rsidR="00303EDE">
        <w:t xml:space="preserve"> </w:t>
      </w:r>
      <w:r w:rsidR="00303EDE" w:rsidRPr="00303EDE">
        <w:t xml:space="preserve">Qualifiziertes und erfahrenes Leitstellenpersonal </w:t>
      </w:r>
      <w:r w:rsidR="00926A76">
        <w:t>ist in der Lage, Informationen zielgerichtet und korrekt einzubringen</w:t>
      </w:r>
      <w:r w:rsidR="00303EDE" w:rsidRPr="00303EDE">
        <w:t xml:space="preserve"> und trägt damit einen erheblichen Teil zu einer stabilen Betriebsabwicklung und damit nicht zuletzt auch zur wahrgenommenen Qualität des Verkehrsangebotes auf Seiten der Fahrgäste bei.</w:t>
      </w:r>
    </w:p>
    <w:p w14:paraId="2C3EBF28" w14:textId="7EB99777" w:rsidR="00C3565F" w:rsidRDefault="00C3565F" w:rsidP="00C3565F">
      <w:pPr>
        <w:pStyle w:val="berschrift3"/>
      </w:pPr>
      <w:bookmarkStart w:id="278" w:name="_Toc125899227"/>
      <w:r>
        <w:t>Rechnergestütztes Betriebsleitsystem</w:t>
      </w:r>
      <w:bookmarkEnd w:id="278"/>
    </w:p>
    <w:p w14:paraId="39BBDDFD" w14:textId="31703D00" w:rsidR="00FB492A" w:rsidRDefault="00A1545C" w:rsidP="0026228B">
      <w:r>
        <w:t xml:space="preserve">Das </w:t>
      </w:r>
      <w:r w:rsidRPr="00B07BAE">
        <w:rPr>
          <w:i/>
          <w:iCs/>
        </w:rPr>
        <w:t>rechnergestützte Betriebsleitsystem</w:t>
      </w:r>
      <w:r>
        <w:t xml:space="preserve"> (RBL</w:t>
      </w:r>
      <w:r w:rsidR="00A81181">
        <w:fldChar w:fldCharType="begin"/>
      </w:r>
      <w:r w:rsidR="00A81181">
        <w:instrText xml:space="preserve"> XE "</w:instrText>
      </w:r>
      <w:r w:rsidR="00A81181" w:rsidRPr="00C3563A">
        <w:instrText>RBL</w:instrText>
      </w:r>
      <w:r w:rsidR="00A81181">
        <w:instrText>" \t "</w:instrText>
      </w:r>
      <w:r w:rsidR="00A81181" w:rsidRPr="00A368A1">
        <w:rPr>
          <w:i/>
        </w:rPr>
        <w:instrText>Rechnergestütztes Betriebsleitsystem</w:instrText>
      </w:r>
      <w:r w:rsidR="00A81181">
        <w:instrText xml:space="preserve">" </w:instrText>
      </w:r>
      <w:r w:rsidR="00A81181">
        <w:fldChar w:fldCharType="end"/>
      </w:r>
      <w:r>
        <w:t>)</w:t>
      </w:r>
      <w:r w:rsidR="00A81181">
        <w:t xml:space="preserve"> ist die </w:t>
      </w:r>
      <w:r w:rsidR="0047454E">
        <w:t xml:space="preserve">zentrale Steuereinheit zwischen Betriebsleitstelle und Fahrzeug im ÖPNV-Betrieb. </w:t>
      </w:r>
      <w:r w:rsidR="00BB110D">
        <w:t xml:space="preserve">Sie umfasst </w:t>
      </w:r>
      <w:r w:rsidR="008B73D8">
        <w:t>„</w:t>
      </w:r>
      <w:r w:rsidR="00725B37" w:rsidRPr="00725B37">
        <w:t>die Steuerung der Informations- und Kommunikationsmöglichkeit</w:t>
      </w:r>
      <w:r w:rsidR="00725B37">
        <w:t xml:space="preserve"> </w:t>
      </w:r>
      <w:r w:rsidR="0026228B">
        <w:t xml:space="preserve">zwischen Fahrzeugen und Leitstelle, die Steuerung des Fahrbetriebs und die Aktualisierung der Fahrgastinformation in den Fahrzeugen und an den Haltestellen“ </w:t>
      </w:r>
      <w:sdt>
        <w:sdtPr>
          <w:alias w:val="To edit, see citavi.com/edit"/>
          <w:tag w:val="CitaviPlaceholder#f6ec0292-f633-4e4f-bcb3-4825ab069d9a"/>
          <w:id w:val="378605471"/>
          <w:placeholder>
            <w:docPart w:val="71118BC879174646AE516C3952525605"/>
          </w:placeholder>
        </w:sdtPr>
        <w:sdtEndPr/>
        <w:sdtContent>
          <w:r w:rsidR="0026228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YjNlN2M0LWJiNzktNDFkZS1iZmQ3LTRmZDM4MGEwYTU4OCIsIlJhbmdlTGVuZ3RoIjoyNC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XaW5mcmllZCIsIkxhc3ROYW1lIjoiUmVpbmhhcmR0IiwiUHJvdGVjdGVkIjpmYWxzZSwiU2V4IjoyLCJDcmVhdGVkQnkiOiJfU2ViYXN0aWFuIEtub3BmIiwiQ3JlYXRlZE9uIjoiMjAyMi0xMS0xNFQxNDoxNjoxOCIsIk1vZGlmaWVkQnkiOiJfU2ViYXN0aWFuIEtub3BmIiwiSWQiOiIyNzkxYTNmNC1mNDFmLTQwYTQtYTU4Yy05MjRiZDIwOTkzNjAiLCJNb2RpZmllZE9uIjoiMjAyMi0xMS0xNFQxNDoxNjox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Nhdnp0bTEzLmpwZyIsIlVyaVN0cmluZyI6ImRlYWUzMTMxLTQ3YzQtNDA4Yy1iZGRlLTY4MGM4M2JmZWYx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i4sIGFrdHVhbGlzaWVydGUgQXVmbGFnZSIsIkV2YWx1YXRpb25Db21wbGV4aXR5IjowLCJFdmFsdWF0aW9uU291cmNlVGV4dEZvcm1hdCI6MCwiR3JvdXBzIjpbXSwiSGFzTGFiZWwxIjpmYWxzZSwiSGFzTGFiZWwyIjpmYWxzZSwiSXNibiI6Ijk3OC0zLTY1OC0yMjA1OC03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ZGVwb3NpdC5kbmIuZGUvY2dpLWJpbi9kb2tzZXJ2P2lkPTIwMDk1ZWFlZmYwNTQ1OGViNWM4ZmEwNDQxMjkxZWRkJnByb3Y9TSZkb2tfdmFyPTEmZG9rX2V4dD1odG0iLCJVcmlTdHJpbmciOiJodHRwOi8vZGVwb3NpdC5kbmIuZGUvY2dpLWJpbi9kb2tzZXJ2P2lkPTIwMDk1ZWFlZmYwNTQ1OGViNWM4ZmEwNDQxMjkxZWRkJnByb3Y9TSZkb2tfdmFyPTEmZG9rX2V4dD1odG0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TRUMTQ6MTY6MTgiLCJNb2RpZmllZEJ5IjoiX1NlYmFzdGlhbiBLbm9wZiIsIklkIjoiZmNhZTk2YmYtZjJkMC00M2MyLWFiMzItODdlMWRlODZjZDNkIiwiTW9kaWZpZWRPbiI6IjIwMjItMTEtMTRUMTQ6MTY6M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d3d3Lmdidi5kZS9kbXMvdGliLXViLWhhbm5vdmVyLzEwMzI1NzE1MDAucGRmIiwiVXJpU3RyaW5nIjoiaHR0cDovL3d3dy5nYnYuZGUvZG1zL3RpYi11Yi1oYW5ub3Zlci8xMDMyNTcxNTAwLnBkZ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TRUMTQ6MTY6MTgiLCJNb2RpZmllZEJ5IjoiX1NlYmFzdGlhbiBLbm9wZiIsIklkIjoiZmQ5NmQyMjMtMmVjZi00Zjg2LWJiYzQtOGU3Y2QzZWJlMTFmIiwiTW9kaWZpZWRPbiI6IjIwMjItMTEtMTRUMTQ6MTY6MT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KFJlaW5oYXJkdCAyMDE4LCA1MjAgZi4pIn1dfSwiVGFnIjoiQ2l0YXZpUGxhY2Vob2xkZXIjZjZlYzAyOTItZjYzMy00ZTRmLWJjYjMtNDgyNWFiMDY5ZDlhIiwiVGV4dCI6IihSZWluaGFyZHQgMjAxOCwgNTIwIGYuKSIsIldBSVZlcnNpb24iOiI2LjEwLjAuMCJ9}</w:instrText>
          </w:r>
          <w:r w:rsidR="0026228B">
            <w:fldChar w:fldCharType="separate"/>
          </w:r>
          <w:r w:rsidR="00227B66">
            <w:t>(Reinhardt 2018, 520 f.)</w:t>
          </w:r>
          <w:r w:rsidR="0026228B">
            <w:fldChar w:fldCharType="end"/>
          </w:r>
        </w:sdtContent>
      </w:sdt>
      <w:r w:rsidR="00E93237">
        <w:t>.</w:t>
      </w:r>
      <w:r w:rsidR="0026228B">
        <w:t xml:space="preserve"> </w:t>
      </w:r>
      <w:r w:rsidR="0047454E">
        <w:t xml:space="preserve">Zwischenzeitlich ist der Begriff </w:t>
      </w:r>
      <w:r w:rsidR="0047454E" w:rsidRPr="00B07BAE">
        <w:rPr>
          <w:i/>
          <w:iCs/>
        </w:rPr>
        <w:t>Intermodal Transportation Control System</w:t>
      </w:r>
      <w:r w:rsidR="0047454E">
        <w:t xml:space="preserve"> (ITCS</w:t>
      </w:r>
      <w:r w:rsidR="00BB110D">
        <w:fldChar w:fldCharType="begin"/>
      </w:r>
      <w:r w:rsidR="00BB110D">
        <w:instrText xml:space="preserve"> XE "</w:instrText>
      </w:r>
      <w:r w:rsidR="00BB110D" w:rsidRPr="001E4F3F">
        <w:instrText>ITCS</w:instrText>
      </w:r>
      <w:r w:rsidR="00BB110D">
        <w:instrText>" \t "</w:instrText>
      </w:r>
      <w:r w:rsidR="00BB110D" w:rsidRPr="00D05031">
        <w:rPr>
          <w:i/>
        </w:rPr>
        <w:instrText>Intermodal Transportation Control System</w:instrText>
      </w:r>
      <w:r w:rsidR="00BB110D">
        <w:instrText xml:space="preserve">" </w:instrText>
      </w:r>
      <w:r w:rsidR="00BB110D">
        <w:fldChar w:fldCharType="end"/>
      </w:r>
      <w:r w:rsidR="0047454E">
        <w:t xml:space="preserve">) </w:t>
      </w:r>
      <w:r w:rsidR="00E76B09">
        <w:t xml:space="preserve">als Synonym </w:t>
      </w:r>
      <w:r w:rsidR="0047454E">
        <w:t xml:space="preserve">anstelle des RBL getreten. Zur Vereinheitlichung </w:t>
      </w:r>
      <w:r w:rsidR="00E76B09">
        <w:t xml:space="preserve">wird in dieser Arbeit jedoch ausschließlich </w:t>
      </w:r>
      <w:r w:rsidR="002E7126">
        <w:t>letztere Bezeichnung verwendet.</w:t>
      </w:r>
      <w:r w:rsidR="00E93237">
        <w:t xml:space="preserve"> Über das ITCS besteht eine bidirektionale Kommunikationsschnittstelle zwischen Betriebsleitstell</w:t>
      </w:r>
      <w:r w:rsidR="001532BE">
        <w:t>e und Fahr</w:t>
      </w:r>
      <w:r w:rsidR="004F7025">
        <w:t xml:space="preserve">zeug beziehungsweise Fahrpersonal. Durch </w:t>
      </w:r>
      <w:r w:rsidR="00B147FA">
        <w:t xml:space="preserve">die Ortung im Fahrzeug hat die Betriebsleitstelle stets Kenntnis vom aktuellen Standort eines Fahrzeugs. </w:t>
      </w:r>
      <w:r w:rsidR="003C13B0">
        <w:t xml:space="preserve">Ist zudem ein Soll-Fahrplan im System hinterlegt, kann die Betriebsleitstelle auf einen Blick Fahrzeuge sehen, die vom Soll abweichen. Das betrifft sowohl Fahrzeiten als auch Fahrweg. Über eine Mobilfunkschnittstelle kann die </w:t>
      </w:r>
      <w:r w:rsidR="00435033">
        <w:t>Betriebsl</w:t>
      </w:r>
      <w:r w:rsidR="003C13B0">
        <w:t>eitstelle dem Fahrpersonal Anweisungen erteilen</w:t>
      </w:r>
      <w:r w:rsidR="00435033">
        <w:t xml:space="preserve"> und das Fahrpersonal die Betriebsleitstelle außerdem über Störungen im Betriebsablauf informieren. </w:t>
      </w:r>
      <w:r w:rsidR="00693E47">
        <w:lastRenderedPageBreak/>
        <w:t xml:space="preserve">Ebenso können über das ITCS Fahrgäste über die Informationsbildschirme im Fahrzeug und an den Haltestelle </w:t>
      </w:r>
      <w:r w:rsidR="00F02957">
        <w:t xml:space="preserve">über Abweichungen informiert werden </w:t>
      </w:r>
      <w:sdt>
        <w:sdtPr>
          <w:alias w:val="To edit, see citavi.com/edit"/>
          <w:tag w:val="CitaviPlaceholder#5bbe6f84-fec4-4ebb-9731-e91ddfeaac42"/>
          <w:id w:val="-759986901"/>
          <w:placeholder>
            <w:docPart w:val="71118BC879174646AE516C3952525605"/>
          </w:placeholder>
        </w:sdtPr>
        <w:sdtEndPr/>
        <w:sdtContent>
          <w:r w:rsidR="0038155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zNhNTNiLTYyN2MtNDIyZi1hMzAyLWFmOGMyYTdiYzU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TIwIGYuKSJ9XX0sIlRhZyI6IkNpdGF2aVBsYWNlaG9sZGVyIzViYmU2Zjg0LWZlYzQtNGViYi05NzMxLWU5MWRkZmVhYWM0MiIsIlRleHQiOiIodmdsLiBSZWluaGFyZHQgMjAxOCwgNTIwIGYuKSIsIldBSVZlcnNpb24iOiI2LjEwLjAuMCJ9}</w:instrText>
          </w:r>
          <w:r w:rsidR="0038155A">
            <w:fldChar w:fldCharType="separate"/>
          </w:r>
          <w:r w:rsidR="00227B66">
            <w:t>(vgl. Reinhardt 2018, 520 f.)</w:t>
          </w:r>
          <w:r w:rsidR="0038155A">
            <w:fldChar w:fldCharType="end"/>
          </w:r>
        </w:sdtContent>
      </w:sdt>
      <w:r w:rsidR="0038155A">
        <w:t>.</w:t>
      </w:r>
    </w:p>
    <w:p w14:paraId="61E28CE8" w14:textId="1FC6F9C7" w:rsidR="00C3565F" w:rsidRDefault="00C3565F" w:rsidP="00C3565F">
      <w:pPr>
        <w:pStyle w:val="berschrift3"/>
      </w:pPr>
      <w:bookmarkStart w:id="279" w:name="_Toc125899228"/>
      <w:r>
        <w:t>Bordrechner</w:t>
      </w:r>
      <w:bookmarkEnd w:id="279"/>
    </w:p>
    <w:p w14:paraId="61B73014" w14:textId="478CFC16" w:rsidR="008C693A" w:rsidRDefault="00CF5E76" w:rsidP="00D8311F">
      <w:r>
        <w:t xml:space="preserve">Der </w:t>
      </w:r>
      <w:r w:rsidRPr="002D557B">
        <w:rPr>
          <w:i/>
          <w:iCs/>
        </w:rPr>
        <w:t>Bordrechner</w:t>
      </w:r>
      <w:r>
        <w:t>, oftmals auch als Bord</w:t>
      </w:r>
      <w:r w:rsidR="00DA51DD">
        <w:t>-U</w:t>
      </w:r>
      <w:r>
        <w:t xml:space="preserve">nit bezeichnet, </w:t>
      </w:r>
      <w:r w:rsidR="00CB6A64">
        <w:t>ist das Gegenstück zum ITCS auf Fahrzeugebene. Der Bordrechner hält den Sollfahrplan vor, sodass selbst bei unterbrochener Mobilfunkverbindung ein autonomer Betrieb mit funktionierenden Haltestellenansagen und</w:t>
      </w:r>
      <w:r w:rsidR="00561D0F">
        <w:t xml:space="preserve"> Fahrastinformation möglich ist und bündelt darüber hinaus alle Informationen, die im Fahrzeug zusammenlaufen</w:t>
      </w:r>
      <w:r w:rsidR="00732638">
        <w:t xml:space="preserve"> </w:t>
      </w:r>
      <w:sdt>
        <w:sdtPr>
          <w:alias w:val="To edit, see citavi.com/edit"/>
          <w:tag w:val="CitaviPlaceholder#fedcbd7f-5b4a-401c-ac18-c95f26f4dc5b"/>
          <w:id w:val="2080786558"/>
          <w:placeholder>
            <w:docPart w:val="1A0AD325178842E3A7884E7E86CFC6DC"/>
          </w:placeholder>
        </w:sdtPr>
        <w:sdtEndPr/>
        <w:sdtContent>
          <w:r w:rsidR="0073263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zEzOWI4LWMzODYtNDZiYy05MGZmLTAxZTA1NmZkYjBlNi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xIiwiU3RhcnRQYWdlIjp7IiRpZCI6IjUiLCIkdHlwZSI6IlN3aXNzQWNhZGVtaWMuUGFnZU51bWJlciwgU3dpc3NBY2FkZW1pYyIsIklzRnVsbHlOdW1lcmljIjp0cnVlLCJOdW1iZXIiOjUyMSwiTnVtYmVyaW5nVHlwZSI6MCwiTnVtZXJhbFN5c3RlbSI6MCwiT3JpZ2luYWxTdHJpbmciOiI1MjEiLCJQcmV0dHlTdHJpbmciOiI1MjE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TIxKSJ9XX0sIlRhZyI6IkNpdGF2aVBsYWNlaG9sZGVyI2ZlZGNiZDdmLTViNGEtNDAxYy1hYzE4LWM5NWYyNmY0ZGM1YiIsIlRleHQiOiIodmdsLiBSZWluaGFyZHQgMjAxOCwgUy4gNTIxKSIsIldBSVZlcnNpb24iOiI2LjEwLjAuMCJ9}</w:instrText>
          </w:r>
          <w:r w:rsidR="00732638">
            <w:fldChar w:fldCharType="separate"/>
          </w:r>
          <w:r w:rsidR="00227B66">
            <w:t>(vgl. Reinhardt 2018, S. 521)</w:t>
          </w:r>
          <w:r w:rsidR="00732638">
            <w:fldChar w:fldCharType="end"/>
          </w:r>
        </w:sdtContent>
      </w:sdt>
      <w:r w:rsidR="00561D0F">
        <w:t xml:space="preserve">. Hierzu zählen </w:t>
      </w:r>
      <w:r w:rsidR="00DF6E4D">
        <w:t xml:space="preserve">unter </w:t>
      </w:r>
      <w:r w:rsidR="00BE7EAF">
        <w:t>anderem</w:t>
      </w:r>
      <w:r w:rsidR="00DF6E4D">
        <w:t xml:space="preserve"> Standort, </w:t>
      </w:r>
      <w:r w:rsidR="00DA51DD">
        <w:t xml:space="preserve">Wegzählerimpuls und </w:t>
      </w:r>
      <w:r w:rsidR="006E369E">
        <w:t xml:space="preserve">Protokolle über </w:t>
      </w:r>
      <w:r w:rsidR="00E673BD">
        <w:t>Handlungen des Fahrpersonals.</w:t>
      </w:r>
      <w:r w:rsidR="006E369E">
        <w:t xml:space="preserve"> </w:t>
      </w:r>
      <w:r w:rsidR="00683969">
        <w:t xml:space="preserve">Durch den Bordrechner werden all diese Daten schließlich dem ITCS </w:t>
      </w:r>
      <w:r w:rsidR="00BE7EAF">
        <w:t>übergeben.</w:t>
      </w:r>
      <w:r w:rsidR="008C693A">
        <w:br w:type="page"/>
      </w:r>
    </w:p>
    <w:p w14:paraId="3D5D05D4" w14:textId="7223E6B2" w:rsidR="000F21E6" w:rsidRDefault="00616BC3" w:rsidP="008C693A">
      <w:pPr>
        <w:pStyle w:val="berschrift1"/>
      </w:pPr>
      <w:bookmarkStart w:id="280" w:name="_Toc125899229"/>
      <w:r>
        <w:lastRenderedPageBreak/>
        <w:t xml:space="preserve">Theoretische </w:t>
      </w:r>
      <w:r w:rsidR="0092314B">
        <w:t>Modellierung und Konzeption</w:t>
      </w:r>
      <w:bookmarkEnd w:id="280"/>
    </w:p>
    <w:p w14:paraId="2348A35C" w14:textId="3091FF5A" w:rsidR="008C693A" w:rsidRPr="00C232AA" w:rsidRDefault="008C693A" w:rsidP="008C693A">
      <w:r>
        <w:t>In diesem Kapite</w:t>
      </w:r>
      <w:r w:rsidR="00473C85">
        <w:t xml:space="preserve">l werden zunächst die theoretischen Grundlagen zur Modellierung </w:t>
      </w:r>
      <w:del w:id="281" w:author="Sebastian Knopf" w:date="2023-01-31T07:21:00Z">
        <w:r w:rsidR="008541B4" w:rsidDel="002D34A5">
          <w:delText>de</w:delText>
        </w:r>
        <w:r w:rsidR="00B863AC" w:rsidDel="002D34A5">
          <w:delText>s</w:delText>
        </w:r>
        <w:r w:rsidR="008541B4" w:rsidDel="002D34A5">
          <w:delText xml:space="preserve"> Problems </w:delText>
        </w:r>
      </w:del>
      <w:ins w:id="282" w:author="Sebastian Knopf" w:date="2023-01-31T07:21:00Z">
        <w:r w:rsidR="002D34A5">
          <w:t xml:space="preserve">der Systemumgebung </w:t>
        </w:r>
      </w:ins>
      <w:r w:rsidR="008541B4">
        <w:t>erörtert. Hierzu werden zunächst</w:t>
      </w:r>
      <w:r w:rsidR="00B863AC">
        <w:t xml:space="preserve"> praxisnahe Beispielszenarien </w:t>
      </w:r>
      <w:r w:rsidR="00DC0E16">
        <w:t xml:space="preserve">konstruiert, welche im Nachgang als Grundlage zur Evaluation dienen sollen. </w:t>
      </w:r>
      <w:r w:rsidR="00D2025A">
        <w:t>Im</w:t>
      </w:r>
      <w:ins w:id="283" w:author="Sebastian Knopf" w:date="2023-01-31T07:22:00Z">
        <w:r w:rsidR="002D34A5">
          <w:t xml:space="preserve"> </w:t>
        </w:r>
      </w:ins>
      <w:del w:id="284" w:author="Sebastian Knopf" w:date="2023-01-31T07:24:00Z">
        <w:r w:rsidR="00D2025A" w:rsidDel="002D34A5">
          <w:delText xml:space="preserve"> folgenden</w:delText>
        </w:r>
      </w:del>
      <w:ins w:id="285" w:author="Sebastian Knopf" w:date="2023-01-31T07:24:00Z">
        <w:r w:rsidR="002D34A5">
          <w:t>darauffolgenden</w:t>
        </w:r>
      </w:ins>
      <w:r w:rsidR="00D2025A">
        <w:t xml:space="preserve"> Unterkapitel wird ermittelt, welche</w:t>
      </w:r>
      <w:r w:rsidR="00CD07FC">
        <w:t xml:space="preserve">r Umfang an Daten </w:t>
      </w:r>
      <w:del w:id="286" w:author="Sebastian Knopf" w:date="2023-01-31T07:22:00Z">
        <w:r w:rsidR="00CD07FC" w:rsidDel="002D34A5">
          <w:delText xml:space="preserve">zumindest </w:delText>
        </w:r>
      </w:del>
      <w:ins w:id="287" w:author="Sebastian Knopf" w:date="2023-01-31T07:22:00Z">
        <w:r w:rsidR="002D34A5">
          <w:t>mindestens</w:t>
        </w:r>
        <w:r w:rsidR="002D34A5">
          <w:t xml:space="preserve"> </w:t>
        </w:r>
      </w:ins>
      <w:r w:rsidR="00CD07FC">
        <w:t>benötigt wird. Anschließend w</w:t>
      </w:r>
      <w:r w:rsidR="00C232AA">
        <w:t>erden</w:t>
      </w:r>
      <w:r w:rsidR="00CD07FC">
        <w:t xml:space="preserve"> basierend auf der Verfügbarkeit der Daten und den ersten Erkenntnissen </w:t>
      </w:r>
      <w:r w:rsidR="001B7460">
        <w:t xml:space="preserve">aus </w:t>
      </w:r>
      <w:r w:rsidR="001B7460" w:rsidRPr="001B7460">
        <w:rPr>
          <w:b/>
          <w:bCs/>
        </w:rPr>
        <w:t xml:space="preserve">Kapitel </w:t>
      </w:r>
      <w:r w:rsidR="001B7460" w:rsidRPr="001B7460">
        <w:rPr>
          <w:b/>
          <w:bCs/>
        </w:rPr>
        <w:fldChar w:fldCharType="begin"/>
      </w:r>
      <w:r w:rsidR="001B7460" w:rsidRPr="001B7460">
        <w:rPr>
          <w:b/>
          <w:bCs/>
        </w:rPr>
        <w:instrText xml:space="preserve"> REF _Ref119658271 \r \h </w:instrText>
      </w:r>
      <w:r w:rsidR="001B7460">
        <w:rPr>
          <w:b/>
          <w:bCs/>
        </w:rPr>
        <w:instrText xml:space="preserve"> \* MERGEFORMAT </w:instrText>
      </w:r>
      <w:r w:rsidR="001B7460" w:rsidRPr="001B7460">
        <w:rPr>
          <w:b/>
          <w:bCs/>
        </w:rPr>
      </w:r>
      <w:r w:rsidR="001B7460" w:rsidRPr="001B7460">
        <w:rPr>
          <w:b/>
          <w:bCs/>
        </w:rPr>
        <w:fldChar w:fldCharType="separate"/>
      </w:r>
      <w:r w:rsidR="000E5A92">
        <w:rPr>
          <w:b/>
          <w:bCs/>
        </w:rPr>
        <w:t>2</w:t>
      </w:r>
      <w:r w:rsidR="001B7460" w:rsidRPr="001B7460">
        <w:rPr>
          <w:b/>
          <w:bCs/>
        </w:rPr>
        <w:fldChar w:fldCharType="end"/>
      </w:r>
      <w:r w:rsidR="00C232AA">
        <w:rPr>
          <w:b/>
          <w:bCs/>
        </w:rPr>
        <w:t xml:space="preserve"> </w:t>
      </w:r>
      <w:del w:id="288" w:author="Sebastian Knopf" w:date="2023-01-31T07:24:00Z">
        <w:r w:rsidR="00C232AA" w:rsidRPr="00C232AA" w:rsidDel="002D34A5">
          <w:delText xml:space="preserve">zwei </w:delText>
        </w:r>
      </w:del>
      <w:r w:rsidR="00C232AA" w:rsidRPr="00C232AA">
        <w:t>geeignet erscheinende Algorithmen aus dem Bereich des Reinforcement Learning ausgewählt.</w:t>
      </w:r>
      <w:r w:rsidR="007F67B2">
        <w:t xml:space="preserve"> Das Kapitel schließt mit der Aufstellung eine</w:t>
      </w:r>
      <w:ins w:id="289" w:author="Sebastian Knopf" w:date="2023-01-31T07:26:00Z">
        <w:r w:rsidR="002D34A5">
          <w:t>s</w:t>
        </w:r>
      </w:ins>
      <w:del w:id="290" w:author="Sebastian Knopf" w:date="2023-01-31T07:25:00Z">
        <w:r w:rsidR="007F67B2" w:rsidDel="002D34A5">
          <w:delText>s</w:delText>
        </w:r>
      </w:del>
      <w:r w:rsidR="007F67B2">
        <w:t xml:space="preserve"> theoretischen </w:t>
      </w:r>
      <w:del w:id="291" w:author="Sebastian Knopf" w:date="2023-01-31T07:25:00Z">
        <w:r w:rsidR="007F67B2" w:rsidDel="002D34A5">
          <w:delText>Modell</w:delText>
        </w:r>
      </w:del>
      <w:ins w:id="292" w:author="Sebastian Knopf" w:date="2023-01-31T07:25:00Z">
        <w:r w:rsidR="002D34A5">
          <w:t>Systemkonzepte</w:t>
        </w:r>
      </w:ins>
      <w:del w:id="293" w:author="Sebastian Knopf" w:date="2023-01-31T07:25:00Z">
        <w:r w:rsidR="007F67B2" w:rsidDel="002D34A5">
          <w:delText>s</w:delText>
        </w:r>
      </w:del>
      <w:r w:rsidR="007F67B2">
        <w:t xml:space="preserve">, welches im folgenden Kapitel </w:t>
      </w:r>
      <w:ins w:id="294" w:author="Sebastian Knopf" w:date="2023-01-31T07:26:00Z">
        <w:r w:rsidR="00E52A9D">
          <w:t xml:space="preserve">dann teilweise </w:t>
        </w:r>
      </w:ins>
      <w:r w:rsidR="007F67B2">
        <w:t>prototypisch für Versuchszwecke umgesetzt wird.</w:t>
      </w:r>
    </w:p>
    <w:p w14:paraId="1AF39798" w14:textId="5055F29E" w:rsidR="008C693A" w:rsidRDefault="003641DC" w:rsidP="008C693A">
      <w:pPr>
        <w:pStyle w:val="berschrift2"/>
      </w:pPr>
      <w:bookmarkStart w:id="295" w:name="_Ref120178867"/>
      <w:bookmarkStart w:id="296" w:name="_Toc125899230"/>
      <w:r>
        <w:t>Aufstellung</w:t>
      </w:r>
      <w:r w:rsidR="00852006">
        <w:t xml:space="preserve"> geeigneter Beispielszenarien</w:t>
      </w:r>
      <w:bookmarkEnd w:id="295"/>
      <w:bookmarkEnd w:id="296"/>
    </w:p>
    <w:p w14:paraId="0FAFE24B" w14:textId="19F2FFBD" w:rsidR="00DD342A" w:rsidRDefault="00DD342A" w:rsidP="00DD342A">
      <w:r>
        <w:t xml:space="preserve">Im Rahmen der Arbeit sollen die Ergebnisse </w:t>
      </w:r>
      <w:r w:rsidR="001E4A5F">
        <w:t>verschiedener</w:t>
      </w:r>
      <w:r>
        <w:t xml:space="preserve"> ML-Algorithmen </w:t>
      </w:r>
      <w:ins w:id="297" w:author="Sebastian Knopf" w:date="2023-01-31T07:26:00Z">
        <w:r w:rsidR="00E52A9D">
          <w:t>zur Auswahl geeigneter dispositive</w:t>
        </w:r>
      </w:ins>
      <w:ins w:id="298" w:author="Sebastian Knopf" w:date="2023-01-31T07:27:00Z">
        <w:r w:rsidR="00E52A9D">
          <w:t xml:space="preserve">n Maßnahmen für Linienbusse </w:t>
        </w:r>
      </w:ins>
      <w:r>
        <w:t>miteinander verglichen werden. Hierzu ist es zunächst erforderlich, geeignete Szenarien festzulegen, welche einen praxisnahen objektiven und subjektiven Vergleich der Ergebnisse ermöglichen. Die Szenarien sollen zumindest folgende Anforderungen erfüllen:</w:t>
      </w:r>
    </w:p>
    <w:p w14:paraId="4B83D4D3" w14:textId="569A02FD" w:rsidR="00DD342A" w:rsidRDefault="00DD342A" w:rsidP="001A5F54">
      <w:pPr>
        <w:pStyle w:val="Listenabsatz"/>
        <w:numPr>
          <w:ilvl w:val="0"/>
          <w:numId w:val="32"/>
        </w:numPr>
      </w:pPr>
      <w:r>
        <w:t>Es sollen sowohl städtische als auch ländliche Gebiete erfasst werden</w:t>
      </w:r>
    </w:p>
    <w:p w14:paraId="3BA96FC7" w14:textId="77777777" w:rsidR="001A5F54" w:rsidRDefault="001A5F54" w:rsidP="001A5F54">
      <w:pPr>
        <w:pStyle w:val="Listenabsatz"/>
        <w:numPr>
          <w:ilvl w:val="0"/>
          <w:numId w:val="32"/>
        </w:numPr>
      </w:pPr>
      <w:r>
        <w:t>Stadt- und Regionalbuslinien sollen gleichermaßen inkludiert sein</w:t>
      </w:r>
    </w:p>
    <w:p w14:paraId="619861B3" w14:textId="77777777" w:rsidR="001A5F54" w:rsidRDefault="001A5F54" w:rsidP="001A5F54">
      <w:pPr>
        <w:pStyle w:val="Listenabsatz"/>
        <w:numPr>
          <w:ilvl w:val="0"/>
          <w:numId w:val="32"/>
        </w:numPr>
      </w:pPr>
      <w:r>
        <w:t>Je Szenario soll ein Störfall trainiert werden</w:t>
      </w:r>
    </w:p>
    <w:p w14:paraId="3E1C010B" w14:textId="31DCF9AB" w:rsidR="00DD342A" w:rsidRDefault="00DD342A" w:rsidP="00DD342A">
      <w:r>
        <w:t xml:space="preserve">Basierend auf diesen Maßregeln werden </w:t>
      </w:r>
      <w:del w:id="299" w:author="Sebastian Knopf" w:date="2023-01-31T07:27:00Z">
        <w:r w:rsidR="00067075" w:rsidDel="00E52A9D">
          <w:delText>drei</w:delText>
        </w:r>
        <w:r w:rsidDel="00E52A9D">
          <w:delText xml:space="preserve"> </w:delText>
        </w:r>
      </w:del>
      <w:ins w:id="300" w:author="Sebastian Knopf" w:date="2023-01-31T07:30:00Z">
        <w:r w:rsidR="00E52A9D">
          <w:t xml:space="preserve">drei </w:t>
        </w:r>
      </w:ins>
      <w:r>
        <w:t xml:space="preserve">Szenarien aus dem Raum Pforzheim und Umland ausgewählt. Betroffen sind jeweils </w:t>
      </w:r>
      <w:r w:rsidR="00067075">
        <w:t>Regional- und Stadtbuslinien</w:t>
      </w:r>
      <w:r>
        <w:t xml:space="preserve">. Bedingt durch die unterschiedliche Haltepolitik der Linien ergibt sich je nach geographischem Betrachtungsraum ein unterschiedlicher Fahrweg mit entsprechend voneinander abweichenden Haltestellenfolgen. </w:t>
      </w:r>
      <w:moveToRangeStart w:id="301" w:author="Sebastian Knopf" w:date="2023-01-31T07:28:00Z" w:name="move126042520"/>
      <w:moveTo w:id="302" w:author="Sebastian Knopf" w:date="2023-01-31T07:28:00Z">
        <w:r w:rsidR="00E52A9D">
          <w:t>Die Karte</w:t>
        </w:r>
      </w:moveTo>
      <w:ins w:id="303" w:author="Sebastian Knopf" w:date="2023-01-31T07:28:00Z">
        <w:r w:rsidR="00E52A9D">
          <w:t>nansichten</w:t>
        </w:r>
      </w:ins>
      <w:moveTo w:id="304" w:author="Sebastian Knopf" w:date="2023-01-31T07:28:00Z">
        <w:r w:rsidR="00E52A9D">
          <w:t xml:space="preserve"> </w:t>
        </w:r>
        <w:del w:id="305" w:author="Sebastian Knopf" w:date="2023-01-31T07:28:00Z">
          <w:r w:rsidR="00E52A9D" w:rsidDel="00E52A9D">
            <w:delText>ist</w:delText>
          </w:r>
        </w:del>
      </w:moveTo>
      <w:ins w:id="306" w:author="Sebastian Knopf" w:date="2023-01-31T07:28:00Z">
        <w:r w:rsidR="00E52A9D">
          <w:t xml:space="preserve"> sind</w:t>
        </w:r>
      </w:ins>
      <w:moveTo w:id="307" w:author="Sebastian Knopf" w:date="2023-01-31T07:28:00Z">
        <w:r w:rsidR="00E52A9D">
          <w:t xml:space="preserve"> in vergrößerter Ansicht </w:t>
        </w:r>
      </w:moveTo>
      <w:ins w:id="308" w:author="Sebastian Knopf" w:date="2023-01-31T07:28:00Z">
        <w:r w:rsidR="00E52A9D">
          <w:t xml:space="preserve">zusätzlich </w:t>
        </w:r>
      </w:ins>
      <w:moveTo w:id="309" w:author="Sebastian Knopf" w:date="2023-01-31T07:28:00Z">
        <w:r w:rsidR="00E52A9D">
          <w:t>im Anhang zu finden.</w:t>
        </w:r>
      </w:moveTo>
      <w:moveToRangeEnd w:id="301"/>
    </w:p>
    <w:p w14:paraId="4316912B" w14:textId="77777777" w:rsidR="00DD342A" w:rsidRPr="00DD342A" w:rsidRDefault="00DD342A" w:rsidP="00DD342A">
      <w:pPr>
        <w:rPr>
          <w:b/>
          <w:bCs/>
        </w:rPr>
      </w:pPr>
      <w:r w:rsidRPr="00DD342A">
        <w:rPr>
          <w:b/>
          <w:bCs/>
        </w:rPr>
        <w:t>Stadt-Szenario</w:t>
      </w:r>
    </w:p>
    <w:p w14:paraId="53CBF96F" w14:textId="69AB0C98" w:rsidR="00DD342A" w:rsidRDefault="00DD342A" w:rsidP="00DD342A">
      <w:r>
        <w:t xml:space="preserve">Betrachtet werden soll der Abschnitt </w:t>
      </w:r>
      <w:r w:rsidR="007175B6">
        <w:t>der</w:t>
      </w:r>
      <w:r>
        <w:t xml:space="preserve"> </w:t>
      </w:r>
      <w:r w:rsidR="00EE63DC">
        <w:t>Kaiser-Friedrich-Straße</w:t>
      </w:r>
      <w:r>
        <w:t xml:space="preserve"> in der Stadt Pforzheim. Auf diesem Abschnitt verkehr</w:t>
      </w:r>
      <w:r w:rsidR="00565055">
        <w:t>t</w:t>
      </w:r>
      <w:r>
        <w:t xml:space="preserve"> die Stadtbuslinie 2 jeweils in beide Fahrtrichtungen</w:t>
      </w:r>
      <w:r w:rsidR="005B06A0">
        <w:t xml:space="preserve"> im 15min-Takt</w:t>
      </w:r>
      <w:r>
        <w:t xml:space="preserve">. Aufgrund eines schweren Verkehrsunfalls ist die </w:t>
      </w:r>
      <w:r w:rsidR="0081725B">
        <w:t xml:space="preserve">Kaiser-Friedrich-Straße im östlichen Teil </w:t>
      </w:r>
      <w:r>
        <w:t xml:space="preserve">für </w:t>
      </w:r>
      <w:r>
        <w:lastRenderedPageBreak/>
        <w:t xml:space="preserve">mindestens zwei Stunden voll gesperrt, sodass die Buslinien weiträumig umgeleitet werden </w:t>
      </w:r>
      <w:r w:rsidR="00BD69FE">
        <w:rPr>
          <w:noProof/>
        </w:rPr>
        <mc:AlternateContent>
          <mc:Choice Requires="wps">
            <w:drawing>
              <wp:anchor distT="0" distB="0" distL="114300" distR="114300" simplePos="0" relativeHeight="251649041" behindDoc="0" locked="0" layoutInCell="1" allowOverlap="1" wp14:anchorId="0917D3BB" wp14:editId="6B4FEB22">
                <wp:simplePos x="0" y="0"/>
                <wp:positionH relativeFrom="margin">
                  <wp:align>right</wp:align>
                </wp:positionH>
                <wp:positionV relativeFrom="paragraph">
                  <wp:posOffset>2978868</wp:posOffset>
                </wp:positionV>
                <wp:extent cx="5579745" cy="635"/>
                <wp:effectExtent l="0" t="0" r="1905" b="0"/>
                <wp:wrapTopAndBottom/>
                <wp:docPr id="30" name="Textfeld 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A24A6EC" w14:textId="4F599877" w:rsidR="00FF2DE6" w:rsidRPr="00020D65" w:rsidRDefault="00FF2DE6" w:rsidP="00FF2DE6">
                            <w:pPr>
                              <w:pStyle w:val="Beschriftung"/>
                              <w:rPr>
                                <w:sz w:val="21"/>
                              </w:rPr>
                            </w:pPr>
                            <w:bookmarkStart w:id="310" w:name="_Toc125899262"/>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7D3BB" id="Textfeld 30" o:spid="_x0000_s1047" type="#_x0000_t202" style="position:absolute;left:0;text-align:left;margin-left:388.15pt;margin-top:234.55pt;width:439.35pt;height:.05pt;z-index:25164904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" stroked="f">
                <v:textbox style="mso-fit-shape-to-text:t" inset="0,0,0,0">
                  <w:txbxContent>
                    <w:p w14:paraId="5A24A6EC" w14:textId="4F599877" w:rsidR="00FF2DE6" w:rsidRPr="00020D65" w:rsidRDefault="00FF2DE6" w:rsidP="00FF2DE6">
                      <w:pPr>
                        <w:pStyle w:val="Beschriftung"/>
                        <w:rPr>
                          <w:sz w:val="21"/>
                        </w:rPr>
                      </w:pPr>
                      <w:bookmarkStart w:id="311" w:name="_Toc125899262"/>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311"/>
                    </w:p>
                  </w:txbxContent>
                </v:textbox>
                <w10:wrap type="topAndBottom" anchorx="margin"/>
              </v:shape>
            </w:pict>
          </mc:Fallback>
        </mc:AlternateContent>
      </w:r>
      <w:r w:rsidR="00BD69FE">
        <w:rPr>
          <w:noProof/>
        </w:rPr>
        <w:drawing>
          <wp:anchor distT="0" distB="0" distL="114300" distR="114300" simplePos="0" relativeHeight="251649039" behindDoc="0" locked="0" layoutInCell="1" allowOverlap="1" wp14:anchorId="483859CC" wp14:editId="0CBDE03B">
            <wp:simplePos x="0" y="0"/>
            <wp:positionH relativeFrom="margin">
              <wp:align>right</wp:align>
            </wp:positionH>
            <wp:positionV relativeFrom="paragraph">
              <wp:posOffset>455571</wp:posOffset>
            </wp:positionV>
            <wp:extent cx="5579745" cy="2511425"/>
            <wp:effectExtent l="0" t="0" r="1905" b="317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2">
                      <a:extLst>
                        <a:ext uri="{28A0092B-C50C-407E-A947-70E740481C1C}">
                          <a14:useLocalDpi xmlns:a14="http://schemas.microsoft.com/office/drawing/2010/main" val="0"/>
                        </a:ext>
                      </a:extLst>
                    </a:blip>
                    <a:stretch>
                      <a:fillRect/>
                    </a:stretch>
                  </pic:blipFill>
                  <pic:spPr>
                    <a:xfrm>
                      <a:off x="0" y="0"/>
                      <a:ext cx="5579745" cy="2511425"/>
                    </a:xfrm>
                    <a:prstGeom prst="rect">
                      <a:avLst/>
                    </a:prstGeom>
                  </pic:spPr>
                </pic:pic>
              </a:graphicData>
            </a:graphic>
            <wp14:sizeRelV relativeFrom="margin">
              <wp14:pctHeight>0</wp14:pctHeight>
            </wp14:sizeRelV>
          </wp:anchor>
        </w:drawing>
      </w:r>
      <w:r>
        <w:t>müssen. Die folgende Abbildung zeigt den betrachteten Raum als Kartenansicht:</w:t>
      </w:r>
    </w:p>
    <w:p w14:paraId="7F072019" w14:textId="1982E9FB" w:rsidR="00DD342A" w:rsidRDefault="00DD342A" w:rsidP="00DD342A">
      <w:r>
        <w:t xml:space="preserve">In blau markiert sind der Fahrweg der Stadtbuslinie. </w:t>
      </w:r>
      <w:r w:rsidR="00FC0A8D">
        <w:t xml:space="preserve">Darüber hinaus sind </w:t>
      </w:r>
      <w:r w:rsidR="00502FD1">
        <w:t>die</w:t>
      </w:r>
      <w:r w:rsidR="00FC0A8D">
        <w:t xml:space="preserve"> Haltestellen </w:t>
      </w:r>
      <w:r w:rsidR="007652AB">
        <w:t xml:space="preserve">im Stadtgebiet </w:t>
      </w:r>
      <w:r w:rsidR="00502FD1">
        <w:t xml:space="preserve">durch gelbe Punkte </w:t>
      </w:r>
      <w:r w:rsidR="007652AB">
        <w:t xml:space="preserve">dargestellt. </w:t>
      </w:r>
      <w:r>
        <w:t>D</w:t>
      </w:r>
      <w:r w:rsidR="00502FD1">
        <w:t>ie rote Raute</w:t>
      </w:r>
      <w:r>
        <w:t xml:space="preserve"> markiert die Unfallstelle.</w:t>
      </w:r>
      <w:r w:rsidR="00D672EF">
        <w:t xml:space="preserve"> </w:t>
      </w:r>
      <w:moveFromRangeStart w:id="312" w:author="Sebastian Knopf" w:date="2023-01-31T07:28:00Z" w:name="move126042520"/>
      <w:moveFrom w:id="313" w:author="Sebastian Knopf" w:date="2023-01-31T07:28:00Z">
        <w:r w:rsidR="00D672EF" w:rsidDel="00E52A9D">
          <w:t>Die Karte ist in vergrößerter Ansicht im Anhang zu finden.</w:t>
        </w:r>
      </w:moveFrom>
      <w:moveFromRangeEnd w:id="312"/>
    </w:p>
    <w:p w14:paraId="4ABC90E8" w14:textId="77777777" w:rsidR="00DD342A" w:rsidRPr="00231D5E" w:rsidRDefault="00DD342A" w:rsidP="00DD342A">
      <w:pPr>
        <w:rPr>
          <w:b/>
          <w:bCs/>
        </w:rPr>
      </w:pPr>
      <w:r w:rsidRPr="00231D5E">
        <w:rPr>
          <w:b/>
          <w:bCs/>
        </w:rPr>
        <w:t>Land-Szenario</w:t>
      </w:r>
    </w:p>
    <w:p w14:paraId="6F21739D" w14:textId="2885F137" w:rsidR="00807335" w:rsidRDefault="00DD342A" w:rsidP="00DD342A">
      <w:r>
        <w:t xml:space="preserve">Betrachtet werden soll der Abschnitt zwischen den Gemeinden </w:t>
      </w:r>
      <w:r w:rsidR="00FE12C6">
        <w:t>Langenbrand im Südwesten</w:t>
      </w:r>
      <w:r>
        <w:t xml:space="preserve"> und Engelsbrand</w:t>
      </w:r>
      <w:r w:rsidR="00FE12C6">
        <w:t xml:space="preserve"> mit </w:t>
      </w:r>
      <w:r w:rsidR="00807335">
        <w:t>dem</w:t>
      </w:r>
      <w:r w:rsidR="00FE12C6">
        <w:t xml:space="preserve"> Ortsteil </w:t>
      </w:r>
      <w:proofErr w:type="spellStart"/>
      <w:r w:rsidR="00FE12C6">
        <w:t>Salmbach</w:t>
      </w:r>
      <w:proofErr w:type="spellEnd"/>
      <w:r>
        <w:t xml:space="preserve">. Auf diesem Abschnitt verkehren die Regionalbuslinien 743 und 744. Die Linie 743 ist eine </w:t>
      </w:r>
      <w:r w:rsidR="00114CBC">
        <w:t>Schnellbuslinie</w:t>
      </w:r>
      <w:r w:rsidR="00F56D25">
        <w:t xml:space="preserve"> und starten von Langenbrand aus im Südwesten</w:t>
      </w:r>
      <w:r w:rsidR="00114CBC">
        <w:t>, die Linie 744</w:t>
      </w:r>
      <w:r w:rsidR="00F56D25">
        <w:t xml:space="preserve"> eine normale Regionalbuslinie</w:t>
      </w:r>
      <w:r w:rsidR="00CC493A">
        <w:t xml:space="preserve"> und verkehrt von der Gemeinde Kapfenhardt in Richtung Engelsbrand im Norden</w:t>
      </w:r>
      <w:r>
        <w:t xml:space="preserve">. Die Linie 743 verkehrt im 60min-Takt, die Linie 744 im 30min-Takt jeweils in beide Fahrtrichtungen. Aufgrund eines umgestürzten Baumes ist die Landstraße zwischen den Orten Langenbrand und </w:t>
      </w:r>
      <w:proofErr w:type="spellStart"/>
      <w:r>
        <w:t>Salmbach</w:t>
      </w:r>
      <w:proofErr w:type="spellEnd"/>
      <w:r>
        <w:t xml:space="preserve"> </w:t>
      </w:r>
      <w:del w:id="314" w:author="Sebastian Knopf" w:date="2023-01-31T07:29:00Z">
        <w:r w:rsidDel="00E52A9D">
          <w:delText xml:space="preserve">in Richtung Salmbach </w:delText>
        </w:r>
      </w:del>
      <w:r>
        <w:t xml:space="preserve">gesperrt, sodass die Busse umgeleitet werden müssen. </w:t>
      </w:r>
    </w:p>
    <w:p w14:paraId="20DA8B27" w14:textId="7C5ED372" w:rsidR="00073747" w:rsidRDefault="00073747">
      <w:pPr>
        <w:jc w:val="left"/>
      </w:pPr>
      <w:r>
        <w:br w:type="page"/>
      </w:r>
    </w:p>
    <w:p w14:paraId="3F0FE7E7" w14:textId="69AA4FF3" w:rsidR="00DD342A" w:rsidRDefault="00D4489A" w:rsidP="00DD342A">
      <w:r>
        <w:rPr>
          <w:noProof/>
        </w:rPr>
        <w:lastRenderedPageBreak/>
        <mc:AlternateContent>
          <mc:Choice Requires="wps">
            <w:drawing>
              <wp:anchor distT="0" distB="0" distL="114300" distR="114300" simplePos="0" relativeHeight="251649042" behindDoc="0" locked="0" layoutInCell="1" allowOverlap="1" wp14:anchorId="24A1FADC" wp14:editId="73FC5DED">
                <wp:simplePos x="0" y="0"/>
                <wp:positionH relativeFrom="margin">
                  <wp:align>right</wp:align>
                </wp:positionH>
                <wp:positionV relativeFrom="paragraph">
                  <wp:posOffset>3148247</wp:posOffset>
                </wp:positionV>
                <wp:extent cx="5579745" cy="635"/>
                <wp:effectExtent l="0" t="0" r="1905" b="0"/>
                <wp:wrapTopAndBottom/>
                <wp:docPr id="31" name="Textfeld 3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A53DA4E" w14:textId="073621A6" w:rsidR="00FF2DE6" w:rsidRPr="00066495" w:rsidRDefault="00FF2DE6" w:rsidP="00FF2DE6">
                            <w:pPr>
                              <w:pStyle w:val="Beschriftung"/>
                              <w:rPr>
                                <w:sz w:val="21"/>
                              </w:rPr>
                            </w:pPr>
                            <w:bookmarkStart w:id="315" w:name="_Toc125899263"/>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1FADC" id="Textfeld 31" o:spid="_x0000_s1048" type="#_x0000_t202" style="position:absolute;left:0;text-align:left;margin-left:388.15pt;margin-top:247.9pt;width:439.35pt;height:.05pt;z-index:25164904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M3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6e2n2w9TziTFZu+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" stroked="f">
                <v:textbox style="mso-fit-shape-to-text:t" inset="0,0,0,0">
                  <w:txbxContent>
                    <w:p w14:paraId="1A53DA4E" w14:textId="073621A6" w:rsidR="00FF2DE6" w:rsidRPr="00066495" w:rsidRDefault="00FF2DE6" w:rsidP="00FF2DE6">
                      <w:pPr>
                        <w:pStyle w:val="Beschriftung"/>
                        <w:rPr>
                          <w:sz w:val="21"/>
                        </w:rPr>
                      </w:pPr>
                      <w:bookmarkStart w:id="316" w:name="_Toc125899263"/>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316"/>
                    </w:p>
                  </w:txbxContent>
                </v:textbox>
                <w10:wrap type="topAndBottom" anchorx="margin"/>
              </v:shape>
            </w:pict>
          </mc:Fallback>
        </mc:AlternateContent>
      </w:r>
      <w:r>
        <w:rPr>
          <w:noProof/>
        </w:rPr>
        <w:drawing>
          <wp:anchor distT="0" distB="0" distL="114300" distR="114300" simplePos="0" relativeHeight="251675676" behindDoc="0" locked="0" layoutInCell="1" allowOverlap="1" wp14:anchorId="0F2C00A6" wp14:editId="13955765">
            <wp:simplePos x="0" y="0"/>
            <wp:positionH relativeFrom="margin">
              <wp:align>right</wp:align>
            </wp:positionH>
            <wp:positionV relativeFrom="paragraph">
              <wp:posOffset>461866</wp:posOffset>
            </wp:positionV>
            <wp:extent cx="5579745" cy="2649855"/>
            <wp:effectExtent l="0" t="0" r="1905" b="0"/>
            <wp:wrapTopAndBottom/>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649855"/>
                    </a:xfrm>
                    <a:prstGeom prst="rect">
                      <a:avLst/>
                    </a:prstGeom>
                  </pic:spPr>
                </pic:pic>
              </a:graphicData>
            </a:graphic>
            <wp14:sizeRelV relativeFrom="margin">
              <wp14:pctHeight>0</wp14:pctHeight>
            </wp14:sizeRelV>
          </wp:anchor>
        </w:drawing>
      </w:r>
      <w:r w:rsidR="00DD342A">
        <w:t>Die folgende Abbildung zeigt den betrachteten Raum als Kartenansicht:</w:t>
      </w:r>
    </w:p>
    <w:p w14:paraId="17BB1FEB" w14:textId="29DBBDC9" w:rsidR="00852006" w:rsidRDefault="00DD342A" w:rsidP="00DD342A">
      <w:r>
        <w:t xml:space="preserve">Zu sehen </w:t>
      </w:r>
      <w:ins w:id="317" w:author="Sebastian Knopf" w:date="2023-01-31T07:29:00Z">
        <w:r w:rsidR="00E52A9D">
          <w:t xml:space="preserve">ist </w:t>
        </w:r>
      </w:ins>
      <w:del w:id="318" w:author="Sebastian Knopf" w:date="2023-01-31T07:29:00Z">
        <w:r w:rsidDel="00E52A9D">
          <w:delText>sind</w:delText>
        </w:r>
      </w:del>
      <w:r>
        <w:t xml:space="preserve"> die Regionalbuslinie</w:t>
      </w:r>
      <w:del w:id="319" w:author="Sebastian Knopf" w:date="2023-01-31T07:29:00Z">
        <w:r w:rsidDel="00E52A9D">
          <w:delText>n</w:delText>
        </w:r>
      </w:del>
      <w:r>
        <w:t xml:space="preserve"> 743 in orange</w:t>
      </w:r>
      <w:ins w:id="320" w:author="Sebastian Knopf" w:date="2023-01-31T07:29:00Z">
        <w:r w:rsidR="00E52A9D">
          <w:t xml:space="preserve"> </w:t>
        </w:r>
        <w:proofErr w:type="spellStart"/>
        <w:r w:rsidR="00E52A9D">
          <w:t>und</w:t>
        </w:r>
      </w:ins>
      <w:del w:id="321" w:author="Sebastian Knopf" w:date="2023-01-31T07:29:00Z">
        <w:r w:rsidDel="00E52A9D">
          <w:delText xml:space="preserve">, </w:delText>
        </w:r>
      </w:del>
      <w:r>
        <w:t>die</w:t>
      </w:r>
      <w:proofErr w:type="spellEnd"/>
      <w:r>
        <w:t xml:space="preserve"> Linie 744 in </w:t>
      </w:r>
      <w:r w:rsidR="00D4489A">
        <w:t>grün. A</w:t>
      </w:r>
      <w:r w:rsidR="00956010">
        <w:t>b der Abzweigung an der Haltestelle Brückenäcker verkehren beide Linien auf demselben Fahrweg. Die Haltestellen sind durch gelbe Punkte markiert.</w:t>
      </w:r>
      <w:r w:rsidR="00A525BF">
        <w:t xml:space="preserve"> </w:t>
      </w:r>
      <w:r w:rsidR="00BA3569">
        <w:t>Die</w:t>
      </w:r>
      <w:r>
        <w:t xml:space="preserve"> rote </w:t>
      </w:r>
      <w:r w:rsidR="00BA3569">
        <w:t>Raute</w:t>
      </w:r>
      <w:r>
        <w:t xml:space="preserve"> markiert die Stelle, an der die Straße unterbrochen ist.</w:t>
      </w:r>
      <w:del w:id="322" w:author="Sebastian Knopf" w:date="2023-01-31T07:30:00Z">
        <w:r w:rsidR="00D672EF" w:rsidDel="00E52A9D">
          <w:delText xml:space="preserve"> Die Karte ist in vergrößerter Ansicht im Anhang zu finden.</w:delText>
        </w:r>
      </w:del>
    </w:p>
    <w:p w14:paraId="1DCC7562" w14:textId="3EDB33F7" w:rsidR="00881947" w:rsidRPr="00881947" w:rsidRDefault="00881947" w:rsidP="00DD342A">
      <w:pPr>
        <w:rPr>
          <w:b/>
          <w:bCs/>
        </w:rPr>
      </w:pPr>
      <w:r w:rsidRPr="00881947">
        <w:rPr>
          <w:b/>
          <w:bCs/>
        </w:rPr>
        <w:t>Vorort-Szenario</w:t>
      </w:r>
    </w:p>
    <w:p w14:paraId="203A366B" w14:textId="28D75D3D" w:rsidR="00881947" w:rsidRDefault="00881947" w:rsidP="00DD342A">
      <w:r>
        <w:t xml:space="preserve">Das dritte Szenario </w:t>
      </w:r>
      <w:r w:rsidR="00CC4CFB">
        <w:t xml:space="preserve">bildet eine Art Kombination aus dem Land- und dem Startszenario. Es wird </w:t>
      </w:r>
      <w:r w:rsidR="00245D3E">
        <w:t xml:space="preserve">die Regionalbuslinie 715 </w:t>
      </w:r>
      <w:r w:rsidR="00CC4CFB">
        <w:t>betrachtet, die im 30min-Takt</w:t>
      </w:r>
      <w:r w:rsidR="005563F9">
        <w:t xml:space="preserve"> von Pforzheim im Norden kommend</w:t>
      </w:r>
      <w:r w:rsidR="00CC4CFB">
        <w:t xml:space="preserve"> durch </w:t>
      </w:r>
      <w:r w:rsidR="00FF5FB6">
        <w:t>den</w:t>
      </w:r>
      <w:r w:rsidR="00CC4CFB">
        <w:t xml:space="preserve"> Vorort </w:t>
      </w:r>
      <w:r w:rsidR="00FF5FB6">
        <w:t xml:space="preserve">Birkenfeld </w:t>
      </w:r>
      <w:r w:rsidR="005563F9">
        <w:t xml:space="preserve">nach Neuenbürg im Südwesten </w:t>
      </w:r>
      <w:r w:rsidR="00CC4CFB">
        <w:t>verkehrt. Der Unterschied zum Land-Szenario besteht darin, dass</w:t>
      </w:r>
      <w:r w:rsidR="00E00D13">
        <w:t xml:space="preserve"> in dem kleinen Vorort eine wesentlich höhere Haltestellendichte vorliegt und entsprechend auch eine größere Anzahl</w:t>
      </w:r>
      <w:r w:rsidR="003D41F8">
        <w:t xml:space="preserve"> möglicher Umleitungsfahrwege zur Verfügung steht.</w:t>
      </w:r>
      <w:r w:rsidR="00987FF3">
        <w:t xml:space="preserve"> Durch eine nicht </w:t>
      </w:r>
      <w:ins w:id="323" w:author="Sebastian Knopf" w:date="2023-01-31T07:30:00Z">
        <w:r w:rsidR="00E52A9D">
          <w:t xml:space="preserve">vorab </w:t>
        </w:r>
      </w:ins>
      <w:r w:rsidR="00987FF3">
        <w:t>kommunizierte, kurzfristige Baumaßnahme ist der Streckenabschnitt zwischen den Haltestellen Birkenfeld Kirchplatz und Birkenfeld Gräfenhäuser Straße gesperrt, sodass alle Linienbusse umgeleitet werden müssen.</w:t>
      </w:r>
    </w:p>
    <w:p w14:paraId="1DE34C9D" w14:textId="33FEF2E9" w:rsidR="003D41F8" w:rsidRDefault="003D41F8">
      <w:pPr>
        <w:jc w:val="left"/>
      </w:pPr>
      <w:r>
        <w:br w:type="page"/>
      </w:r>
    </w:p>
    <w:p w14:paraId="56B9A03F" w14:textId="5A27D904" w:rsidR="003D41F8" w:rsidRDefault="00B0185C" w:rsidP="00DD342A">
      <w:r>
        <w:rPr>
          <w:noProof/>
        </w:rPr>
        <w:lastRenderedPageBreak/>
        <mc:AlternateContent>
          <mc:Choice Requires="wps">
            <w:drawing>
              <wp:anchor distT="0" distB="0" distL="114300" distR="114300" simplePos="0" relativeHeight="251681820" behindDoc="0" locked="0" layoutInCell="1" allowOverlap="1" wp14:anchorId="45BD5B2D" wp14:editId="0B3CAFDF">
                <wp:simplePos x="0" y="0"/>
                <wp:positionH relativeFrom="column">
                  <wp:posOffset>-1905</wp:posOffset>
                </wp:positionH>
                <wp:positionV relativeFrom="paragraph">
                  <wp:posOffset>2764790</wp:posOffset>
                </wp:positionV>
                <wp:extent cx="5579745" cy="635"/>
                <wp:effectExtent l="0" t="0" r="0" b="0"/>
                <wp:wrapTopAndBottom/>
                <wp:docPr id="60" name="Textfeld 6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D1D011" w14:textId="1B628EA9" w:rsidR="00B0185C" w:rsidRPr="00892E06" w:rsidRDefault="00B0185C" w:rsidP="00B0185C">
                            <w:pPr>
                              <w:pStyle w:val="Beschriftung"/>
                              <w:rPr>
                                <w:noProof/>
                                <w:sz w:val="21"/>
                              </w:rPr>
                            </w:pPr>
                            <w:bookmarkStart w:id="324" w:name="_Toc125899264"/>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0E5A92">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D5B2D" id="Textfeld 60" o:spid="_x0000_s1049" type="#_x0000_t202" style="position:absolute;left:0;text-align:left;margin-left:-.15pt;margin-top:217.7pt;width:439.35pt;height:.05pt;z-index:251681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cSGwIAAEAEAAAOAAAAZHJzL2Uyb0RvYy54bWysU8Fu2zAMvQ/YPwi6L066pdm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mn09mn2YcpZ5Jit++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" stroked="f">
                <v:textbox style="mso-fit-shape-to-text:t" inset="0,0,0,0">
                  <w:txbxContent>
                    <w:p w14:paraId="26D1D011" w14:textId="1B628EA9" w:rsidR="00B0185C" w:rsidRPr="00892E06" w:rsidRDefault="00B0185C" w:rsidP="00B0185C">
                      <w:pPr>
                        <w:pStyle w:val="Beschriftung"/>
                        <w:rPr>
                          <w:noProof/>
                          <w:sz w:val="21"/>
                        </w:rPr>
                      </w:pPr>
                      <w:bookmarkStart w:id="325" w:name="_Toc125899264"/>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0E5A92">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325"/>
                    </w:p>
                  </w:txbxContent>
                </v:textbox>
                <w10:wrap type="topAndBottom"/>
              </v:shape>
            </w:pict>
          </mc:Fallback>
        </mc:AlternateContent>
      </w:r>
      <w:r w:rsidR="005563F9">
        <w:rPr>
          <w:noProof/>
        </w:rPr>
        <w:drawing>
          <wp:anchor distT="0" distB="0" distL="114300" distR="114300" simplePos="0" relativeHeight="251679772" behindDoc="0" locked="0" layoutInCell="1" allowOverlap="1" wp14:anchorId="65D9479B" wp14:editId="2402672B">
            <wp:simplePos x="0" y="0"/>
            <wp:positionH relativeFrom="margin">
              <wp:align>right</wp:align>
            </wp:positionH>
            <wp:positionV relativeFrom="paragraph">
              <wp:posOffset>324844</wp:posOffset>
            </wp:positionV>
            <wp:extent cx="5579745" cy="2383155"/>
            <wp:effectExtent l="0" t="0" r="1905" b="0"/>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83155"/>
                    </a:xfrm>
                    <a:prstGeom prst="rect">
                      <a:avLst/>
                    </a:prstGeom>
                  </pic:spPr>
                </pic:pic>
              </a:graphicData>
            </a:graphic>
          </wp:anchor>
        </w:drawing>
      </w:r>
      <w:r w:rsidR="00245D3E">
        <w:t>Die folgende Abbildung zeigt den betrachteten Raum als Kartenansicht:</w:t>
      </w:r>
    </w:p>
    <w:p w14:paraId="5D1359D4" w14:textId="5CA2333A" w:rsidR="00245D3E" w:rsidRDefault="00073747" w:rsidP="00DD342A">
      <w:r>
        <w:t xml:space="preserve">Der Fahrweg der Regionalbuslinie 715 ist in grün dargestellt. </w:t>
      </w:r>
      <w:r w:rsidR="00C229F8">
        <w:t xml:space="preserve">Die Haltestellen sind durch gelbe Punkte markiert. Die rote Raute markiert die Stelle, an der die Straße unterbrochen ist. </w:t>
      </w:r>
      <w:del w:id="326" w:author="Sebastian Knopf" w:date="2023-01-31T07:31:00Z">
        <w:r w:rsidR="00C229F8" w:rsidDel="00E52A9D">
          <w:delText>Die Karte ist in vergrößerter Ansicht im Anhang zu finden.</w:delText>
        </w:r>
      </w:del>
    </w:p>
    <w:p w14:paraId="77E62A33" w14:textId="7678F361" w:rsidR="003641DC" w:rsidRDefault="003334BB" w:rsidP="003641DC">
      <w:pPr>
        <w:pStyle w:val="berschrift2"/>
      </w:pPr>
      <w:bookmarkStart w:id="327" w:name="_Toc125899231"/>
      <w:r>
        <w:t>Auswahl verfügbarer Eingangsdaten</w:t>
      </w:r>
      <w:bookmarkEnd w:id="327"/>
    </w:p>
    <w:p w14:paraId="191DB9AA" w14:textId="5F3C9F60" w:rsidR="003334BB" w:rsidRDefault="003334BB" w:rsidP="003334BB">
      <w:r>
        <w:t xml:space="preserve">Anstatt eine vollständige Auflistung aller teils sogar frei unter OpenData-Lizenzen verfügbaren Daten </w:t>
      </w:r>
      <w:r w:rsidR="006E68C0">
        <w:t>anzustreben, ist es sinngemäßer zunächst nach dem gewünschten Zweck zu kategorisieren und dann dazu passende Daten auszuwählen.</w:t>
      </w:r>
      <w:r w:rsidR="002374C7">
        <w:t xml:space="preserve"> In diesem Unterkapitel werden </w:t>
      </w:r>
      <w:ins w:id="328" w:author="Sebastian Knopf" w:date="2023-01-31T07:35:00Z">
        <w:r w:rsidR="00443C7C">
          <w:t xml:space="preserve">daher </w:t>
        </w:r>
      </w:ins>
      <w:r w:rsidR="002374C7">
        <w:t xml:space="preserve">zunächst die Zwecke aufgelistet und passend dazu jeweils verfügbare Datenquellen </w:t>
      </w:r>
      <w:r w:rsidR="00E7746B">
        <w:t>er</w:t>
      </w:r>
      <w:ins w:id="329" w:author="Sebastian Knopf" w:date="2023-01-31T07:35:00Z">
        <w:r w:rsidR="00443C7C">
          <w:t>örtert</w:t>
        </w:r>
      </w:ins>
      <w:del w:id="330" w:author="Sebastian Knopf" w:date="2023-01-31T07:35:00Z">
        <w:r w:rsidR="00E7746B" w:rsidDel="00443C7C">
          <w:delText>läutert</w:delText>
        </w:r>
      </w:del>
      <w:r w:rsidR="00E7746B">
        <w:t>. Zudem werden notwendige Transformationen und Anpassungen an den Daten beschrieben.</w:t>
      </w:r>
    </w:p>
    <w:p w14:paraId="5BBCEA13" w14:textId="6F48FE78" w:rsidR="00E7746B" w:rsidRDefault="00AC0341" w:rsidP="00AC0341">
      <w:pPr>
        <w:pStyle w:val="berschrift3"/>
      </w:pPr>
      <w:bookmarkStart w:id="331" w:name="_Toc125899232"/>
      <w:r>
        <w:t xml:space="preserve">Betriebliche Daten </w:t>
      </w:r>
      <w:r w:rsidR="00C5510B">
        <w:t>für Fahrplan und Liniennetz</w:t>
      </w:r>
      <w:bookmarkEnd w:id="331"/>
    </w:p>
    <w:p w14:paraId="429F7A72" w14:textId="02CF621C" w:rsidR="00512FF6" w:rsidRDefault="00C5510B" w:rsidP="00C5510B">
      <w:r>
        <w:t xml:space="preserve">Grundlage des </w:t>
      </w:r>
      <w:r w:rsidR="001146A1">
        <w:t>klassischen</w:t>
      </w:r>
      <w:r>
        <w:t xml:space="preserve"> Linienverkehrs ist ein Fahrplan</w:t>
      </w:r>
      <w:r w:rsidR="001146A1">
        <w:t xml:space="preserve"> </w:t>
      </w:r>
      <w:sdt>
        <w:sdtPr>
          <w:alias w:val="To edit, see citavi.com/edit"/>
          <w:tag w:val="CitaviPlaceholder#45f0c3fc-8d1d-4c4c-af7d-77c33cbc4380"/>
          <w:id w:val="-914558493"/>
          <w:placeholder>
            <w:docPart w:val="78638D02F7D14F2885EC9C63582654FD"/>
          </w:placeholder>
        </w:sdtPr>
        <w:sdtEndPr/>
        <w:sdtContent>
          <w:r w:rsidR="001146A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jdjYjA0LWJhYzEtNDA3YS1hNWE3LWM3MTU3YWQ3MDhl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zQ1ZjBjM2ZjLThkMWQtNGM0Yy1hZjdkLTc3YzMzY2JjNDM4MCIsIlRleHQiOiIodmdsLiBSZWluaGFyZHQgMjAxOCwgUy4gNDU2KSIsIldBSVZlcnNpb24iOiI2LjEwLjAuMCJ9}</w:instrText>
          </w:r>
          <w:r w:rsidR="001146A1">
            <w:fldChar w:fldCharType="separate"/>
          </w:r>
          <w:r w:rsidR="00227B66">
            <w:t>(vgl. Reinhardt 2018, S. 456)</w:t>
          </w:r>
          <w:r w:rsidR="001146A1">
            <w:fldChar w:fldCharType="end"/>
          </w:r>
        </w:sdtContent>
      </w:sdt>
      <w:r w:rsidR="001146A1">
        <w:t>.</w:t>
      </w:r>
      <w:r w:rsidR="00C81757">
        <w:t xml:space="preserve"> Dieser bildet darüber hinaus auch den Maßstab für </w:t>
      </w:r>
      <w:ins w:id="332" w:author="Sebastian Knopf" w:date="2023-01-31T07:36:00Z">
        <w:r w:rsidR="00443C7C">
          <w:t xml:space="preserve">die Betriebsstabilität. </w:t>
        </w:r>
      </w:ins>
      <w:del w:id="333" w:author="Sebastian Knopf" w:date="2023-01-31T07:36:00Z">
        <w:r w:rsidR="00C81757" w:rsidDel="00443C7C">
          <w:delText>die Arbeit des Leitstellenpersonals</w:delText>
        </w:r>
      </w:del>
      <w:r w:rsidR="00C81757">
        <w:t>.</w:t>
      </w:r>
    </w:p>
    <w:p w14:paraId="5E52BE17" w14:textId="0785F098" w:rsidR="00D9437F" w:rsidRDefault="00D9437F" w:rsidP="00C5510B">
      <w:r>
        <w:t>Ein bekanntes Format zum Austausch von Soll-Fahrplandaten wurde vom Verband Deutscher Verkehrsunternehmen (VDV</w:t>
      </w:r>
      <w:r w:rsidR="00E75CE7">
        <w:fldChar w:fldCharType="begin"/>
      </w:r>
      <w:r w:rsidR="00E75CE7">
        <w:instrText xml:space="preserve"> XE "</w:instrText>
      </w:r>
      <w:r w:rsidR="00E75CE7" w:rsidRPr="00E342F4">
        <w:instrText>VDV</w:instrText>
      </w:r>
      <w:r w:rsidR="00E75CE7">
        <w:instrText>" \t "</w:instrText>
      </w:r>
      <w:r w:rsidR="00E75CE7" w:rsidRPr="00F65CCB">
        <w:rPr>
          <w:i/>
        </w:rPr>
        <w:instrText>Verband Deutscher Verkehrsunternehmen</w:instrText>
      </w:r>
      <w:r w:rsidR="00E75CE7">
        <w:instrText xml:space="preserve">" </w:instrText>
      </w:r>
      <w:r w:rsidR="00E75CE7">
        <w:fldChar w:fldCharType="end"/>
      </w:r>
      <w:r>
        <w:t xml:space="preserve">) mit der </w:t>
      </w:r>
      <w:r>
        <w:lastRenderedPageBreak/>
        <w:t xml:space="preserve">VDV-Schrift 452 veröffentlicht. Seitdem gilt </w:t>
      </w:r>
      <w:r w:rsidR="00481984">
        <w:t>VDV 452 als de-facto zum Datenaustausch von Fahrplandaten zwischen verschiedensten Systemen im ÖPNV</w:t>
      </w:r>
      <w:r w:rsidR="00E75CE7">
        <w:t xml:space="preserve"> und ist </w:t>
      </w:r>
      <w:r w:rsidR="00B11B4D">
        <w:t>als Schnittstelle zwischen zahlreichen Systemen auch im produktiven Einsatz.</w:t>
      </w:r>
      <w:ins w:id="334" w:author="Sebastian Knopf" w:date="2023-01-31T07:37:00Z">
        <w:r w:rsidR="00443C7C">
          <w:t xml:space="preserve"> In vielen Verkehrsunternehmen liegen entsprechend Soll-Fahrpläne nach VDV 452 vor und können verwendet werden.</w:t>
        </w:r>
      </w:ins>
    </w:p>
    <w:p w14:paraId="0531202D" w14:textId="544460D3" w:rsidR="00B11B4D" w:rsidRDefault="00B11B4D" w:rsidP="00C5510B">
      <w:r>
        <w:t>Ein weiteres Fahrplandatenformat ist das von der EU spezifizierte Format NeTEx. Dabei handelt es sich um XML</w:t>
      </w:r>
      <w:r w:rsidR="005E5CB2">
        <w:fldChar w:fldCharType="begin"/>
      </w:r>
      <w:r w:rsidR="005E5CB2">
        <w:instrText xml:space="preserve"> XE "</w:instrText>
      </w:r>
      <w:r w:rsidR="005E5CB2" w:rsidRPr="004C5327">
        <w:instrText>XML</w:instrText>
      </w:r>
      <w:r w:rsidR="005E5CB2">
        <w:instrText>" \t "</w:instrText>
      </w:r>
      <w:r w:rsidR="005E5CB2" w:rsidRPr="00FC25D9">
        <w:rPr>
          <w:i/>
        </w:rPr>
        <w:instrText>Extensible Markup Language</w:instrText>
      </w:r>
      <w:r w:rsidR="005E5CB2">
        <w:instrText xml:space="preserve">" </w:instrText>
      </w:r>
      <w:r w:rsidR="005E5CB2">
        <w:fldChar w:fldCharType="end"/>
      </w:r>
      <w:r>
        <w:t xml:space="preserve">-Dateien, die </w:t>
      </w:r>
      <w:r w:rsidR="005E5CB2">
        <w:t xml:space="preserve">Daten </w:t>
      </w:r>
      <w:r>
        <w:t>gemäß der NeTEx-Spe</w:t>
      </w:r>
      <w:r w:rsidR="004F5DE4">
        <w:t>z</w:t>
      </w:r>
      <w:r>
        <w:t>i</w:t>
      </w:r>
      <w:r w:rsidR="004F5DE4">
        <w:t>f</w:t>
      </w:r>
      <w:r>
        <w:t>i</w:t>
      </w:r>
      <w:r w:rsidR="000B23C1">
        <w:t>zi</w:t>
      </w:r>
      <w:r>
        <w:t>erung enthalten.</w:t>
      </w:r>
      <w:r w:rsidR="005E5CB2">
        <w:t xml:space="preserve"> </w:t>
      </w:r>
      <w:r w:rsidR="00DE123D">
        <w:t xml:space="preserve">Bedingt durch den großen Anwendungsraum von NeTEx wurden zwischenzeitlich auch für einige Länder nationale </w:t>
      </w:r>
      <w:r w:rsidR="00F239B6">
        <w:t>Dialekte, sogenannte Länderprofile, erstellt. Diese Länderprofile ermöglichen wiederrum eine Abbildung von länderspezifischen Eigenschaften. Bei NeTEx handelt es sich damit um ein alternatives Format zu VDV 452, welches aber im Regelfall gesondert aus einem System exportiert beziehungsweise in ein weiteres System importiert werden muss.</w:t>
      </w:r>
    </w:p>
    <w:p w14:paraId="0B20BB4C" w14:textId="0A75E7B9" w:rsidR="009E74A9" w:rsidRDefault="001146A1" w:rsidP="00C5510B">
      <w:r>
        <w:t>Sei</w:t>
      </w:r>
      <w:r w:rsidR="007436BC">
        <w:t xml:space="preserve">t der Änderung des Personenbeförderungsgesetz sind </w:t>
      </w:r>
      <w:del w:id="335" w:author="Sebastian Knopf" w:date="2023-01-31T07:38:00Z">
        <w:r w:rsidR="007436BC" w:rsidDel="00443C7C">
          <w:delText xml:space="preserve">unter Anderem auch </w:delText>
        </w:r>
      </w:del>
      <w:r w:rsidR="007436BC">
        <w:t>Verkehrsunternehmen</w:t>
      </w:r>
      <w:ins w:id="336" w:author="Sebastian Knopf" w:date="2023-01-31T07:38:00Z">
        <w:r w:rsidR="00443C7C">
          <w:t>-</w:t>
        </w:r>
      </w:ins>
      <w:r w:rsidR="007436BC">
        <w:t xml:space="preserve"> </w:t>
      </w:r>
      <w:ins w:id="337" w:author="Sebastian Knopf" w:date="2023-01-31T07:38:00Z">
        <w:r w:rsidR="00443C7C">
          <w:t xml:space="preserve">und Verbünde </w:t>
        </w:r>
      </w:ins>
      <w:r w:rsidR="007436BC">
        <w:t xml:space="preserve">dazu verpflichtet, </w:t>
      </w:r>
      <w:r w:rsidR="00E8623E">
        <w:t>Fahrplan</w:t>
      </w:r>
      <w:r w:rsidR="00C81757">
        <w:t xml:space="preserve">- und Netzdaten </w:t>
      </w:r>
      <w:r w:rsidR="00E8623E">
        <w:t>öffentlich zur Verfügung zu stellen</w:t>
      </w:r>
      <w:r w:rsidR="00B83F17">
        <w:t xml:space="preserve"> </w:t>
      </w:r>
      <w:sdt>
        <w:sdtPr>
          <w:alias w:val="To edit, see citavi.com/edit"/>
          <w:tag w:val="CitaviPlaceholder#0f8d3168-4b11-4bb3-8a14-4c39f882892b"/>
          <w:id w:val="901173084"/>
          <w:placeholder>
            <w:docPart w:val="FE0AE5BD38A74164B6408397B68A7EE3"/>
          </w:placeholder>
        </w:sdtPr>
        <w:sdtEndPr/>
        <w:sdtContent>
          <w:r w:rsidR="004425B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ZWU3MmQwLThmNDgtNGQyNi1iOGM5LTM3ZGI1MTlkYzY1ZiIsIlJhbmdlTGVuZ3RoIjo0MSwiUmVmZXJlbmNlSWQiOiI0N2YzNjRjMC00NWE3LTQzYjktYjQ5ZS02MzIwNzA2ZWZiYj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sKnM2EiLCJTdGFydFBhZ2UiOnsiJGlkIjoiNSIsIiR0eXBlIjoiU3dpc3NBY2FkZW1pYy5QYWdlTnVtYmVyLCBTd2lzc0FjYWRlbWljIiwiSXNGdWxseU51bWVyaWMiOmZhbHNlLCJOdW1iZXIiOjMsIk51bWJlcmluZ1R5cGUiOjAsIk51bWVyYWxTeXN0ZW0iOi0xLCJPcmlnaW5hbFN0cmluZyI6IsKnM2EiLCJQcmV0dHlTdHJpbmciOiLCpzNhIn19LCJQcmVmaXgiOiJ2Z2wuICIsIlJlZmVyZW5jZSI6eyIkaWQiOiI2IiwiJHR5cGUiOiJTd2lzc0FjYWRlbWljLkNpdGF2aS5SZWZlcmVuY2UsIFN3aXNzQWNhZGVtaWMuQ2l0YXZpIiwiQWJzdHJhY3RDb21wbGV4aXR5IjowLCJBYnN0cmFjdFNvdXJjZVRleHRGb3JtYXQiOjAsIkFjY2Vzc0RhdGUiOiIxOC4xMS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nZXNldHplLWltLWludGVybmV0LmRlL3BiZWZnL2luZGV4Lmh0bWwjQkpOUjAwMjQxMDk2MUJKTkUwMDE4MDIzMDUiLCJVcmlTdHJpbmciOiJodHRwczovL3d3dy5nZXNldHplLWltLWludGVybmV0LmRlL3BiZWZnL2luZGV4Lmh0bWwjQkpOUjAwMjQxMDk2MUJKTkUwMDE4MDIzMD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IodmdsLiBCdW5kZXNtaW5pc3Rlcml1bSBmw7xyIFZlcmtlaHIsIMKnM2EpIn1dfSwiVGFnIjoiQ2l0YXZpUGxhY2Vob2xkZXIjMGY4ZDMxNjgtNGIxMS00YmIzLThhMTQtNGMzOWY4ODI4OTJiIiwiVGV4dCI6Iih2Z2wuIEJ1bmRlc21pbmlzdGVyaXVtIGbDvHIgVmVya2VociwgwqczYSkiLCJXQUlWZXJzaW9uIjoiNi4xMC4wLjAifQ==}</w:instrText>
          </w:r>
          <w:r w:rsidR="004425B1">
            <w:fldChar w:fldCharType="separate"/>
          </w:r>
          <w:r w:rsidR="00227B66">
            <w:t>(vgl. Bundesministerium für Verkehr, §3a)</w:t>
          </w:r>
          <w:r w:rsidR="004425B1">
            <w:fldChar w:fldCharType="end"/>
          </w:r>
        </w:sdtContent>
      </w:sdt>
      <w:r w:rsidR="00E8623E">
        <w:t>.</w:t>
      </w:r>
      <w:r w:rsidR="00C81757">
        <w:t xml:space="preserve"> </w:t>
      </w:r>
      <w:r w:rsidR="00703E88">
        <w:t xml:space="preserve">In den meisten Fällen werden die Daten im von Google definierten </w:t>
      </w:r>
      <w:r w:rsidR="00703E88" w:rsidRPr="00703E88">
        <w:rPr>
          <w:i/>
          <w:iCs/>
        </w:rPr>
        <w:t>General Transfer Feed Specification</w:t>
      </w:r>
      <w:r w:rsidR="00703E88">
        <w:t xml:space="preserve"> (GTFS</w:t>
      </w:r>
      <w:r w:rsidR="008D035C">
        <w:fldChar w:fldCharType="begin"/>
      </w:r>
      <w:r w:rsidR="008D035C">
        <w:instrText xml:space="preserve"> XE "</w:instrText>
      </w:r>
      <w:r w:rsidR="008D035C" w:rsidRPr="00374451">
        <w:instrText>GTFS</w:instrText>
      </w:r>
      <w:r w:rsidR="008D035C">
        <w:instrText>" \t "</w:instrText>
      </w:r>
      <w:r w:rsidR="008D035C" w:rsidRPr="00815BC3">
        <w:rPr>
          <w:i/>
        </w:rPr>
        <w:instrText>General Transfer Feed Specification</w:instrText>
      </w:r>
      <w:r w:rsidR="008D035C">
        <w:instrText xml:space="preserve">" </w:instrText>
      </w:r>
      <w:r w:rsidR="008D035C">
        <w:fldChar w:fldCharType="end"/>
      </w:r>
      <w:r w:rsidR="00703E88">
        <w:t xml:space="preserve">) Format bereitgestellt. </w:t>
      </w:r>
      <w:r w:rsidR="008D035C">
        <w:t xml:space="preserve">Dabei handelt es sich um </w:t>
      </w:r>
      <w:r w:rsidR="002913E4">
        <w:t>CSV</w:t>
      </w:r>
      <w:r w:rsidR="00815075">
        <w:fldChar w:fldCharType="begin"/>
      </w:r>
      <w:r w:rsidR="00815075">
        <w:instrText xml:space="preserve"> XE "</w:instrText>
      </w:r>
      <w:r w:rsidR="00815075" w:rsidRPr="006C5614">
        <w:instrText>CSV</w:instrText>
      </w:r>
      <w:r w:rsidR="00815075">
        <w:instrText>" \t "</w:instrText>
      </w:r>
      <w:r w:rsidR="00815075" w:rsidRPr="0053143C">
        <w:rPr>
          <w:i/>
        </w:rPr>
        <w:instrText>Comma Separated Values</w:instrText>
      </w:r>
      <w:r w:rsidR="00815075">
        <w:instrText xml:space="preserve">" </w:instrText>
      </w:r>
      <w:r w:rsidR="00815075">
        <w:fldChar w:fldCharType="end"/>
      </w:r>
      <w:r w:rsidR="002913E4">
        <w:t xml:space="preserve">-ähnliche </w:t>
      </w:r>
      <w:r w:rsidR="008D035C">
        <w:t>Textdateien mit Informationen zu Fahrzeiten, Fahrten, Linien und Haltestellen</w:t>
      </w:r>
      <w:r w:rsidR="002913E4">
        <w:t>, wie wiederrum in einer ZIP-Datei verteilt werden</w:t>
      </w:r>
      <w:r w:rsidR="002F3B33">
        <w:t xml:space="preserve"> </w:t>
      </w:r>
      <w:sdt>
        <w:sdtPr>
          <w:alias w:val="To edit, see citavi.com/edit"/>
          <w:tag w:val="CitaviPlaceholder#d5d95e21-aa83-47a9-b5f6-76f4c90be9c4"/>
          <w:id w:val="-1680341270"/>
          <w:placeholder>
            <w:docPart w:val="FE0AE5BD38A74164B6408397B68A7EE3"/>
          </w:placeholder>
        </w:sdtPr>
        <w:sdtEndPr/>
        <w:sdtContent>
          <w:r w:rsidR="00EE70E2">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zVmNTYwLWRkNGYtNGFlZC04Mjk4LWY5ZTYwZjU2NzU1YiIsIlJhbmdlTGVuZ3RoIjoxOCwiUmVmZXJlbmNlSWQiOiI3MDYyM2RkMS01ODZlLTRiOWUtYmFmOS1mYjY2ZWMwMWE5Ym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R29vZ2xlIiwiUHJvdGVjdGVkIjpmYWxzZSwiU2V4IjowLCJDcmVhdGVkQnkiOiJfU2ViYXN0aWFuIEtub3BmIiwiQ3JlYXRlZE9uIjoiMjAyMi0xMS0xOFQxMjoxNDozOSIsIk1vZGlmaWVkQnkiOiJfU2ViYXN0aWFuIEtub3BmIiwiSWQiOiIzOTY4YWVhNC05YzUyLTRjNjItODE4NS0wNGVmNGE5NTBkYzkiLCJNb2RpZmllZE9uIjoiMjAyMi0xMS0xOFQxMjoxNDozOSIsIlByb2plY3QiOnsiJGlkIjoiNSIsIiR0eXBlIjoiU3dpc3NBY2FkZW1pYy5DaXRhdmkuUHJvamVjdCwgU3dpc3NBY2FkZW1pYy5DaXRhdmkifX1dLCJDaXRhdGlvbktleVVwZGF0ZVR5cGUiOjAsIkNvbGxhYm9yYXRvcnMiOltdLCJEYXRlIjoiMDYuMTAuMjAyMiI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dmVsb3BlcnMuZ29vZ2xlLmNvbS90cmFuc2l0L2d0ZnM/aGw9ZGUiLCJVcmlTdHJpbmciOiJodHRwczovL2RldmVsb3BlcnMuZ29vZ2xlLmNvbS90cmFuc2l0L2d0ZnM/aGw9ZG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}</w:instrText>
          </w:r>
          <w:r w:rsidR="00EE70E2">
            <w:fldChar w:fldCharType="separate"/>
          </w:r>
          <w:r w:rsidR="00227B66">
            <w:t>(vgl. Google 2022)</w:t>
          </w:r>
          <w:r w:rsidR="00EE70E2">
            <w:fldChar w:fldCharType="end"/>
          </w:r>
        </w:sdtContent>
      </w:sdt>
      <w:r w:rsidR="00EE70E2">
        <w:t xml:space="preserve">. Für betriebliche Anwendungen, zu denen ein ITCS nebst zugehöriger Bordrechner gehört, ist GTFS nur eingeschränkt geeignet, </w:t>
      </w:r>
      <w:r w:rsidR="00CB42B8">
        <w:t>da wichtige Betriebsdaten wie Umläufe in der Spezifikation nicht vorgesehen sind.</w:t>
      </w:r>
    </w:p>
    <w:p w14:paraId="5E57319C" w14:textId="62C1BB7B" w:rsidR="00C5510B" w:rsidRDefault="00E62B45" w:rsidP="00C5510B">
      <w:r>
        <w:t xml:space="preserve">Um Zwischenschritte für möglicherweise nötige Datenkonvertierungen zu sparen, </w:t>
      </w:r>
      <w:r w:rsidR="00554D82">
        <w:t xml:space="preserve">wird für den Einsatz in einem produktiven ITCS das Format VDV 452 empfohlen. </w:t>
      </w:r>
      <w:r w:rsidR="009E74A9">
        <w:t>F</w:t>
      </w:r>
      <w:r w:rsidR="00193D35">
        <w:t xml:space="preserve">ür die </w:t>
      </w:r>
      <w:r w:rsidR="00AC33DD">
        <w:t xml:space="preserve">Verwendung im Prototyp sind </w:t>
      </w:r>
      <w:r w:rsidR="009E74A9">
        <w:t>GTFS-Daten</w:t>
      </w:r>
      <w:r w:rsidR="00AC33DD">
        <w:t xml:space="preserve"> aber </w:t>
      </w:r>
      <w:del w:id="338" w:author="Sebastian Knopf" w:date="2023-01-31T07:39:00Z">
        <w:r w:rsidR="00AC33DD" w:rsidDel="00443C7C">
          <w:delText>allemal zu gebrauchen</w:delText>
        </w:r>
      </w:del>
      <w:ins w:id="339" w:author="Sebastian Knopf" w:date="2023-01-31T07:39:00Z">
        <w:r w:rsidR="00443C7C">
          <w:t>insbesondere aufgrund ihrer freien Verfügbarkeit praktikabler</w:t>
        </w:r>
      </w:ins>
      <w:r w:rsidR="00AC33DD">
        <w:t xml:space="preserve">. </w:t>
      </w:r>
      <w:r w:rsidR="00190416">
        <w:t>Aufgrund der einfachen Zugänglichkeit und des gut verarbeitbaren Datenformates werden GTFS-Daten als Grundlage für den Prototyp und dessen Evaluation genutzt.</w:t>
      </w:r>
      <w:ins w:id="340" w:author="Sebastian Knopf" w:date="2023-01-31T07:40:00Z">
        <w:r w:rsidR="00443C7C">
          <w:t xml:space="preserve"> Theoretisch kann ein GTFS-Datensatz mit allen wichtigen Informationen aus VDV 452 Daten abgeleitet werden.</w:t>
        </w:r>
      </w:ins>
    </w:p>
    <w:p w14:paraId="5FDE000A" w14:textId="3E18D66D" w:rsidR="00716B1A" w:rsidRDefault="00FA46A0" w:rsidP="00716B1A">
      <w:pPr>
        <w:pStyle w:val="berschrift3"/>
      </w:pPr>
      <w:bookmarkStart w:id="341" w:name="_Toc125899233"/>
      <w:r>
        <w:t>Kartendaten und Routing</w:t>
      </w:r>
      <w:bookmarkEnd w:id="341"/>
    </w:p>
    <w:p w14:paraId="219B64AA" w14:textId="3D14AFED" w:rsidR="003A3BDF" w:rsidRDefault="003A3BDF" w:rsidP="00DE5BED">
      <w:del w:id="342" w:author="Sebastian Knopf" w:date="2023-01-31T07:46:00Z">
        <w:r w:rsidDel="00EC3B5C">
          <w:delText xml:space="preserve">An dieser Stelle muss zunächst </w:delText>
        </w:r>
        <w:r w:rsidR="00436FBD" w:rsidDel="00EC3B5C">
          <w:delText xml:space="preserve">der spätere Einsatzzweck differenziert werden. </w:delText>
        </w:r>
      </w:del>
      <w:r w:rsidR="00436FBD">
        <w:t xml:space="preserve">Der Fokus liegt </w:t>
      </w:r>
      <w:r w:rsidR="00BE5F43">
        <w:t xml:space="preserve">auf der Umleitungssuche für Linienbusse im Störungsfall. </w:t>
      </w:r>
      <w:r w:rsidR="00B813CB">
        <w:t xml:space="preserve">Hierbei </w:t>
      </w:r>
      <w:del w:id="343" w:author="Sebastian Knopf" w:date="2023-01-31T07:46:00Z">
        <w:r w:rsidR="006547CD" w:rsidDel="00EC3B5C">
          <w:delText xml:space="preserve">ist </w:delText>
        </w:r>
        <w:r w:rsidR="00356671" w:rsidDel="00EC3B5C">
          <w:delText xml:space="preserve">die gegebenenfalls zu wählende Umleitungsroute </w:delText>
        </w:r>
        <w:r w:rsidR="006547CD" w:rsidDel="00EC3B5C">
          <w:delText xml:space="preserve">von </w:delText>
        </w:r>
        <w:r w:rsidR="006F7BD3" w:rsidDel="00EC3B5C">
          <w:delText>essenzieller</w:delText>
        </w:r>
        <w:r w:rsidR="006547CD" w:rsidDel="00EC3B5C">
          <w:delText xml:space="preserve"> Bedeutung, </w:delText>
        </w:r>
      </w:del>
      <w:ins w:id="344" w:author="Sebastian Knopf" w:date="2023-01-31T07:46:00Z">
        <w:r w:rsidR="00EC3B5C">
          <w:t xml:space="preserve">gilt </w:t>
        </w:r>
      </w:ins>
      <w:r w:rsidR="006547CD">
        <w:t>es</w:t>
      </w:r>
      <w:ins w:id="345" w:author="Sebastian Knopf" w:date="2023-01-31T07:46:00Z">
        <w:r w:rsidR="00EC3B5C">
          <w:t>,</w:t>
        </w:r>
      </w:ins>
      <w:r w:rsidR="006547CD">
        <w:t xml:space="preserve"> </w:t>
      </w:r>
      <w:del w:id="346" w:author="Sebastian Knopf" w:date="2023-01-31T07:46:00Z">
        <w:r w:rsidR="006547CD" w:rsidDel="00EC3B5C">
          <w:delText xml:space="preserve">gilt </w:delText>
        </w:r>
      </w:del>
      <w:r w:rsidR="001E738B">
        <w:t xml:space="preserve">eine möglichst optimale Route </w:t>
      </w:r>
      <w:r w:rsidR="006547CD">
        <w:t>im Sinne einer Stabili</w:t>
      </w:r>
      <w:r w:rsidR="00604B0B">
        <w:t>sierung des Betriebes im Störungsfall zu</w:t>
      </w:r>
      <w:r w:rsidR="001E738B">
        <w:t xml:space="preserve"> wählen</w:t>
      </w:r>
      <w:r w:rsidR="00604B0B">
        <w:t>.</w:t>
      </w:r>
      <w:r w:rsidR="006F7BD3">
        <w:t xml:space="preserve"> An dieser Stelle bietet sich die Verwendung offener Geodaten an. Diese enthalten nicht nu</w:t>
      </w:r>
      <w:r w:rsidR="00627FD9">
        <w:t xml:space="preserve">r </w:t>
      </w:r>
      <w:del w:id="347" w:author="Sebastian Knopf" w:date="2023-01-31T07:46:00Z">
        <w:r w:rsidR="00627FD9" w:rsidDel="00EC3B5C">
          <w:delText xml:space="preserve">geographische </w:delText>
        </w:r>
      </w:del>
      <w:ins w:id="348" w:author="Sebastian Knopf" w:date="2023-01-31T07:46:00Z">
        <w:r w:rsidR="00EC3B5C">
          <w:lastRenderedPageBreak/>
          <w:t>georeferenzierte</w:t>
        </w:r>
        <w:r w:rsidR="00EC3B5C">
          <w:t xml:space="preserve"> </w:t>
        </w:r>
      </w:ins>
      <w:r w:rsidR="00627FD9">
        <w:t xml:space="preserve">Informationen, die später wieder für die Anzeige in einer Karte genutzt werden können, sondern bieten darüber hinaus auch die Möglichkeit, </w:t>
      </w:r>
      <w:r w:rsidR="00DE5BED">
        <w:t>mit gängigen Frameworks Informationen und Daten zur weiteren Verarbeitung extrahieren zu können.</w:t>
      </w:r>
    </w:p>
    <w:p w14:paraId="4343EEF5" w14:textId="0D693720" w:rsidR="000C036A" w:rsidRDefault="00E75366" w:rsidP="003A3BDF">
      <w:r>
        <w:t xml:space="preserve">Der wohl bekannteste Anbieter für offene Geodaten </w:t>
      </w:r>
      <w:del w:id="349" w:author="Sebastian Knopf" w:date="2023-01-31T07:47:00Z">
        <w:r w:rsidDel="00584C4A">
          <w:delText xml:space="preserve">im deutschsprachigen Raum </w:delText>
        </w:r>
      </w:del>
      <w:r>
        <w:t xml:space="preserve">dürfte OpenStreetMap </w:t>
      </w:r>
      <w:r w:rsidR="00A12ADF">
        <w:t>(OSM</w:t>
      </w:r>
      <w:r w:rsidR="000F7698">
        <w:fldChar w:fldCharType="begin"/>
      </w:r>
      <w:r w:rsidR="000F7698">
        <w:instrText xml:space="preserve"> XE "</w:instrText>
      </w:r>
      <w:r w:rsidR="000F7698" w:rsidRPr="007F0194">
        <w:instrText>OSM</w:instrText>
      </w:r>
      <w:r w:rsidR="000F7698">
        <w:instrText>" \t "</w:instrText>
      </w:r>
      <w:r w:rsidR="000F7698" w:rsidRPr="0055731B">
        <w:rPr>
          <w:i/>
        </w:rPr>
        <w:instrText>OpenStreetMap</w:instrText>
      </w:r>
      <w:r w:rsidR="000F7698">
        <w:instrText xml:space="preserve">" </w:instrText>
      </w:r>
      <w:r w:rsidR="000F7698">
        <w:fldChar w:fldCharType="end"/>
      </w:r>
      <w:r w:rsidR="00A12ADF">
        <w:t xml:space="preserve">) </w:t>
      </w:r>
      <w:r>
        <w:t xml:space="preserve">sein. Die Nutzungsbedingungen lassen </w:t>
      </w:r>
      <w:r w:rsidR="00A12ADF">
        <w:t>fast alle Verwendungsarten, darunter auch kommerzielle, zu. Einzige Voraussetzung ist, dass die OSM-Mitwirkenden als Quelle genannt werden.</w:t>
      </w:r>
      <w:r w:rsidR="00711BE4">
        <w:t xml:space="preserve"> Der Anbieter </w:t>
      </w:r>
      <w:r w:rsidR="00711BE4" w:rsidRPr="00584C4A">
        <w:rPr>
          <w:i/>
          <w:iCs/>
          <w:rPrChange w:id="350" w:author="Sebastian Knopf" w:date="2023-01-31T07:47:00Z">
            <w:rPr/>
          </w:rPrChange>
        </w:rPr>
        <w:t>Geofabrik</w:t>
      </w:r>
      <w:r w:rsidR="00711BE4">
        <w:t xml:space="preserve"> bietet darüber hinaus </w:t>
      </w:r>
      <w:r w:rsidR="00655677">
        <w:t xml:space="preserve">täglich aktualisierte, vorab zugeschnittene Datensätze für einzelne Städte, Landkreise oder Bundesländer zum Download als OSM-Datei an. Eine OSM-Datei enthält zunächst jedoch alle </w:t>
      </w:r>
      <w:r w:rsidR="00EB4DF3">
        <w:t xml:space="preserve">auf einem Kartenausschnitt enthaltenen Daten in einer XML-Struktur. Bedingt durch den damit einhergehenden Overhead können selbst Datensätze von kleinen Kartenausschnitten beachtliche </w:t>
      </w:r>
      <w:del w:id="351" w:author="Sebastian Knopf" w:date="2023-01-31T07:48:00Z">
        <w:r w:rsidR="00F15BBA" w:rsidDel="00584C4A">
          <w:delText>Mengen an Daten enthalten</w:delText>
        </w:r>
      </w:del>
      <w:ins w:id="352" w:author="Sebastian Knopf" w:date="2023-01-31T07:48:00Z">
        <w:r w:rsidR="00584C4A">
          <w:t>Größen annehmen</w:t>
        </w:r>
      </w:ins>
      <w:r w:rsidR="00F15BBA">
        <w:t xml:space="preserve">, die dann </w:t>
      </w:r>
      <w:del w:id="353" w:author="Sebastian Knopf" w:date="2023-01-31T07:48:00Z">
        <w:r w:rsidR="00F15BBA" w:rsidDel="00584C4A">
          <w:delText>weiterverarbeitet werden müssten</w:delText>
        </w:r>
      </w:del>
      <w:ins w:id="354" w:author="Sebastian Knopf" w:date="2023-01-31T07:48:00Z">
        <w:r w:rsidR="00584C4A">
          <w:t>bei der Weiterverarbeitung zu Lasten von Speicher- und Rechenressourcen gehen</w:t>
        </w:r>
      </w:ins>
      <w:r w:rsidR="00F15BBA">
        <w:t xml:space="preserve">. </w:t>
      </w:r>
      <w:r w:rsidR="000C23A9">
        <w:t xml:space="preserve">Die Daten in einem OSM-Datensatz sind </w:t>
      </w:r>
      <w:r w:rsidR="006464C3">
        <w:t>generell unterteilt in Punkte (Nodes), Wege (</w:t>
      </w:r>
      <w:proofErr w:type="spellStart"/>
      <w:r w:rsidR="006464C3">
        <w:t>Ways</w:t>
      </w:r>
      <w:proofErr w:type="spellEnd"/>
      <w:r w:rsidR="006464C3">
        <w:t xml:space="preserve">) und sogenannte Relationen (Relations). Eine Relation </w:t>
      </w:r>
      <w:r w:rsidR="00A879C6">
        <w:t xml:space="preserve">fasst bestehende Punkte und Wege zu neuen Informationen zusammen und baut damit hierarchisch auf dem OSM-Datenmodell auf. </w:t>
      </w:r>
    </w:p>
    <w:p w14:paraId="4E5B9A29" w14:textId="56F1A700" w:rsidR="009D2B25" w:rsidRDefault="000C036A" w:rsidP="00051754">
      <w:r>
        <w:t>Für das Routing werden</w:t>
      </w:r>
      <w:r w:rsidR="005E67FE">
        <w:t xml:space="preserve"> nur Straßendaten benötigt, Daten über Häuser und POIs sind nicht notwendig. Eine nennenswerte Alternative zu den </w:t>
      </w:r>
      <w:r w:rsidR="00EB14EA">
        <w:t xml:space="preserve">fertig verfügbaren Datensätzen der Geofabrik bietet die sogenannte </w:t>
      </w:r>
      <w:r w:rsidR="00EB14EA" w:rsidRPr="00584C4A">
        <w:rPr>
          <w:i/>
          <w:iCs/>
          <w:rPrChange w:id="355" w:author="Sebastian Knopf" w:date="2023-01-31T07:49:00Z">
            <w:rPr/>
          </w:rPrChange>
        </w:rPr>
        <w:t>Overpass-API</w:t>
      </w:r>
      <w:r w:rsidR="009A3410">
        <w:t xml:space="preserve"> mit dem </w:t>
      </w:r>
      <w:r w:rsidR="00F85B43">
        <w:t>Webinterface</w:t>
      </w:r>
      <w:r w:rsidR="009A3410">
        <w:t xml:space="preserve"> </w:t>
      </w:r>
      <w:r w:rsidR="009A3410" w:rsidRPr="00584C4A">
        <w:rPr>
          <w:i/>
          <w:iCs/>
          <w:rPrChange w:id="356" w:author="Sebastian Knopf" w:date="2023-01-31T07:49:00Z">
            <w:rPr/>
          </w:rPrChange>
        </w:rPr>
        <w:t>Overpass-Turbo</w:t>
      </w:r>
      <w:r w:rsidR="00F85B43">
        <w:t>.</w:t>
      </w:r>
      <w:r w:rsidR="00EB14EA">
        <w:t xml:space="preserve"> Mittels einer </w:t>
      </w:r>
      <w:r w:rsidR="005A7C16">
        <w:t xml:space="preserve">skriptähnlichen Beschreibungssprache können gezielt Daten selektiert und in alle gängigen Formate exportiert werden. </w:t>
      </w:r>
      <w:r w:rsidR="007D17EA">
        <w:t xml:space="preserve">Neben dem Eingabefeld für die Abfrage enthält Overpass-Turbo </w:t>
      </w:r>
      <w:r w:rsidR="004514A3">
        <w:t>außerdem eine Vorschau, in der nach Ausführung einer Abfrage die selektierten Daten hervorgehoben werden. Somit ist auf einfachem Weg möglich</w:t>
      </w:r>
      <w:r w:rsidR="00F40984">
        <w:t xml:space="preserve"> zu prüfen, ob die Abfrage zum gewünschten Ergebnis führt. </w:t>
      </w:r>
      <w:r w:rsidR="006162FD">
        <w:t xml:space="preserve">Die von Straßendaten </w:t>
      </w:r>
      <w:r w:rsidR="0021551F">
        <w:t>lässt sich über das</w:t>
      </w:r>
      <w:r w:rsidR="006162FD">
        <w:t xml:space="preserve"> Attribut </w:t>
      </w:r>
      <w:proofErr w:type="spellStart"/>
      <w:r w:rsidR="006162FD" w:rsidRPr="00C56C80">
        <w:rPr>
          <w:i/>
          <w:iCs/>
        </w:rPr>
        <w:t>highway</w:t>
      </w:r>
      <w:proofErr w:type="spellEnd"/>
      <w:r w:rsidR="0021551F">
        <w:t xml:space="preserve"> eingrenzen</w:t>
      </w:r>
      <w:r w:rsidR="00CC1BE2">
        <w:t xml:space="preserve">, in dem die jeweilige </w:t>
      </w:r>
      <w:r w:rsidR="00E473C2">
        <w:t>Straßenkategorie abgelegt ist.</w:t>
      </w:r>
    </w:p>
    <w:p w14:paraId="709966E2" w14:textId="46A1F5B2" w:rsidR="006162FD" w:rsidRDefault="00D71CF3" w:rsidP="003A3BDF">
      <w:r>
        <w:t>Die folgende Tabelle gibt eine Übersicht über die in OSM vergebenen Straßenkategorien:</w:t>
      </w:r>
    </w:p>
    <w:tbl>
      <w:tblPr>
        <w:tblStyle w:val="EinfacheTabelle2"/>
        <w:tblW w:w="0" w:type="auto"/>
        <w:tblLook w:val="04A0" w:firstRow="1" w:lastRow="0" w:firstColumn="1" w:lastColumn="0" w:noHBand="0" w:noVBand="1"/>
      </w:tblPr>
      <w:tblGrid>
        <w:gridCol w:w="2972"/>
        <w:gridCol w:w="5805"/>
      </w:tblGrid>
      <w:tr w:rsidR="005139F4" w14:paraId="2CA3C792" w14:textId="77777777" w:rsidTr="00A36F0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CD333F" w14:textId="5B02705B" w:rsidR="005139F4" w:rsidRPr="002E1BC0" w:rsidRDefault="005139F4" w:rsidP="00A36F0E">
            <w:pPr>
              <w:jc w:val="left"/>
            </w:pPr>
            <w:r w:rsidRPr="002E1BC0">
              <w:t>Attribut (</w:t>
            </w:r>
            <w:proofErr w:type="spellStart"/>
            <w:r w:rsidRPr="002E1BC0">
              <w:t>highway</w:t>
            </w:r>
            <w:proofErr w:type="spellEnd"/>
            <w:r w:rsidRPr="002E1BC0">
              <w:t>=)</w:t>
            </w:r>
          </w:p>
        </w:tc>
        <w:tc>
          <w:tcPr>
            <w:tcW w:w="5805" w:type="dxa"/>
            <w:vAlign w:val="center"/>
          </w:tcPr>
          <w:p w14:paraId="6433A73D" w14:textId="6792EF3C" w:rsidR="005139F4" w:rsidRPr="002E1BC0" w:rsidRDefault="00F2770B" w:rsidP="00A36F0E">
            <w:pPr>
              <w:jc w:val="left"/>
              <w:cnfStyle w:val="100000000000" w:firstRow="1" w:lastRow="0" w:firstColumn="0" w:lastColumn="0" w:oddVBand="0" w:evenVBand="0" w:oddHBand="0" w:evenHBand="0" w:firstRowFirstColumn="0" w:firstRowLastColumn="0" w:lastRowFirstColumn="0" w:lastRowLastColumn="0"/>
            </w:pPr>
            <w:r w:rsidRPr="002E1BC0">
              <w:t>Straßenkategorie</w:t>
            </w:r>
          </w:p>
        </w:tc>
      </w:tr>
      <w:tr w:rsidR="005139F4" w14:paraId="1E075B5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22C01E9" w14:textId="0468F342" w:rsidR="005139F4" w:rsidRPr="002E1BC0" w:rsidRDefault="00C50D49" w:rsidP="00A36F0E">
            <w:pPr>
              <w:jc w:val="left"/>
              <w:rPr>
                <w:b w:val="0"/>
                <w:bCs w:val="0"/>
              </w:rPr>
            </w:pPr>
            <w:proofErr w:type="spellStart"/>
            <w:r w:rsidRPr="002E1BC0">
              <w:rPr>
                <w:b w:val="0"/>
                <w:bCs w:val="0"/>
              </w:rPr>
              <w:t>m</w:t>
            </w:r>
            <w:r w:rsidR="005139F4" w:rsidRPr="002E1BC0">
              <w:rPr>
                <w:b w:val="0"/>
                <w:bCs w:val="0"/>
              </w:rPr>
              <w:t>otorway</w:t>
            </w:r>
            <w:proofErr w:type="spellEnd"/>
            <w:r w:rsidR="005139F4" w:rsidRPr="002E1BC0">
              <w:rPr>
                <w:b w:val="0"/>
                <w:bCs w:val="0"/>
              </w:rPr>
              <w:t xml:space="preserve"> / </w:t>
            </w:r>
            <w:proofErr w:type="spellStart"/>
            <w:r w:rsidR="005139F4" w:rsidRPr="002E1BC0">
              <w:rPr>
                <w:b w:val="0"/>
                <w:bCs w:val="0"/>
              </w:rPr>
              <w:t>motorway_link</w:t>
            </w:r>
            <w:proofErr w:type="spellEnd"/>
          </w:p>
        </w:tc>
        <w:tc>
          <w:tcPr>
            <w:tcW w:w="5805" w:type="dxa"/>
            <w:vAlign w:val="center"/>
          </w:tcPr>
          <w:p w14:paraId="0D520145" w14:textId="4AEDC3BD" w:rsidR="005139F4" w:rsidRPr="002E1BC0" w:rsidRDefault="00D43436" w:rsidP="00A36F0E">
            <w:pPr>
              <w:jc w:val="left"/>
              <w:cnfStyle w:val="000000100000" w:firstRow="0" w:lastRow="0" w:firstColumn="0" w:lastColumn="0" w:oddVBand="0" w:evenVBand="0" w:oddHBand="1" w:evenHBand="0" w:firstRowFirstColumn="0" w:firstRowLastColumn="0" w:lastRowFirstColumn="0" w:lastRowLastColumn="0"/>
            </w:pPr>
            <w:r w:rsidRPr="002E1BC0">
              <w:t>Autobahn</w:t>
            </w:r>
          </w:p>
        </w:tc>
      </w:tr>
      <w:tr w:rsidR="005139F4" w14:paraId="7730C843"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478640" w14:textId="55777C68" w:rsidR="005139F4" w:rsidRPr="002E1BC0" w:rsidRDefault="00C50D49" w:rsidP="00A36F0E">
            <w:pPr>
              <w:jc w:val="left"/>
              <w:rPr>
                <w:b w:val="0"/>
                <w:bCs w:val="0"/>
              </w:rPr>
            </w:pPr>
            <w:proofErr w:type="spellStart"/>
            <w:r w:rsidRPr="002E1BC0">
              <w:rPr>
                <w:b w:val="0"/>
                <w:bCs w:val="0"/>
              </w:rPr>
              <w:t>trunk</w:t>
            </w:r>
            <w:proofErr w:type="spellEnd"/>
            <w:r w:rsidRPr="002E1BC0">
              <w:rPr>
                <w:b w:val="0"/>
                <w:bCs w:val="0"/>
              </w:rPr>
              <w:t xml:space="preserve"> / </w:t>
            </w:r>
            <w:proofErr w:type="spellStart"/>
            <w:r w:rsidRPr="002E1BC0">
              <w:rPr>
                <w:b w:val="0"/>
                <w:bCs w:val="0"/>
              </w:rPr>
              <w:t>trunk_link</w:t>
            </w:r>
            <w:proofErr w:type="spellEnd"/>
          </w:p>
        </w:tc>
        <w:tc>
          <w:tcPr>
            <w:tcW w:w="5805" w:type="dxa"/>
            <w:vAlign w:val="center"/>
          </w:tcPr>
          <w:p w14:paraId="21F60BD6" w14:textId="58BCD481" w:rsidR="005139F4" w:rsidRPr="002E1BC0" w:rsidRDefault="00C50D49" w:rsidP="00A36F0E">
            <w:pPr>
              <w:jc w:val="left"/>
              <w:cnfStyle w:val="000000000000" w:firstRow="0" w:lastRow="0" w:firstColumn="0" w:lastColumn="0" w:oddVBand="0" w:evenVBand="0" w:oddHBand="0" w:evenHBand="0" w:firstRowFirstColumn="0" w:firstRowLastColumn="0" w:lastRowFirstColumn="0" w:lastRowLastColumn="0"/>
            </w:pPr>
            <w:r w:rsidRPr="002E1BC0">
              <w:t>Schnellstraße</w:t>
            </w:r>
          </w:p>
        </w:tc>
      </w:tr>
      <w:tr w:rsidR="005139F4" w14:paraId="4FADBBA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57FA309" w14:textId="2A6DC26F" w:rsidR="005139F4" w:rsidRPr="002E1BC0" w:rsidRDefault="00C50D49" w:rsidP="00A36F0E">
            <w:pPr>
              <w:jc w:val="left"/>
              <w:rPr>
                <w:b w:val="0"/>
                <w:bCs w:val="0"/>
              </w:rPr>
            </w:pPr>
            <w:proofErr w:type="spellStart"/>
            <w:r w:rsidRPr="002E1BC0">
              <w:rPr>
                <w:b w:val="0"/>
                <w:bCs w:val="0"/>
              </w:rPr>
              <w:t>primary</w:t>
            </w:r>
            <w:proofErr w:type="spellEnd"/>
            <w:r w:rsidR="00782617" w:rsidRPr="002E1BC0">
              <w:rPr>
                <w:b w:val="0"/>
                <w:bCs w:val="0"/>
              </w:rPr>
              <w:t xml:space="preserve"> / </w:t>
            </w:r>
            <w:proofErr w:type="spellStart"/>
            <w:r w:rsidR="00782617" w:rsidRPr="002E1BC0">
              <w:rPr>
                <w:b w:val="0"/>
                <w:bCs w:val="0"/>
              </w:rPr>
              <w:t>primary_link</w:t>
            </w:r>
            <w:proofErr w:type="spellEnd"/>
          </w:p>
        </w:tc>
        <w:tc>
          <w:tcPr>
            <w:tcW w:w="5805" w:type="dxa"/>
            <w:vAlign w:val="center"/>
          </w:tcPr>
          <w:p w14:paraId="2C9E4AF1" w14:textId="00F2276B" w:rsidR="005139F4" w:rsidRPr="002E1BC0" w:rsidRDefault="00733E6F" w:rsidP="00A36F0E">
            <w:pPr>
              <w:jc w:val="left"/>
              <w:cnfStyle w:val="000000100000" w:firstRow="0" w:lastRow="0" w:firstColumn="0" w:lastColumn="0" w:oddVBand="0" w:evenVBand="0" w:oddHBand="1" w:evenHBand="0" w:firstRowFirstColumn="0" w:firstRowLastColumn="0" w:lastRowFirstColumn="0" w:lastRowLastColumn="0"/>
            </w:pPr>
            <w:r w:rsidRPr="002E1BC0">
              <w:t>Bundesstraße</w:t>
            </w:r>
          </w:p>
        </w:tc>
      </w:tr>
      <w:tr w:rsidR="005139F4" w14:paraId="767C3A0D"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7047657" w14:textId="776A8A26" w:rsidR="005139F4" w:rsidRPr="002E1BC0" w:rsidRDefault="00782617" w:rsidP="00A36F0E">
            <w:pPr>
              <w:jc w:val="left"/>
              <w:rPr>
                <w:b w:val="0"/>
                <w:bCs w:val="0"/>
              </w:rPr>
            </w:pPr>
            <w:proofErr w:type="spellStart"/>
            <w:r w:rsidRPr="002E1BC0">
              <w:rPr>
                <w:b w:val="0"/>
                <w:bCs w:val="0"/>
              </w:rPr>
              <w:t>secondary</w:t>
            </w:r>
            <w:proofErr w:type="spellEnd"/>
            <w:r w:rsidRPr="002E1BC0">
              <w:rPr>
                <w:b w:val="0"/>
                <w:bCs w:val="0"/>
              </w:rPr>
              <w:t xml:space="preserve"> / </w:t>
            </w:r>
            <w:proofErr w:type="spellStart"/>
            <w:r w:rsidRPr="002E1BC0">
              <w:rPr>
                <w:b w:val="0"/>
                <w:bCs w:val="0"/>
              </w:rPr>
              <w:t>secondary_link</w:t>
            </w:r>
            <w:proofErr w:type="spellEnd"/>
          </w:p>
        </w:tc>
        <w:tc>
          <w:tcPr>
            <w:tcW w:w="5805" w:type="dxa"/>
            <w:vAlign w:val="center"/>
          </w:tcPr>
          <w:p w14:paraId="613CD9CB" w14:textId="4D5E6158" w:rsidR="005139F4" w:rsidRPr="002E1BC0" w:rsidRDefault="00A904F9" w:rsidP="00A36F0E">
            <w:pPr>
              <w:jc w:val="left"/>
              <w:cnfStyle w:val="000000000000" w:firstRow="0" w:lastRow="0" w:firstColumn="0" w:lastColumn="0" w:oddVBand="0" w:evenVBand="0" w:oddHBand="0" w:evenHBand="0" w:firstRowFirstColumn="0" w:firstRowLastColumn="0" w:lastRowFirstColumn="0" w:lastRowLastColumn="0"/>
            </w:pPr>
            <w:r w:rsidRPr="002E1BC0">
              <w:t>Kreisstraße / Landstraße</w:t>
            </w:r>
          </w:p>
        </w:tc>
      </w:tr>
      <w:tr w:rsidR="005139F4" w14:paraId="763A456E"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6CC07DA" w14:textId="3ADB9BB4" w:rsidR="005139F4" w:rsidRPr="002E1BC0" w:rsidRDefault="00782617" w:rsidP="00A36F0E">
            <w:pPr>
              <w:jc w:val="left"/>
              <w:rPr>
                <w:b w:val="0"/>
                <w:bCs w:val="0"/>
              </w:rPr>
            </w:pPr>
            <w:proofErr w:type="spellStart"/>
            <w:r w:rsidRPr="002E1BC0">
              <w:rPr>
                <w:b w:val="0"/>
                <w:bCs w:val="0"/>
              </w:rPr>
              <w:t>tertiary</w:t>
            </w:r>
            <w:proofErr w:type="spellEnd"/>
            <w:r w:rsidRPr="002E1BC0">
              <w:rPr>
                <w:b w:val="0"/>
                <w:bCs w:val="0"/>
              </w:rPr>
              <w:t xml:space="preserve"> / </w:t>
            </w:r>
            <w:proofErr w:type="spellStart"/>
            <w:r w:rsidRPr="002E1BC0">
              <w:rPr>
                <w:b w:val="0"/>
                <w:bCs w:val="0"/>
              </w:rPr>
              <w:t>tertiary_link</w:t>
            </w:r>
            <w:proofErr w:type="spellEnd"/>
          </w:p>
        </w:tc>
        <w:tc>
          <w:tcPr>
            <w:tcW w:w="5805" w:type="dxa"/>
            <w:vAlign w:val="center"/>
          </w:tcPr>
          <w:p w14:paraId="2C55E4E1" w14:textId="22977F6C" w:rsidR="005139F4" w:rsidRPr="002E1BC0" w:rsidRDefault="005E3AAD" w:rsidP="00A36F0E">
            <w:pPr>
              <w:jc w:val="left"/>
              <w:cnfStyle w:val="000000100000" w:firstRow="0" w:lastRow="0" w:firstColumn="0" w:lastColumn="0" w:oddVBand="0" w:evenVBand="0" w:oddHBand="1" w:evenHBand="0" w:firstRowFirstColumn="0" w:firstRowLastColumn="0" w:lastRowFirstColumn="0" w:lastRowLastColumn="0"/>
            </w:pPr>
            <w:r w:rsidRPr="002E1BC0">
              <w:t>Vorfahrts</w:t>
            </w:r>
            <w:r w:rsidR="00373C4C" w:rsidRPr="002E1BC0">
              <w:t>traße (Innerorts)</w:t>
            </w:r>
          </w:p>
        </w:tc>
      </w:tr>
      <w:tr w:rsidR="00BF7141" w14:paraId="71ABF1D9"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2F8338A" w14:textId="0A2126B5" w:rsidR="00BF7141" w:rsidRPr="002E1BC0" w:rsidRDefault="002B788B" w:rsidP="00A36F0E">
            <w:pPr>
              <w:jc w:val="left"/>
              <w:rPr>
                <w:b w:val="0"/>
                <w:bCs w:val="0"/>
              </w:rPr>
            </w:pPr>
            <w:proofErr w:type="spellStart"/>
            <w:r w:rsidRPr="002E1BC0">
              <w:rPr>
                <w:b w:val="0"/>
                <w:bCs w:val="0"/>
              </w:rPr>
              <w:t>residential</w:t>
            </w:r>
            <w:proofErr w:type="spellEnd"/>
          </w:p>
        </w:tc>
        <w:tc>
          <w:tcPr>
            <w:tcW w:w="5805" w:type="dxa"/>
            <w:vAlign w:val="center"/>
          </w:tcPr>
          <w:p w14:paraId="66DE1A83" w14:textId="5B5D174F" w:rsidR="00BF7141" w:rsidRPr="002E1BC0" w:rsidRDefault="002B788B" w:rsidP="00A36F0E">
            <w:pPr>
              <w:jc w:val="left"/>
              <w:cnfStyle w:val="000000000000" w:firstRow="0" w:lastRow="0" w:firstColumn="0" w:lastColumn="0" w:oddVBand="0" w:evenVBand="0" w:oddHBand="0" w:evenHBand="0" w:firstRowFirstColumn="0" w:firstRowLastColumn="0" w:lastRowFirstColumn="0" w:lastRowLastColumn="0"/>
            </w:pPr>
            <w:r w:rsidRPr="002E1BC0">
              <w:t>Innerortsstraße</w:t>
            </w:r>
          </w:p>
        </w:tc>
      </w:tr>
      <w:tr w:rsidR="002B788B" w14:paraId="4F62A70D"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296B980" w14:textId="6B8934E9" w:rsidR="002B788B" w:rsidRPr="002E1BC0" w:rsidRDefault="007E135B" w:rsidP="00A36F0E">
            <w:pPr>
              <w:jc w:val="left"/>
              <w:rPr>
                <w:b w:val="0"/>
                <w:bCs w:val="0"/>
              </w:rPr>
            </w:pPr>
            <w:proofErr w:type="spellStart"/>
            <w:r w:rsidRPr="002E1BC0">
              <w:rPr>
                <w:b w:val="0"/>
                <w:bCs w:val="0"/>
              </w:rPr>
              <w:t>living_street</w:t>
            </w:r>
            <w:proofErr w:type="spellEnd"/>
          </w:p>
        </w:tc>
        <w:tc>
          <w:tcPr>
            <w:tcW w:w="5805" w:type="dxa"/>
            <w:vAlign w:val="center"/>
          </w:tcPr>
          <w:p w14:paraId="2B574E46" w14:textId="2FE7AD02" w:rsidR="002B788B" w:rsidRPr="002E1BC0" w:rsidRDefault="007E135B" w:rsidP="00A36F0E">
            <w:pPr>
              <w:jc w:val="left"/>
              <w:cnfStyle w:val="000000100000" w:firstRow="0" w:lastRow="0" w:firstColumn="0" w:lastColumn="0" w:oddVBand="0" w:evenVBand="0" w:oddHBand="1" w:evenHBand="0" w:firstRowFirstColumn="0" w:firstRowLastColumn="0" w:lastRowFirstColumn="0" w:lastRowLastColumn="0"/>
            </w:pPr>
            <w:r w:rsidRPr="002E1BC0">
              <w:t>Spielstraße</w:t>
            </w:r>
          </w:p>
        </w:tc>
      </w:tr>
      <w:tr w:rsidR="006A581C" w14:paraId="6BF0FA4C"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FE4740" w14:textId="42E8BCB4" w:rsidR="006A581C" w:rsidRPr="002E1BC0" w:rsidRDefault="002E73F1" w:rsidP="00A36F0E">
            <w:pPr>
              <w:jc w:val="left"/>
              <w:rPr>
                <w:b w:val="0"/>
                <w:bCs w:val="0"/>
              </w:rPr>
            </w:pPr>
            <w:proofErr w:type="spellStart"/>
            <w:r w:rsidRPr="002E1BC0">
              <w:rPr>
                <w:b w:val="0"/>
                <w:bCs w:val="0"/>
              </w:rPr>
              <w:t>p</w:t>
            </w:r>
            <w:r w:rsidR="006A581C" w:rsidRPr="002E1BC0">
              <w:rPr>
                <w:b w:val="0"/>
                <w:bCs w:val="0"/>
              </w:rPr>
              <w:t>edestrian</w:t>
            </w:r>
            <w:proofErr w:type="spellEnd"/>
          </w:p>
        </w:tc>
        <w:tc>
          <w:tcPr>
            <w:tcW w:w="5805" w:type="dxa"/>
            <w:vAlign w:val="center"/>
          </w:tcPr>
          <w:p w14:paraId="7E0048AC" w14:textId="705DE4CE" w:rsidR="006A581C" w:rsidRPr="002E1BC0" w:rsidRDefault="006A581C" w:rsidP="0019739D">
            <w:pPr>
              <w:keepNext/>
              <w:jc w:val="left"/>
              <w:cnfStyle w:val="000000000000" w:firstRow="0" w:lastRow="0" w:firstColumn="0" w:lastColumn="0" w:oddVBand="0" w:evenVBand="0" w:oddHBand="0" w:evenHBand="0" w:firstRowFirstColumn="0" w:firstRowLastColumn="0" w:lastRowFirstColumn="0" w:lastRowLastColumn="0"/>
            </w:pPr>
            <w:r w:rsidRPr="002E1BC0">
              <w:t>Fußgängerzone</w:t>
            </w:r>
          </w:p>
        </w:tc>
      </w:tr>
    </w:tbl>
    <w:p w14:paraId="7F3B07D5" w14:textId="6A4A46E1" w:rsidR="0019739D" w:rsidRPr="006E295F" w:rsidRDefault="0019739D" w:rsidP="0019739D">
      <w:pPr>
        <w:pStyle w:val="BeschriftungOhneEintrag"/>
        <w:rPr>
          <w:vanish/>
          <w:specVanish/>
        </w:rPr>
      </w:pPr>
      <w:bookmarkStart w:id="357" w:name="_Toc125899305"/>
      <w:r w:rsidRPr="0019739D">
        <w:rPr>
          <w:b/>
          <w:bCs w:val="0"/>
        </w:rPr>
        <w:t xml:space="preserve">Tabelle </w:t>
      </w:r>
      <w:r w:rsidR="00DC20CB">
        <w:rPr>
          <w:b/>
          <w:bCs w:val="0"/>
        </w:rPr>
        <w:fldChar w:fldCharType="begin"/>
      </w:r>
      <w:r w:rsidR="00DC20CB">
        <w:rPr>
          <w:b/>
          <w:bCs w:val="0"/>
        </w:rPr>
        <w:instrText xml:space="preserve"> SEQ Tabelle \* ARABIC </w:instrText>
      </w:r>
      <w:r w:rsidR="00DC20CB">
        <w:rPr>
          <w:b/>
          <w:bCs w:val="0"/>
        </w:rPr>
        <w:fldChar w:fldCharType="separate"/>
      </w:r>
      <w:r w:rsidR="000E5A92">
        <w:rPr>
          <w:b/>
          <w:bCs w:val="0"/>
          <w:noProof/>
        </w:rPr>
        <w:t>1</w:t>
      </w:r>
      <w:r w:rsidR="00DC20CB">
        <w:rPr>
          <w:b/>
          <w:bCs w:val="0"/>
        </w:rPr>
        <w:fldChar w:fldCharType="end"/>
      </w:r>
      <w:r w:rsidRPr="0019739D">
        <w:rPr>
          <w:b/>
          <w:bCs w:val="0"/>
        </w:rPr>
        <w:t>:</w:t>
      </w:r>
      <w:r>
        <w:t xml:space="preserve"> Straßenkategorien und deren Schlüssel in OSM-Daten</w:t>
      </w:r>
      <w:bookmarkEnd w:id="357"/>
    </w:p>
    <w:p w14:paraId="4F782CEF" w14:textId="31ACD158" w:rsidR="009D2B25" w:rsidRPr="009D2B25" w:rsidRDefault="0019739D" w:rsidP="0019739D">
      <w:pPr>
        <w:pStyle w:val="BeschriftungOhneEintrag"/>
      </w:pPr>
      <w:r>
        <w:t xml:space="preserve"> (Quelle: </w:t>
      </w:r>
      <w:sdt>
        <w:sdtPr>
          <w:alias w:val="To edit, see citavi.com/edit"/>
          <w:tag w:val="CitaviPlaceholder#894224b4-a4bf-46ce-8784-3dd425c4ddf5"/>
          <w:id w:val="1742292754"/>
          <w:placeholder>
            <w:docPart w:val="E01A79CC269841609DFCAADC903093F6"/>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S2V5OmhpZ2h3YXkiLCJVcmlTdHJpbmciOiJodHRwczovL3dpa2kub3BlbnN0cmVldG1hcC5vcmcvd2lraS9LZXk6aGlnaHdhe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}</w:instrText>
          </w:r>
          <w:r>
            <w:fldChar w:fldCharType="separate"/>
          </w:r>
          <w:r w:rsidR="00227B66">
            <w:t>OSM-Highway 2022</w:t>
          </w:r>
          <w:r>
            <w:fldChar w:fldCharType="end"/>
          </w:r>
        </w:sdtContent>
      </w:sdt>
      <w:r>
        <w:t>)</w:t>
      </w:r>
    </w:p>
    <w:p w14:paraId="31D269AB" w14:textId="1F51BB7F" w:rsidR="006162FD" w:rsidRDefault="00E12741" w:rsidP="003A3BDF">
      <w:r>
        <w:lastRenderedPageBreak/>
        <w:t xml:space="preserve">Bei dieser Tabelle handelt sich nicht um eine vollständige Auflistung aller verfügbaren Werte für </w:t>
      </w:r>
      <w:r w:rsidR="0065536D">
        <w:t xml:space="preserve">das Attribut </w:t>
      </w:r>
      <w:proofErr w:type="spellStart"/>
      <w:r>
        <w:t>highway</w:t>
      </w:r>
      <w:proofErr w:type="spellEnd"/>
      <w:r w:rsidR="008819B8">
        <w:t xml:space="preserve">, sondern ausschließlich um </w:t>
      </w:r>
      <w:r w:rsidR="005E4BDF">
        <w:t xml:space="preserve">jene Straßenkategorien, die </w:t>
      </w:r>
      <w:r w:rsidR="00A91F57">
        <w:t>mit Linienbussen befahren werden könn</w:t>
      </w:r>
      <w:ins w:id="358" w:author="Sebastian Knopf" w:date="2023-01-31T07:50:00Z">
        <w:r w:rsidR="00584C4A">
          <w:t>t</w:t>
        </w:r>
      </w:ins>
      <w:r w:rsidR="00A91F57">
        <w:t>en. Feldwege, Behelfs- und Privatstraßen sind bewusst nicht berücksichtigt.</w:t>
      </w:r>
      <w:r w:rsidR="00097DBA">
        <w:t xml:space="preserve"> </w:t>
      </w:r>
      <w:r w:rsidR="00B3733E">
        <w:t xml:space="preserve">Spielstraßen und Fußgängerzonen sind deshalb mit inbegriffen, weil diese in einigen </w:t>
      </w:r>
      <w:r w:rsidR="00D31D88">
        <w:t>Fällen</w:t>
      </w:r>
      <w:r w:rsidR="00B3733E">
        <w:t xml:space="preserve"> durchaus für den Linienverkehr freigegeben sind. Beispiele sind in nahezu jeder größeren Stadt zu finden.</w:t>
      </w:r>
      <w:r w:rsidR="00AE0DC2">
        <w:t xml:space="preserve"> Für Fußgängerzonen wird in OSM-Daten bei einer entsprechenden Freigabe für den Linienverkehr das Attribut </w:t>
      </w:r>
      <w:r w:rsidR="00B30BAE">
        <w:rPr>
          <w:i/>
          <w:iCs/>
        </w:rPr>
        <w:t>PSV</w:t>
      </w:r>
      <w:r w:rsidR="007721EA">
        <w:t xml:space="preserve"> </w:t>
      </w:r>
      <w:r w:rsidR="00572061">
        <w:t xml:space="preserve"> für </w:t>
      </w:r>
      <w:r w:rsidR="00572061" w:rsidRPr="00572061">
        <w:rPr>
          <w:i/>
          <w:iCs/>
        </w:rPr>
        <w:t>Public Services Vehicle</w:t>
      </w:r>
      <w:r w:rsidR="00572061">
        <w:t xml:space="preserve"> </w:t>
      </w:r>
      <w:r w:rsidR="00A153AD">
        <w:t xml:space="preserve">gesetzt </w:t>
      </w:r>
      <w:sdt>
        <w:sdtPr>
          <w:alias w:val="To edit, see citavi.com/edit"/>
          <w:tag w:val="CitaviPlaceholder#4a4425a7-5d4a-4b39-bf36-cce957db1730"/>
          <w:id w:val="1557741024"/>
          <w:placeholder>
            <w:docPart w:val="3E210D63DE0A4D8F819064C5AF367DC8"/>
          </w:placeholder>
        </w:sdtPr>
        <w:sdtEndPr/>
        <w:sdtContent>
          <w:r w:rsidR="00DE2F8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AyNjZiLTUyNmQtNDAzMS04Mzc0LTc1Mzc2MTE0YjYxNSIsIlJhbmdlTGVuZ3RoIjoxOSwiUmVmZXJlbmNlSWQiOiI0ODljZDFmZi1kNThlLTQyYzctYTA0MC04MDY1NzJmN2U2Nz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T1NNLVBTViIsIlByb3RlY3RlZCI6ZmFsc2UsIlNleCI6MCwiQ3JlYXRlZEJ5IjoiX1NlYmFzdGlhbiBLbm9wZiIsIkNyZWF0ZWRPbiI6IjIwMjItMTEtMThUMjE6MTE6MDciLCJNb2RpZmllZEJ5IjoiX1NlYmFzdGlhbiBLbm9wZiIsIklkIjoiMGM2MGEzOWEtYWUzMy00NGMxLThjZDEtZmUyZmE2ZjMyY2RlIiwiTW9kaWZpZWRPbiI6IjIwMjItMTEtMThUMjE6MTE6MDciLCJQcm9qZWN0Ijp7IiRpZCI6IjUiLCIkdHlwZSI6IlN3aXNzQWNhZGVtaWMuQ2l0YXZpLlByb2plY3QsIFN3aXNzQWNhZGVtaWMuQ2l0YXZpIn19XSwiQ2l0YXRpb25LZXlVcGRhdGVUeXBlIjowLCJDb2xsYWJvcmF0b3JzIjpbXSwiRGF0ZSI6IjI5LjA4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REU6S2V5OnBzdj91c2VsYW5nPWRlIiwiVXJpU3RyaW5nIjoiaHR0cHM6Ly93aWtpLm9wZW5zdHJlZXRtYXAub3JnL3dpa2kvREU6S2V5OnBzdj91c2VsYW5nPWRl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}</w:instrText>
          </w:r>
          <w:r w:rsidR="00DE2F81">
            <w:fldChar w:fldCharType="separate"/>
          </w:r>
          <w:r w:rsidR="00227B66">
            <w:t>(vgl. OSM-PSV 2022)</w:t>
          </w:r>
          <w:r w:rsidR="00DE2F81">
            <w:fldChar w:fldCharType="end"/>
          </w:r>
        </w:sdtContent>
      </w:sdt>
      <w:r w:rsidR="00DE2F81">
        <w:t>.</w:t>
      </w:r>
    </w:p>
    <w:p w14:paraId="77E5886F" w14:textId="6132ADF8" w:rsidR="006B6848" w:rsidRDefault="00051754" w:rsidP="003A3BDF">
      <w:r>
        <w:rPr>
          <w:noProof/>
        </w:rPr>
        <mc:AlternateContent>
          <mc:Choice Requires="wps">
            <w:drawing>
              <wp:anchor distT="0" distB="0" distL="114300" distR="114300" simplePos="0" relativeHeight="251649043" behindDoc="0" locked="0" layoutInCell="1" allowOverlap="1" wp14:anchorId="56832AB3" wp14:editId="33AC4090">
                <wp:simplePos x="0" y="0"/>
                <wp:positionH relativeFrom="margin">
                  <wp:align>center</wp:align>
                </wp:positionH>
                <wp:positionV relativeFrom="paragraph">
                  <wp:posOffset>2759517</wp:posOffset>
                </wp:positionV>
                <wp:extent cx="3429000" cy="635"/>
                <wp:effectExtent l="0" t="0" r="0" b="0"/>
                <wp:wrapTopAndBottom/>
                <wp:docPr id="192" name="Textfeld 192"/>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7EDFBE9" w14:textId="46975845" w:rsidR="00FF2DE6" w:rsidRPr="00656EB7" w:rsidRDefault="00FF2DE6" w:rsidP="00FF2DE6">
                            <w:pPr>
                              <w:pStyle w:val="Beschriftung"/>
                              <w:rPr>
                                <w:noProof/>
                                <w:sz w:val="21"/>
                              </w:rPr>
                            </w:pPr>
                            <w:bookmarkStart w:id="359" w:name="_Toc125899265"/>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8</w:t>
                            </w:r>
                            <w:r w:rsidRPr="00FF2DE6">
                              <w:rPr>
                                <w:b/>
                                <w:bCs w:val="0"/>
                              </w:rPr>
                              <w:fldChar w:fldCharType="end"/>
                            </w:r>
                            <w:r w:rsidRPr="00FF2DE6">
                              <w:rPr>
                                <w:b/>
                                <w:bCs w:val="0"/>
                              </w:rPr>
                              <w:t>:</w:t>
                            </w:r>
                            <w:r>
                              <w:t xml:space="preserve"> Overpass-Abfrage für Straßendaten im Primärnetz</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32AB3" id="Textfeld 192" o:spid="_x0000_s1050" type="#_x0000_t202" style="position:absolute;left:0;text-align:left;margin-left:0;margin-top:217.3pt;width:270pt;height:.05pt;z-index:25164904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" stroked="f">
                <v:textbox style="mso-fit-shape-to-text:t" inset="0,0,0,0">
                  <w:txbxContent>
                    <w:p w14:paraId="67EDFBE9" w14:textId="46975845" w:rsidR="00FF2DE6" w:rsidRPr="00656EB7" w:rsidRDefault="00FF2DE6" w:rsidP="00FF2DE6">
                      <w:pPr>
                        <w:pStyle w:val="Beschriftung"/>
                        <w:rPr>
                          <w:noProof/>
                          <w:sz w:val="21"/>
                        </w:rPr>
                      </w:pPr>
                      <w:bookmarkStart w:id="360" w:name="_Toc125899265"/>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0E5A92">
                        <w:rPr>
                          <w:b/>
                          <w:bCs w:val="0"/>
                          <w:noProof/>
                        </w:rPr>
                        <w:t>8</w:t>
                      </w:r>
                      <w:r w:rsidRPr="00FF2DE6">
                        <w:rPr>
                          <w:b/>
                          <w:bCs w:val="0"/>
                        </w:rPr>
                        <w:fldChar w:fldCharType="end"/>
                      </w:r>
                      <w:r w:rsidRPr="00FF2DE6">
                        <w:rPr>
                          <w:b/>
                          <w:bCs w:val="0"/>
                        </w:rPr>
                        <w:t>:</w:t>
                      </w:r>
                      <w:r>
                        <w:t xml:space="preserve"> Overpass-Abfrage für Straßendaten im Primärnetz</w:t>
                      </w:r>
                      <w:bookmarkEnd w:id="360"/>
                    </w:p>
                  </w:txbxContent>
                </v:textbox>
                <w10:wrap type="topAndBottom" anchorx="margin"/>
              </v:shape>
            </w:pict>
          </mc:Fallback>
        </mc:AlternateContent>
      </w:r>
      <w:r w:rsidR="00A802E1">
        <w:rPr>
          <w:noProof/>
        </w:rPr>
        <w:drawing>
          <wp:anchor distT="0" distB="0" distL="114300" distR="114300" simplePos="0" relativeHeight="251649038" behindDoc="1" locked="0" layoutInCell="1" allowOverlap="1" wp14:anchorId="0920D301" wp14:editId="394AFC4D">
            <wp:simplePos x="0" y="0"/>
            <wp:positionH relativeFrom="page">
              <wp:posOffset>2715260</wp:posOffset>
            </wp:positionH>
            <wp:positionV relativeFrom="paragraph">
              <wp:posOffset>523240</wp:posOffset>
            </wp:positionV>
            <wp:extent cx="2499360" cy="2233930"/>
            <wp:effectExtent l="0" t="0" r="0" b="0"/>
            <wp:wrapTopAndBottom/>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2499360" cy="2233930"/>
                    </a:xfrm>
                    <a:prstGeom prst="rect">
                      <a:avLst/>
                    </a:prstGeom>
                  </pic:spPr>
                </pic:pic>
              </a:graphicData>
            </a:graphic>
            <wp14:sizeRelH relativeFrom="page">
              <wp14:pctWidth>0</wp14:pctWidth>
            </wp14:sizeRelH>
            <wp14:sizeRelV relativeFrom="page">
              <wp14:pctHeight>0</wp14:pctHeight>
            </wp14:sizeRelV>
          </wp:anchor>
        </w:drawing>
      </w:r>
      <w:r w:rsidR="002D0E43">
        <w:t xml:space="preserve">Die folgende Abfrage liefert zunächst alle </w:t>
      </w:r>
      <w:r w:rsidR="00055601">
        <w:t>Straßendaten aus dem aktuell angezeigten Bereich</w:t>
      </w:r>
      <w:r w:rsidR="0008698F">
        <w:t xml:space="preserve">, der sogenannten </w:t>
      </w:r>
      <w:proofErr w:type="spellStart"/>
      <w:r w:rsidR="0008698F" w:rsidRPr="0008698F">
        <w:rPr>
          <w:i/>
          <w:iCs/>
        </w:rPr>
        <w:t>BoundingBox</w:t>
      </w:r>
      <w:proofErr w:type="spellEnd"/>
      <w:r w:rsidR="00055601">
        <w:t xml:space="preserve"> in Overpass-Turbo:</w:t>
      </w:r>
    </w:p>
    <w:p w14:paraId="14338252" w14:textId="609DA81D" w:rsidR="00F11B2D" w:rsidRDefault="00051754" w:rsidP="003A3BDF">
      <w:r>
        <w:rPr>
          <w:noProof/>
        </w:rPr>
        <mc:AlternateContent>
          <mc:Choice Requires="wps">
            <w:drawing>
              <wp:anchor distT="0" distB="0" distL="114300" distR="114300" simplePos="0" relativeHeight="251684892" behindDoc="0" locked="0" layoutInCell="1" allowOverlap="1" wp14:anchorId="5169E67D" wp14:editId="030A8726">
                <wp:simplePos x="0" y="0"/>
                <wp:positionH relativeFrom="column">
                  <wp:posOffset>708660</wp:posOffset>
                </wp:positionH>
                <wp:positionV relativeFrom="paragraph">
                  <wp:posOffset>6001385</wp:posOffset>
                </wp:positionV>
                <wp:extent cx="3943350" cy="635"/>
                <wp:effectExtent l="0" t="0" r="0" b="0"/>
                <wp:wrapTopAndBottom/>
                <wp:docPr id="193" name="Textfeld 193"/>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37BF6CC" w14:textId="5B4522DC" w:rsidR="00051754" w:rsidRPr="00DD50DB" w:rsidRDefault="00051754" w:rsidP="00051754">
                            <w:pPr>
                              <w:pStyle w:val="Beschriftung"/>
                              <w:rPr>
                                <w:noProof/>
                                <w:sz w:val="21"/>
                              </w:rPr>
                            </w:pPr>
                            <w:bookmarkStart w:id="361" w:name="_Toc125899266"/>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0E5A92">
                              <w:rPr>
                                <w:b/>
                                <w:bCs w:val="0"/>
                                <w:noProof/>
                              </w:rPr>
                              <w:t>9</w:t>
                            </w:r>
                            <w:r w:rsidRPr="002B4860">
                              <w:rPr>
                                <w:b/>
                                <w:bCs w:val="0"/>
                              </w:rPr>
                              <w:fldChar w:fldCharType="end"/>
                            </w:r>
                            <w:r w:rsidRPr="002B4860">
                              <w:rPr>
                                <w:b/>
                                <w:bCs w:val="0"/>
                              </w:rPr>
                              <w:t>:</w:t>
                            </w:r>
                            <w:r>
                              <w:t xml:space="preserve"> Overpass-Vorschau für Straßendatendaten im Primärnetz</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9E67D" id="Textfeld 193" o:spid="_x0000_s1051" type="#_x0000_t202" style="position:absolute;left:0;text-align:left;margin-left:55.8pt;margin-top:472.55pt;width:310.5pt;height:.05pt;z-index:2516848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z/fGg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TifX1NIUuxmfh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" stroked="f">
                <v:textbox style="mso-fit-shape-to-text:t" inset="0,0,0,0">
                  <w:txbxContent>
                    <w:p w14:paraId="337BF6CC" w14:textId="5B4522DC" w:rsidR="00051754" w:rsidRPr="00DD50DB" w:rsidRDefault="00051754" w:rsidP="00051754">
                      <w:pPr>
                        <w:pStyle w:val="Beschriftung"/>
                        <w:rPr>
                          <w:noProof/>
                          <w:sz w:val="21"/>
                        </w:rPr>
                      </w:pPr>
                      <w:bookmarkStart w:id="362" w:name="_Toc125899266"/>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0E5A92">
                        <w:rPr>
                          <w:b/>
                          <w:bCs w:val="0"/>
                          <w:noProof/>
                        </w:rPr>
                        <w:t>9</w:t>
                      </w:r>
                      <w:r w:rsidRPr="002B4860">
                        <w:rPr>
                          <w:b/>
                          <w:bCs w:val="0"/>
                        </w:rPr>
                        <w:fldChar w:fldCharType="end"/>
                      </w:r>
                      <w:r w:rsidRPr="002B4860">
                        <w:rPr>
                          <w:b/>
                          <w:bCs w:val="0"/>
                        </w:rPr>
                        <w:t>:</w:t>
                      </w:r>
                      <w:r>
                        <w:t xml:space="preserve"> Overpass-Vorschau für Straßendatendaten im Primärnetz</w:t>
                      </w:r>
                      <w:bookmarkEnd w:id="362"/>
                    </w:p>
                  </w:txbxContent>
                </v:textbox>
                <w10:wrap type="topAndBottom"/>
              </v:shape>
            </w:pict>
          </mc:Fallback>
        </mc:AlternateContent>
      </w:r>
      <w:r>
        <w:rPr>
          <w:noProof/>
        </w:rPr>
        <w:drawing>
          <wp:anchor distT="0" distB="0" distL="114300" distR="114300" simplePos="0" relativeHeight="251683868" behindDoc="0" locked="0" layoutInCell="1" allowOverlap="1" wp14:anchorId="6350290A" wp14:editId="3233A9EC">
            <wp:simplePos x="0" y="0"/>
            <wp:positionH relativeFrom="page">
              <wp:align>center</wp:align>
            </wp:positionH>
            <wp:positionV relativeFrom="paragraph">
              <wp:posOffset>3515387</wp:posOffset>
            </wp:positionV>
            <wp:extent cx="3957955" cy="2416810"/>
            <wp:effectExtent l="0" t="0" r="4445" b="2540"/>
            <wp:wrapTopAndBottom/>
            <wp:docPr id="20" name="Grafik 2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Karte enthält.&#10;&#10;Automatisch generierte Beschreibung"/>
                    <pic:cNvPicPr/>
                  </pic:nvPicPr>
                  <pic:blipFill>
                    <a:blip r:embed="rId76">
                      <a:extLst>
                        <a:ext uri="{28A0092B-C50C-407E-A947-70E740481C1C}">
                          <a14:useLocalDpi xmlns:a14="http://schemas.microsoft.com/office/drawing/2010/main" val="0"/>
                        </a:ext>
                      </a:extLst>
                    </a:blip>
                    <a:stretch>
                      <a:fillRect/>
                    </a:stretch>
                  </pic:blipFill>
                  <pic:spPr>
                    <a:xfrm>
                      <a:off x="0" y="0"/>
                      <a:ext cx="3957955" cy="2416810"/>
                    </a:xfrm>
                    <a:prstGeom prst="rect">
                      <a:avLst/>
                    </a:prstGeom>
                  </pic:spPr>
                </pic:pic>
              </a:graphicData>
            </a:graphic>
            <wp14:sizeRelH relativeFrom="page">
              <wp14:pctWidth>0</wp14:pctWidth>
            </wp14:sizeRelH>
            <wp14:sizeRelV relativeFrom="page">
              <wp14:pctHeight>0</wp14:pctHeight>
            </wp14:sizeRelV>
          </wp:anchor>
        </w:drawing>
      </w:r>
      <w:r w:rsidR="00BD1F8B">
        <w:t xml:space="preserve">Enthalten sind dabei </w:t>
      </w:r>
      <w:del w:id="363" w:author="Sebastian Knopf" w:date="2023-01-31T07:51:00Z">
        <w:r w:rsidR="00BD1F8B" w:rsidDel="00584C4A">
          <w:delText xml:space="preserve">alle </w:delText>
        </w:r>
      </w:del>
      <w:r w:rsidR="00BD1F8B">
        <w:t xml:space="preserve">Straßen </w:t>
      </w:r>
      <w:del w:id="364" w:author="Sebastian Knopf" w:date="2023-01-31T07:51:00Z">
        <w:r w:rsidR="00B13946" w:rsidDel="00584C4A">
          <w:delText>mit einer Kategorie</w:delText>
        </w:r>
      </w:del>
      <w:ins w:id="365" w:author="Sebastian Knopf" w:date="2023-01-31T07:51:00Z">
        <w:r w:rsidR="00584C4A">
          <w:t>aller Kategorien</w:t>
        </w:r>
      </w:ins>
      <w:r w:rsidR="00B13946">
        <w:t xml:space="preserve"> zwischen Autobahn und Innerorts-Vorfahrtstraße. </w:t>
      </w:r>
      <w:r w:rsidR="00D07BB0">
        <w:t>Im weiteren Verlauf w</w:t>
      </w:r>
      <w:r w:rsidR="00353620">
        <w:t xml:space="preserve">ird dieses Straßennetz als </w:t>
      </w:r>
      <w:r w:rsidR="00C43CCD">
        <w:rPr>
          <w:i/>
          <w:iCs/>
        </w:rPr>
        <w:t>Primärnetz</w:t>
      </w:r>
      <w:r w:rsidR="00353620">
        <w:t xml:space="preserve"> bezeichnet. </w:t>
      </w:r>
      <w:r w:rsidR="00B13946">
        <w:t>Bestätigt wird dies</w:t>
      </w:r>
      <w:r w:rsidR="00C461CE">
        <w:t>e Selektion</w:t>
      </w:r>
      <w:r w:rsidR="00B13946">
        <w:t xml:space="preserve"> durch die Vorschau in Overpass-Turbo, wie in der folgenden Abbildung zu sehen ist:</w:t>
      </w:r>
      <w:r w:rsidRPr="00051754">
        <w:rPr>
          <w:noProof/>
        </w:rPr>
        <w:t xml:space="preserve"> </w:t>
      </w:r>
    </w:p>
    <w:p w14:paraId="527F622D" w14:textId="7B042739" w:rsidR="00B13946" w:rsidRDefault="00AF5C24" w:rsidP="003A3BDF">
      <w:r>
        <w:lastRenderedPageBreak/>
        <w:t>In der Auswahl fehlen jedoch wichtige, ebenfalls vom Linienverkehr genutzte Innerortsstraßen</w:t>
      </w:r>
      <w:r w:rsidR="00BE1F78">
        <w:t xml:space="preserve"> und die für den Linienverkehr freigegebene Fußgängerzone. Während letztere durch Einbeziehung des </w:t>
      </w:r>
      <w:r w:rsidR="00794C3F">
        <w:t>OSM-</w:t>
      </w:r>
      <w:r w:rsidR="00BE1F78">
        <w:t xml:space="preserve">Attributes </w:t>
      </w:r>
      <w:r w:rsidR="00B124FF">
        <w:t xml:space="preserve">PSV mit selektiert werden könnte, wird diese Eingrenzung für Innerortsstraßen schwieriger, da diese nicht weiter kategorisiert oder attribuiert sind. Werden </w:t>
      </w:r>
      <w:r w:rsidR="00794C3F">
        <w:t>generell</w:t>
      </w:r>
      <w:r w:rsidR="00B124FF">
        <w:t xml:space="preserve"> Innerortsstraßen mit in die Abfrage einbezogen, </w:t>
      </w:r>
      <w:r w:rsidR="00654823">
        <w:t xml:space="preserve">sind automatisch alle Innerortsstraßen enthalten, selbst wenn diese mit einem Linienbus gar nicht befahren werden können. </w:t>
      </w:r>
      <w:r w:rsidR="008451E3">
        <w:t xml:space="preserve">Auch im Routing </w:t>
      </w:r>
      <w:r w:rsidR="00B40731">
        <w:t xml:space="preserve">wäre eine Unterscheidung bestenfalls anhand der verfügbaren Straßenbreite </w:t>
      </w:r>
      <w:r w:rsidR="00457D0F">
        <w:t xml:space="preserve">möglich, was jedoch eine adäquate Versorgung der OSM-Daten mit diesen notwendigen Informationen </w:t>
      </w:r>
      <w:r w:rsidR="004608E5">
        <w:t xml:space="preserve">erforderlich macht. Bei offenen, gemeinschaftlich gepflegten Daten </w:t>
      </w:r>
      <w:r w:rsidR="003C74DC">
        <w:t xml:space="preserve">aus der OpenStreetMap-Gemeinschaft </w:t>
      </w:r>
      <w:r w:rsidR="004608E5">
        <w:t>ist das generell kritisch zu sehen</w:t>
      </w:r>
      <w:r w:rsidR="003C74DC">
        <w:t xml:space="preserve"> </w:t>
      </w:r>
      <w:sdt>
        <w:sdtPr>
          <w:alias w:val="To edit, see citavi.com/edit"/>
          <w:tag w:val="CitaviPlaceholder#58b04437-93e9-46ce-9dcd-0daf829129e7"/>
          <w:id w:val="331652691"/>
          <w:placeholder>
            <w:docPart w:val="B8CA16D8CE4544C2B53BC73E0BDD0EA1"/>
          </w:placeholder>
        </w:sdtPr>
        <w:sdtEndPr/>
        <w:sdtContent>
          <w:r w:rsidR="0084142C">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2I2NmFjLTVhYWEtNGU0Yi05NmM0LTgyNTZmYTNjMjk1OCIsIlJhbmdlTGVuZ3RoIjoyMywiUmVmZXJlbmNlSWQiOiJkMGM4YjRhYS02YTcwLTQwNmMtOGY0Mi0yMWUzZjM1YzFj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lVyaVN0cmluZyI6Imh0dHBzOi8vd3d3LmRpZ2l0YWxlLW5hY2hoYWx0aWdrZWl0LnVuaWJlLmNoL3VuaWJlL3BvcnRhbC9mYWtfbmF0dXJ3aXMvYV9kZXB0X21hdGgvY19paW5mYW1hdGgvYWJ0X2RpZ2l0YWwvY29udGVudC9lOTA5NTgvZTQ5MDE1OC9lOTAwNDYyL2U5Nzc1NzkvZTk3NzU4Mi9lOTgwNDUzL09wZW5EYXRhMjAyMF9EYW1pYW5Kb3NpX1ZlcnRpZWZ1bmdzYXJ0aWtlbF9nZXI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yOjM0OjUzIiwiTW9kaWZpZWRCeSI6Il9TZWJhc3RpYW4gS25vcGYiLCJJZCI6ImIzZjg2ZDNkLTkwNDMtNGE5NS1hNjNmLTdkNjhjNTJjN2QzOSIsIk1vZGlmaWVkT24iOiIyMDIyLTExLTE4VDIyOjM0OjUzIiwiUHJvamVjdCI6eyIkcmVmIjoiOCJ9fV0sIk9ubGluZUFkZHJlc3M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pvc2kgMjAyMCwgUy4gMTApIn1dfSwiVGFnIjoiQ2l0YXZpUGxhY2Vob2xkZXIjNThiMDQ0MzctOTNlOS00NmNlLTlkY2QtMGRhZjgyOTEyOWU3IiwiVGV4dCI6Iih2Z2wuIEpvc2kgMjAyMCwgUy4gMTApIiwiV0FJVmVyc2lvbiI6IjYuMTAuMC4wIn0=}</w:instrText>
          </w:r>
          <w:r w:rsidR="0084142C">
            <w:fldChar w:fldCharType="separate"/>
          </w:r>
          <w:r w:rsidR="00227B66">
            <w:t>(vgl. Josi 2020, S. 10)</w:t>
          </w:r>
          <w:r w:rsidR="0084142C">
            <w:fldChar w:fldCharType="end"/>
          </w:r>
        </w:sdtContent>
      </w:sdt>
      <w:r w:rsidR="004608E5">
        <w:t>, daher eignet sich d</w:t>
      </w:r>
      <w:r w:rsidR="00D70BAF">
        <w:t>er direkte Export</w:t>
      </w:r>
      <w:r w:rsidR="004608E5">
        <w:t xml:space="preserve"> des gesamten Straßennetzes </w:t>
      </w:r>
      <w:r w:rsidR="00D70BAF">
        <w:t>nicht</w:t>
      </w:r>
      <w:r w:rsidR="004608E5">
        <w:t xml:space="preserve"> für das zuverlässige Routing eines Linienbusses.</w:t>
      </w:r>
    </w:p>
    <w:p w14:paraId="7F1028C4" w14:textId="5DA5CED4" w:rsidR="00F32994" w:rsidRDefault="00244978" w:rsidP="00F32994">
      <w:r>
        <w:t xml:space="preserve">Ziel muss es sein, </w:t>
      </w:r>
      <w:r w:rsidR="00187646">
        <w:t xml:space="preserve">das </w:t>
      </w:r>
      <w:r w:rsidR="00C43CCD">
        <w:t>Primärnetz</w:t>
      </w:r>
      <w:r>
        <w:t xml:space="preserve"> generell zu selektieren und alle darunter liegenden Straßenkategorien nur dann mit einzubeziehen, wenn diese bekanntermaßen für Linienbusse befahrbar sind. </w:t>
      </w:r>
      <w:r w:rsidR="00187646">
        <w:t xml:space="preserve">Diese zusätzlichen Straßen werden </w:t>
      </w:r>
      <w:r w:rsidR="00BA2F17">
        <w:t xml:space="preserve">fortan </w:t>
      </w:r>
      <w:r w:rsidR="00866973">
        <w:t xml:space="preserve">unter dem Begriff des </w:t>
      </w:r>
      <w:r w:rsidR="00C43CCD">
        <w:rPr>
          <w:i/>
          <w:iCs/>
        </w:rPr>
        <w:t>Sekundärnetz</w:t>
      </w:r>
      <w:r w:rsidR="00CD5366">
        <w:rPr>
          <w:i/>
          <w:iCs/>
        </w:rPr>
        <w:t>es</w:t>
      </w:r>
      <w:r w:rsidR="00866973">
        <w:t xml:space="preserve"> zusammengefasst. </w:t>
      </w:r>
      <w:r w:rsidR="00D46924">
        <w:t>Hierzu bietet sich ein zweistufiges Verfahren an.</w:t>
      </w:r>
    </w:p>
    <w:p w14:paraId="5F1F4AF4" w14:textId="256DC44B" w:rsidR="00F32994" w:rsidRDefault="00D46924" w:rsidP="003A3BDF">
      <w:r>
        <w:t>I</w:t>
      </w:r>
      <w:r w:rsidR="00C00849">
        <w:t>n</w:t>
      </w:r>
      <w:r>
        <w:t xml:space="preserve"> </w:t>
      </w:r>
      <w:r w:rsidR="00B63F9E">
        <w:t xml:space="preserve">der </w:t>
      </w:r>
      <w:r>
        <w:t xml:space="preserve">ersten </w:t>
      </w:r>
      <w:r w:rsidR="00C00849">
        <w:t>Stufe</w:t>
      </w:r>
      <w:r>
        <w:t xml:space="preserve"> werden zunächst Relationen</w:t>
      </w:r>
      <w:r w:rsidR="00B4456F">
        <w:t xml:space="preserve"> als Selektor gewählt, welche </w:t>
      </w:r>
      <w:r w:rsidR="007A1963">
        <w:t>eine Buslinie in den OSM-Daten abbilde</w:t>
      </w:r>
      <w:r w:rsidR="00C00849">
        <w:t>n</w:t>
      </w:r>
      <w:r w:rsidR="007A1963">
        <w:t xml:space="preserve"> und </w:t>
      </w:r>
      <w:r w:rsidR="000346D7">
        <w:t>dadurch auf die entsprechenden Wege verweist.</w:t>
      </w:r>
      <w:r w:rsidR="00C54522">
        <w:t xml:space="preserve"> Dann werden alle Wege selektiert, die</w:t>
      </w:r>
      <w:r w:rsidR="008D7482">
        <w:t xml:space="preserve"> zu</w:t>
      </w:r>
      <w:r w:rsidR="00C54522">
        <w:t xml:space="preserve"> diesem festgelegten Selektor </w:t>
      </w:r>
      <w:r w:rsidR="008D7482">
        <w:t>passen</w:t>
      </w:r>
      <w:r w:rsidR="00C54522">
        <w:t xml:space="preserve">. Hierdurch sind alle Straßen unabhängig von ihrer Kategorie </w:t>
      </w:r>
      <w:r w:rsidR="00DB340F">
        <w:t xml:space="preserve">enthalten, die durch die hinterlegten Linienwege folglich auch mit einem Linienbus befahren werden können. </w:t>
      </w:r>
      <w:r w:rsidR="006B0201">
        <w:t xml:space="preserve">Was jedoch nach wie vor fehlt, sind Innerorts- und Spielstraßen und Fußgängerzonen, welche </w:t>
      </w:r>
      <w:r w:rsidR="00B24C02">
        <w:t>zwar mit Linienbussen</w:t>
      </w:r>
      <w:r w:rsidR="00B01B2F">
        <w:t xml:space="preserve"> befahrbar sind, jedoch planmäßig nicht befahren werden. </w:t>
      </w:r>
    </w:p>
    <w:p w14:paraId="2D8C0341" w14:textId="62A77C69" w:rsidR="006B304B" w:rsidRDefault="00B01B2F" w:rsidP="00584C4A">
      <w:r>
        <w:t xml:space="preserve">Hier kommt die nächste Stufe ins Spiel, bei der </w:t>
      </w:r>
      <w:r w:rsidR="00685B49">
        <w:t xml:space="preserve">die von den Bussen aufgezeichneten GPS-Trajektorien mit Hilfe eines sogenannten MapMatching-Algorithmus </w:t>
      </w:r>
      <w:r w:rsidR="00E87F12">
        <w:t xml:space="preserve">einer entsprechenden </w:t>
      </w:r>
      <w:r w:rsidR="00801135">
        <w:t xml:space="preserve">Straße </w:t>
      </w:r>
      <w:r w:rsidR="00746020">
        <w:t xml:space="preserve">im </w:t>
      </w:r>
      <w:r w:rsidR="008B2260">
        <w:t xml:space="preserve">Sekundärnetz </w:t>
      </w:r>
      <w:r w:rsidR="00801135">
        <w:t>zugeordnet werden.</w:t>
      </w:r>
      <w:r w:rsidR="0081229C">
        <w:t xml:space="preserve"> </w:t>
      </w:r>
      <w:r w:rsidR="00F32994">
        <w:t xml:space="preserve">Zum MapMatching bietet sich beispielsweise der ST-Algorithmus </w:t>
      </w:r>
      <w:r w:rsidR="008370C9">
        <w:t>an, da dieser auch für das Matching von GPS-Trajektorien mit geringerer Samplingrate eine hinreichende Genauigkeit liefert</w:t>
      </w:r>
      <w:r w:rsidR="00AD77A5">
        <w:t xml:space="preserve"> </w:t>
      </w:r>
      <w:sdt>
        <w:sdtPr>
          <w:alias w:val="To edit, see citavi.com/edit"/>
          <w:tag w:val="CitaviPlaceholder#84b9802c-afa9-4832-b37d-2461ee70f3d6"/>
          <w:id w:val="553740472"/>
          <w:placeholder>
            <w:docPart w:val="58104A5794C148E3929C544EB9F80360"/>
          </w:placeholder>
        </w:sdtPr>
        <w:sdtEndPr/>
        <w:sdtContent>
          <w:r w:rsidR="00AD77A5">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ZDEzNThlLWFjNmYtNDYyNy1iMmEwLWUyNWJjNzNlZGFkNSIsIlJhbmdlTGVuZ3RoIjoyNy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HZW9yZ2kiLCJMYXN0TmFtZSI6IlNpbWVvbm92IiwiUHJvdGVjdGVkIjpmYWxzZSwiU2V4IjoyLCJDcmVhdGVkQnkiOiJfU2ViYXN0aWFuIEtub3BmIiwiQ3JlYXRlZE9uIjoiMjAyMi0xMS0yM1QxNToxNzoyOCIsIk1vZGlmaWVkQnkiOiJfU2ViYXN0aWFuIEtub3BmIiwiSWQiOiJhNDM2MTNmYy02ZTNkLTQxYmEtODE4ZC1iZTBkZWViYjVjYWYiLCJNb2RpZmllZE9uIjoiMjAyMi0xMS0yM1QxNToxNzoy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Mi5pbmZvcm1hdGlrLnVuaS1zdHV0dGdhcnQuZGUvYmlibGlvdGhlay9mdHAvbWVkb2MudXN0dXR0Z2FydF9maS9CQ0xSLTIwMTctNjIvQkNMUi0yMDE3LTYyLnBkZiIsIlVyaVN0cmluZyI6Imh0dHBzOi8vd3d3Mi5pbmZvcm1hdGlrLnVuaS1zdHV0dGdhcnQuZGUvYmlibGlvdGhlay9mdHAvbWVkb2MudXN0dXR0Z2FydF9maS9CQ0xSLTIwMTctNjIvQkNMUi0yMDE3LTYy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aW1lb25vdiAyMDE3LCBTLiAyMSkifV19LCJUYWciOiJDaXRhdmlQbGFjZWhvbGRlciM4NGI5ODAyYy1hZmE5LTQ4MzItYjM3ZC0yNDYxZWU3MGYzZDYiLCJUZXh0IjoiKHZnbC4gU2ltZW9ub3YgMjAxNywgUy4gMjEpIiwiV0FJVmVyc2lvbiI6IjYuMTAuMC4wIn0=}</w:instrText>
          </w:r>
          <w:r w:rsidR="00AD77A5">
            <w:fldChar w:fldCharType="separate"/>
          </w:r>
          <w:r w:rsidR="00227B66">
            <w:t xml:space="preserve">(vgl. </w:t>
          </w:r>
          <w:proofErr w:type="spellStart"/>
          <w:r w:rsidR="00227B66">
            <w:t>Simeonov</w:t>
          </w:r>
          <w:proofErr w:type="spellEnd"/>
          <w:r w:rsidR="00227B66">
            <w:t xml:space="preserve"> 2017, S. 21)</w:t>
          </w:r>
          <w:r w:rsidR="00AD77A5">
            <w:fldChar w:fldCharType="end"/>
          </w:r>
        </w:sdtContent>
      </w:sdt>
      <w:r w:rsidR="00AD1BD6">
        <w:t xml:space="preserve">. Dass die GPS-Trajektorien der Busse immer erst am Ende eines Betriebstages und nicht in Echtzeit dem Matching zugeführt werden, trägt der Genauigkeit bei </w:t>
      </w:r>
      <w:sdt>
        <w:sdtPr>
          <w:alias w:val="To edit, see citavi.com/edit"/>
          <w:tag w:val="CitaviPlaceholder#abd0433f-7d6c-4ae7-b410-d9fcd99314f5"/>
          <w:id w:val="887840426"/>
          <w:placeholder>
            <w:docPart w:val="58104A5794C148E3929C544EB9F80360"/>
          </w:placeholder>
        </w:sdtPr>
        <w:sdtEndPr/>
        <w:sdtContent>
          <w:r w:rsidR="001D6AD4">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xMDA5YTIzLTNjMzQtNGM4NC1hYTFhLWUxZGY2ZDI5MTQ5NyIsIlJhbmdlTGVuZ3RoIjoyMi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IiLCJTdGFydFBhZ2UiOnsiJGlkIjoiNSIsIiR0eXBlIjoiU3dpc3NBY2FkZW1pYy5QYWdlTnVtYmVyLCBTd2lzc0FjYWRlbWljIiwiSXNGdWxseU51bWVyaWMiOnRydWUsIk51bWJlciI6MjIsIk51bWJlcmluZ1R5cGUiOjAsIk51bWVyYWxTeXN0ZW0iOjAsIk9yaWdpbmFsU3RyaW5nIjoiMjIiLCJQcmV0dHlTdHJpbmciOiIyM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R2VvcmdpIiwiTGFzdE5hbWUiOiJTaW1lb25vdiIsIlByb3RlY3RlZCI6ZmFsc2UsIlNleCI6MiwiQ3JlYXRlZEJ5IjoiX1NlYmFzdGlhbiBLbm9wZiIsIkNyZWF0ZWRPbiI6IjIwMjItMTEtMjNUMTU6MTc6MjgiLCJNb2RpZmllZEJ5IjoiX1NlYmFzdGlhbiBLbm9wZiIsIklkIjoiYTQzNjEzZmMtNmUzZC00MWJhLTgxOGQtYmUwZGVlYmI1Y2FmIiwiTW9kaWZpZWRPbiI6IjIwMjItMTEtMjNUMTU6MTc6Mj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zIuaW5mb3JtYXRpay51bmktc3R1dHRnYXJ0LmRlL2JpYmxpb3RoZWsvZnRwL21lZG9jLnVzdHV0dGdhcnRfZmkvQkNMUi0yMDE3LTYyL0JDTFItMjAxNy02Mi5wZGYiLCJVcmlTdHJpbmciOiJodHRwczovL3d3dzIuaW5mb3JtYXRpay51bmktc3R1dHRnYXJ0LmRlL2JpYmxpb3RoZWsvZnRwL21lZG9jLnVzdHV0dGdhcnRfZmkvQkNMUi0yMDE3LTYyL0JDTFItMjAxNy02M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U6MTk6MDMiLCJNb2RpZmllZEJ5IjoiX1NlYmFzdGlhbiBLbm9wZiIsIklkIjoiZTNhYTE5ZGItNjFkYi00MDM4LWI0MDQtMDQ1OTY5Yjk3Mjc0IiwiTW9kaWZpZWRPbiI6IjIwMjItMTEtMjNUMTU6MTk6MDMiLCJQcm9qZWN0Ijp7IiRyZWYiOiI4In19XSwiT25saW5lQWRkcmVzcyI6Imh0dHBzOi8vd3d3Mi5pbmZvcm1hdGlrLnVuaS1zdHV0dGdhcnQuZGUvYmlibGlvdGhlay9mdHAvbWVkb2MudXN0dXR0Z2FydF9maS9CQ0xSLTIwMTctNjIvQkNMUi0yMDE3LTYyLnBkZiIsIk9yZ2FuaXphdGlvbnMiOlt7IiRpZCI6IjE0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}</w:instrText>
          </w:r>
          <w:r w:rsidR="001D6AD4">
            <w:fldChar w:fldCharType="separate"/>
          </w:r>
          <w:r w:rsidR="00227B66">
            <w:t>(</w:t>
          </w:r>
          <w:proofErr w:type="spellStart"/>
          <w:r w:rsidR="00227B66">
            <w:t>Simeonov</w:t>
          </w:r>
          <w:proofErr w:type="spellEnd"/>
          <w:r w:rsidR="00227B66">
            <w:t xml:space="preserve"> 2017, S. 22)</w:t>
          </w:r>
          <w:r w:rsidR="001D6AD4">
            <w:fldChar w:fldCharType="end"/>
          </w:r>
        </w:sdtContent>
      </w:sdt>
      <w:r w:rsidR="00C23E19">
        <w:t>.</w:t>
      </w:r>
      <w:r w:rsidR="008370C9">
        <w:t xml:space="preserve"> </w:t>
      </w:r>
      <w:r w:rsidR="0081229C">
        <w:t xml:space="preserve">Da </w:t>
      </w:r>
      <w:r w:rsidR="00F32994">
        <w:t>bei diesen GPS-Trajektorien</w:t>
      </w:r>
      <w:r w:rsidR="0081229C">
        <w:t xml:space="preserve"> auch Leer- und Betriebsfahrten enthalten sind, </w:t>
      </w:r>
      <w:r w:rsidR="00083B8C">
        <w:t>ergeben sich</w:t>
      </w:r>
      <w:r w:rsidR="00E733E2">
        <w:t xml:space="preserve"> auf diesem Weg</w:t>
      </w:r>
      <w:r w:rsidR="00083B8C">
        <w:t xml:space="preserve"> neue Fahrwege auch außerhalb der planmäßigen Linienwege.</w:t>
      </w:r>
      <w:r w:rsidR="00801135">
        <w:t xml:space="preserve"> Anschließend wird die </w:t>
      </w:r>
      <w:r w:rsidR="00F97607">
        <w:t>Vereinigungsmenge</w:t>
      </w:r>
      <w:r w:rsidR="00801135">
        <w:t xml:space="preserve"> aus dem bestehenden </w:t>
      </w:r>
      <w:r w:rsidR="008B2260">
        <w:t>Primärnetz</w:t>
      </w:r>
      <w:r w:rsidR="0086035F">
        <w:t xml:space="preserve"> und </w:t>
      </w:r>
      <w:r w:rsidR="00F2698B">
        <w:t xml:space="preserve">dem </w:t>
      </w:r>
      <w:r w:rsidR="008B2260">
        <w:t>Sekundärnetz</w:t>
      </w:r>
      <w:r w:rsidR="0086035F">
        <w:t xml:space="preserve"> </w:t>
      </w:r>
      <w:r w:rsidR="00F97607">
        <w:t xml:space="preserve">gebildet. Hierdurch erhält man ein </w:t>
      </w:r>
      <w:r w:rsidR="00083B8C">
        <w:t xml:space="preserve">vollständiges </w:t>
      </w:r>
      <w:r w:rsidR="00F2698B">
        <w:t>Straßennetz</w:t>
      </w:r>
      <w:r w:rsidR="000D05EA">
        <w:t xml:space="preserve"> im Geodatenformat</w:t>
      </w:r>
      <w:r w:rsidR="00006570">
        <w:t>, welche dann von Geoinformationssystemen oder zum Routing weiterverwendet werden kann.</w:t>
      </w:r>
      <w:r w:rsidR="000D05EA">
        <w:t xml:space="preserve"> </w:t>
      </w:r>
      <w:ins w:id="366" w:author="Sebastian Knopf" w:date="2023-01-31T07:55:00Z">
        <w:r w:rsidR="00584C4A">
          <w:t>Diese Gesamtheit wird fortan al</w:t>
        </w:r>
      </w:ins>
      <w:ins w:id="367" w:author="Sebastian Knopf" w:date="2023-01-31T07:56:00Z">
        <w:r w:rsidR="00584C4A">
          <w:t>s Routingnetz bezeichnet.</w:t>
        </w:r>
      </w:ins>
      <w:r w:rsidR="006B304B">
        <w:br w:type="page"/>
      </w:r>
    </w:p>
    <w:p w14:paraId="5CAE38A1" w14:textId="43315FA6" w:rsidR="004608E5" w:rsidRDefault="006B304B" w:rsidP="003A3BDF">
      <w:r>
        <w:rPr>
          <w:noProof/>
        </w:rPr>
        <w:lastRenderedPageBreak/>
        <mc:AlternateContent>
          <mc:Choice Requires="wps">
            <w:drawing>
              <wp:anchor distT="0" distB="0" distL="114300" distR="114300" simplePos="0" relativeHeight="251687964" behindDoc="0" locked="0" layoutInCell="1" allowOverlap="1" wp14:anchorId="350CA6F5" wp14:editId="0CC4B691">
                <wp:simplePos x="0" y="0"/>
                <wp:positionH relativeFrom="margin">
                  <wp:align>right</wp:align>
                </wp:positionH>
                <wp:positionV relativeFrom="paragraph">
                  <wp:posOffset>2784944</wp:posOffset>
                </wp:positionV>
                <wp:extent cx="5579745" cy="635"/>
                <wp:effectExtent l="0" t="0" r="1905" b="0"/>
                <wp:wrapTopAndBottom/>
                <wp:docPr id="195" name="Textfeld 19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DF0D29" w14:textId="66C5906F" w:rsidR="006B304B" w:rsidRPr="004C1844" w:rsidRDefault="006B304B" w:rsidP="006B304B">
                            <w:pPr>
                              <w:pStyle w:val="Beschriftung"/>
                              <w:rPr>
                                <w:sz w:val="21"/>
                              </w:rPr>
                            </w:pPr>
                            <w:bookmarkStart w:id="368" w:name="_Toc125899267"/>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0E5A92">
                              <w:rPr>
                                <w:b/>
                                <w:bCs w:val="0"/>
                                <w:noProof/>
                              </w:rPr>
                              <w:t>10</w:t>
                            </w:r>
                            <w:r w:rsidRPr="00CE44FE">
                              <w:rPr>
                                <w:b/>
                                <w:bCs w:val="0"/>
                              </w:rPr>
                              <w:fldChar w:fldCharType="end"/>
                            </w:r>
                            <w:r w:rsidRPr="00CE44FE">
                              <w:rPr>
                                <w:b/>
                                <w:bCs w:val="0"/>
                              </w:rPr>
                              <w:t>:</w:t>
                            </w:r>
                            <w:r>
                              <w:t xml:space="preserve"> Ableitung eines für Linienbusse geeigneten Netzes aus OSM-Daten</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CA6F5" id="Textfeld 195" o:spid="_x0000_s1052" type="#_x0000_t202" style="position:absolute;left:0;text-align:left;margin-left:388.15pt;margin-top:219.3pt;width:439.35pt;height:.05pt;z-index:2516879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" stroked="f">
                <v:textbox style="mso-fit-shape-to-text:t" inset="0,0,0,0">
                  <w:txbxContent>
                    <w:p w14:paraId="19DF0D29" w14:textId="66C5906F" w:rsidR="006B304B" w:rsidRPr="004C1844" w:rsidRDefault="006B304B" w:rsidP="006B304B">
                      <w:pPr>
                        <w:pStyle w:val="Beschriftung"/>
                        <w:rPr>
                          <w:sz w:val="21"/>
                        </w:rPr>
                      </w:pPr>
                      <w:bookmarkStart w:id="369" w:name="_Toc125899267"/>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0E5A92">
                        <w:rPr>
                          <w:b/>
                          <w:bCs w:val="0"/>
                          <w:noProof/>
                        </w:rPr>
                        <w:t>10</w:t>
                      </w:r>
                      <w:r w:rsidRPr="00CE44FE">
                        <w:rPr>
                          <w:b/>
                          <w:bCs w:val="0"/>
                        </w:rPr>
                        <w:fldChar w:fldCharType="end"/>
                      </w:r>
                      <w:r w:rsidRPr="00CE44FE">
                        <w:rPr>
                          <w:b/>
                          <w:bCs w:val="0"/>
                        </w:rPr>
                        <w:t>:</w:t>
                      </w:r>
                      <w:r>
                        <w:t xml:space="preserve"> Ableitung eines für Linienbusse geeigneten Netzes aus OSM-Daten</w:t>
                      </w:r>
                      <w:bookmarkEnd w:id="369"/>
                    </w:p>
                  </w:txbxContent>
                </v:textbox>
                <w10:wrap type="topAndBottom" anchorx="margin"/>
              </v:shape>
            </w:pict>
          </mc:Fallback>
        </mc:AlternateContent>
      </w:r>
      <w:r>
        <w:rPr>
          <w:noProof/>
        </w:rPr>
        <w:drawing>
          <wp:anchor distT="0" distB="0" distL="114300" distR="114300" simplePos="0" relativeHeight="251686940" behindDoc="0" locked="0" layoutInCell="1" allowOverlap="1" wp14:anchorId="701654A4" wp14:editId="45EF6A10">
            <wp:simplePos x="0" y="0"/>
            <wp:positionH relativeFrom="margin">
              <wp:align>right</wp:align>
            </wp:positionH>
            <wp:positionV relativeFrom="paragraph">
              <wp:posOffset>445024</wp:posOffset>
            </wp:positionV>
            <wp:extent cx="5579745" cy="2312670"/>
            <wp:effectExtent l="0" t="0" r="1905" b="0"/>
            <wp:wrapTopAndBottom/>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312670"/>
                    </a:xfrm>
                    <a:prstGeom prst="rect">
                      <a:avLst/>
                    </a:prstGeom>
                  </pic:spPr>
                </pic:pic>
              </a:graphicData>
            </a:graphic>
          </wp:anchor>
        </w:drawing>
      </w:r>
      <w:r w:rsidR="000D05EA">
        <w:t xml:space="preserve">Die folgende Abbildung fasst schematisch die Ableitung </w:t>
      </w:r>
      <w:del w:id="370" w:author="Sebastian Knopf" w:date="2023-01-31T07:56:00Z">
        <w:r w:rsidR="000D05EA" w:rsidDel="00267AC0">
          <w:delText xml:space="preserve">eines für </w:delText>
        </w:r>
        <w:r w:rsidR="007C6C4D" w:rsidDel="00267AC0">
          <w:delText xml:space="preserve">das Routing von Linienbussen geeigneten Straßennetzes </w:delText>
        </w:r>
      </w:del>
      <w:ins w:id="371" w:author="Sebastian Knopf" w:date="2023-01-31T07:56:00Z">
        <w:r w:rsidR="00267AC0">
          <w:t xml:space="preserve">des Routingnetzes </w:t>
        </w:r>
      </w:ins>
      <w:r w:rsidR="007C6C4D">
        <w:t>aus OSM-Daten zusammen:</w:t>
      </w:r>
    </w:p>
    <w:p w14:paraId="625F0BB1" w14:textId="14FC235F" w:rsidR="006C072F" w:rsidRDefault="006C072F" w:rsidP="003A3BDF">
      <w:r>
        <w:t xml:space="preserve">Die Aktualisierung des </w:t>
      </w:r>
      <w:del w:id="372" w:author="Sebastian Knopf" w:date="2023-01-31T07:56:00Z">
        <w:r w:rsidDel="004F5972">
          <w:delText xml:space="preserve">Straßennetzes </w:delText>
        </w:r>
      </w:del>
      <w:ins w:id="373" w:author="Sebastian Knopf" w:date="2023-01-31T07:56:00Z">
        <w:r w:rsidR="004F5972">
          <w:t>Routingnetzes</w:t>
        </w:r>
        <w:r w:rsidR="004F5972">
          <w:t xml:space="preserve"> </w:t>
        </w:r>
      </w:ins>
      <w:r>
        <w:t xml:space="preserve">sollte in regelmäßigen Abständen durchgeführt werden, um stets ein aktuelles Abbild der </w:t>
      </w:r>
      <w:r w:rsidR="00D162C7">
        <w:t xml:space="preserve">tatsächlich verfügbaren </w:t>
      </w:r>
      <w:r w:rsidR="00680059">
        <w:t>Verkehrsi</w:t>
      </w:r>
      <w:r w:rsidR="00D162C7">
        <w:t>nfrastruktur vor Ort zur Verfügung zu haben.</w:t>
      </w:r>
      <w:r w:rsidR="00700FA8">
        <w:t xml:space="preserve"> In einem Produktivsystem könnte die Aktualisierung beispielsweise nachts </w:t>
      </w:r>
      <w:del w:id="374" w:author="Sebastian Knopf" w:date="2023-01-31T07:57:00Z">
        <w:r w:rsidR="00427C66" w:rsidDel="004F5972">
          <w:delText xml:space="preserve">zur Betriebsruhe </w:delText>
        </w:r>
      </w:del>
      <w:ins w:id="375" w:author="Sebastian Knopf" w:date="2023-01-31T07:57:00Z">
        <w:r w:rsidR="004F5972">
          <w:t xml:space="preserve">nach Betriebsschluss </w:t>
        </w:r>
      </w:ins>
      <w:r w:rsidR="00427C66">
        <w:t>durch einen automatischen Hintergrundprozess durchgeführt werden.</w:t>
      </w:r>
    </w:p>
    <w:p w14:paraId="29146110" w14:textId="6C83F5F3" w:rsidR="001204FF" w:rsidRDefault="001204FF" w:rsidP="001204FF">
      <w:pPr>
        <w:pStyle w:val="berschrift3"/>
      </w:pPr>
      <w:bookmarkStart w:id="376" w:name="_Toc125899234"/>
      <w:r>
        <w:t>Regelfahrwege und Umleitungsstrecken</w:t>
      </w:r>
      <w:bookmarkEnd w:id="376"/>
    </w:p>
    <w:p w14:paraId="395FC10E" w14:textId="52B35C1E" w:rsidR="001204FF" w:rsidRDefault="00DB3046" w:rsidP="001204FF">
      <w:r>
        <w:t>Um feststellen zu können, ob eine Fahrt von einer Störung betroffen ist, muss bekannt sein, ob der Ort der Störung von dem Fahrzeug im Verlauf der Fahrt überhaupt erreicht wird.</w:t>
      </w:r>
      <w:r w:rsidR="00C04AF1">
        <w:t xml:space="preserve"> Sowohl in VDV 452 als auch in GTFS kann einer Fahrt ein </w:t>
      </w:r>
      <w:r w:rsidR="006F434B">
        <w:t xml:space="preserve">planmäßiger, </w:t>
      </w:r>
      <w:r w:rsidR="00C04AF1">
        <w:t xml:space="preserve">geographischer Fahrweg zugewiesen werden. Im Regelfall handelt es sich dabei um eine Sequenz von GPS-Koordinaten, die den Fahrweg </w:t>
      </w:r>
      <w:r w:rsidR="006F434B">
        <w:t xml:space="preserve">repräsentiert. </w:t>
      </w:r>
      <w:r w:rsidR="003033E1">
        <w:t xml:space="preserve">Anhand dieser GPS-Koordinaten kann </w:t>
      </w:r>
      <w:r w:rsidR="00387FFE">
        <w:t>mit</w:t>
      </w:r>
      <w:r w:rsidR="0067153A">
        <w:t xml:space="preserve"> Hilfe der Haversine-Funktion </w:t>
      </w:r>
      <w:r w:rsidR="003033E1">
        <w:t>berechnet werden, ob der Fahrweg eine Störung tangiert oder nicht.</w:t>
      </w:r>
    </w:p>
    <w:p w14:paraId="71791576" w14:textId="057B3623" w:rsidR="00AF3406" w:rsidRDefault="00AF3406" w:rsidP="001204FF">
      <w:r>
        <w:t xml:space="preserve">Neben den vorliegenden Regelfahrwegen </w:t>
      </w:r>
      <w:r w:rsidR="006D0BEA">
        <w:t xml:space="preserve">können Umleitungsfahrwege </w:t>
      </w:r>
      <w:r w:rsidR="007106B5">
        <w:t>aus den GPS-</w:t>
      </w:r>
      <w:del w:id="377" w:author="Sebastian Knopf" w:date="2023-01-31T07:57:00Z">
        <w:r w:rsidR="007106B5" w:rsidDel="008C5EB8">
          <w:delText xml:space="preserve">Daten </w:delText>
        </w:r>
      </w:del>
      <w:ins w:id="378" w:author="Sebastian Knopf" w:date="2023-01-31T07:57:00Z">
        <w:r w:rsidR="008C5EB8">
          <w:t>Traj</w:t>
        </w:r>
      </w:ins>
      <w:ins w:id="379" w:author="Sebastian Knopf" w:date="2023-01-31T07:58:00Z">
        <w:r w:rsidR="008C5EB8">
          <w:t>ektorien</w:t>
        </w:r>
      </w:ins>
      <w:ins w:id="380" w:author="Sebastian Knopf" w:date="2023-01-31T07:57:00Z">
        <w:r w:rsidR="008C5EB8">
          <w:t xml:space="preserve"> </w:t>
        </w:r>
      </w:ins>
      <w:r w:rsidR="007106B5">
        <w:t xml:space="preserve">abgeleitet werden, welche die Fahrzeuge kontinuierlich aufzeichnen. </w:t>
      </w:r>
      <w:r w:rsidR="007F29D7">
        <w:t>Das</w:t>
      </w:r>
      <w:r w:rsidR="007106B5">
        <w:t xml:space="preserve"> Verfahren wurde zum Erzeugen des Sekundärnetzes bereits i</w:t>
      </w:r>
      <w:r w:rsidR="00A148C0">
        <w:t>m vorhergehenden Unterkapitel erläutert. Der Unterschied zwischen de</w:t>
      </w:r>
      <w:r w:rsidR="00D220B8">
        <w:t>r Erzeugung des Sekundärnetzes</w:t>
      </w:r>
      <w:ins w:id="381" w:author="Sebastian Knopf" w:date="2023-01-31T07:58:00Z">
        <w:r w:rsidR="008C5EB8">
          <w:t xml:space="preserve"> selbst</w:t>
        </w:r>
      </w:ins>
      <w:r w:rsidR="00D220B8">
        <w:t xml:space="preserve"> und dem Ableiten eines Umleitungsfahrweges besteht darin, dass letzterer immer bezogen auf eine Linie oder Linienvariante ist. </w:t>
      </w:r>
      <w:r w:rsidR="00EC39A9">
        <w:t xml:space="preserve">Wird während der Fahrt oder im Nachgang durch Auswertung der aufgezeichneten GPS-Daten </w:t>
      </w:r>
      <w:r w:rsidR="00255A7F">
        <w:t xml:space="preserve">erkannt, dass das Fahrzeug den Linienweg verlassen hat, </w:t>
      </w:r>
      <w:r w:rsidR="0036290B">
        <w:t xml:space="preserve">kann diese Strecke im Kontext der aktuell angemeldeten Linie als Umleitungsfahrweg gespeichert </w:t>
      </w:r>
      <w:r w:rsidR="0036290B">
        <w:lastRenderedPageBreak/>
        <w:t>werden. Hierbei sollten jeweils alle GPS-Koordinaten ab Verlassen</w:t>
      </w:r>
      <w:r w:rsidR="00655F13">
        <w:t xml:space="preserve"> bis zum </w:t>
      </w:r>
      <w:r w:rsidR="003A2C8C">
        <w:t>Wiedererreichen</w:t>
      </w:r>
      <w:r w:rsidR="0036290B">
        <w:t xml:space="preserve"> des regulären Fahrweges </w:t>
      </w:r>
      <w:r w:rsidR="00BF04A8">
        <w:t>als Umleitungsfahrweg gespeichert werden.</w:t>
      </w:r>
    </w:p>
    <w:p w14:paraId="46BF1768" w14:textId="286EEABD" w:rsidR="008A0D43" w:rsidRDefault="00F97738" w:rsidP="001204FF">
      <w:r>
        <w:rPr>
          <w:noProof/>
        </w:rPr>
        <mc:AlternateContent>
          <mc:Choice Requires="wps">
            <w:drawing>
              <wp:anchor distT="0" distB="0" distL="114300" distR="114300" simplePos="0" relativeHeight="251699228" behindDoc="0" locked="0" layoutInCell="1" allowOverlap="1" wp14:anchorId="7E8AE2F6" wp14:editId="042CEDDE">
                <wp:simplePos x="0" y="0"/>
                <wp:positionH relativeFrom="column">
                  <wp:posOffset>0</wp:posOffset>
                </wp:positionH>
                <wp:positionV relativeFrom="paragraph">
                  <wp:posOffset>4333875</wp:posOffset>
                </wp:positionV>
                <wp:extent cx="59404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CEB3AAA" w14:textId="574D530A" w:rsidR="000C4768" w:rsidRPr="003F430D" w:rsidRDefault="000C4768" w:rsidP="000C4768">
                            <w:pPr>
                              <w:pStyle w:val="Beschriftung"/>
                              <w:rPr>
                                <w:noProof/>
                                <w:sz w:val="21"/>
                              </w:rPr>
                            </w:pPr>
                            <w:bookmarkStart w:id="382" w:name="_Toc125899268"/>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0E5A92">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E2F6" id="Textfeld 41" o:spid="_x0000_s1053" type="#_x0000_t202" style="position:absolute;left:0;text-align:left;margin-left:0;margin-top:341.25pt;width:467.75pt;height:.05pt;z-index:251699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HCGwIAAEA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5vxzXTGmaTY7cd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" stroked="f">
                <v:textbox style="mso-fit-shape-to-text:t" inset="0,0,0,0">
                  <w:txbxContent>
                    <w:p w14:paraId="4CEB3AAA" w14:textId="574D530A" w:rsidR="000C4768" w:rsidRPr="003F430D" w:rsidRDefault="000C4768" w:rsidP="000C4768">
                      <w:pPr>
                        <w:pStyle w:val="Beschriftung"/>
                        <w:rPr>
                          <w:noProof/>
                          <w:sz w:val="21"/>
                        </w:rPr>
                      </w:pPr>
                      <w:bookmarkStart w:id="383" w:name="_Toc125899268"/>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0E5A92">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383"/>
                    </w:p>
                  </w:txbxContent>
                </v:textbox>
                <w10:wrap type="topAndBottom"/>
              </v:shape>
            </w:pict>
          </mc:Fallback>
        </mc:AlternateContent>
      </w:r>
      <w:r>
        <w:rPr>
          <w:noProof/>
        </w:rPr>
        <mc:AlternateContent>
          <mc:Choice Requires="wpg">
            <w:drawing>
              <wp:anchor distT="0" distB="0" distL="114300" distR="114300" simplePos="0" relativeHeight="251697180" behindDoc="0" locked="0" layoutInCell="1" allowOverlap="1" wp14:anchorId="1632C8B8" wp14:editId="4AAE2042">
                <wp:simplePos x="0" y="0"/>
                <wp:positionH relativeFrom="margin">
                  <wp:posOffset>0</wp:posOffset>
                </wp:positionH>
                <wp:positionV relativeFrom="paragraph">
                  <wp:posOffset>2580751</wp:posOffset>
                </wp:positionV>
                <wp:extent cx="5940425" cy="1696085"/>
                <wp:effectExtent l="0" t="0" r="3175" b="0"/>
                <wp:wrapTopAndBottom/>
                <wp:docPr id="40" name="Gruppieren 40"/>
                <wp:cNvGraphicFramePr/>
                <a:graphic xmlns:a="http://schemas.openxmlformats.org/drawingml/2006/main">
                  <a:graphicData uri="http://schemas.microsoft.com/office/word/2010/wordprocessingGroup">
                    <wpg:wgp>
                      <wpg:cNvGrpSpPr/>
                      <wpg:grpSpPr>
                        <a:xfrm>
                          <a:off x="0" y="0"/>
                          <a:ext cx="5940425" cy="1696085"/>
                          <a:chOff x="0" y="0"/>
                          <a:chExt cx="5940978" cy="1696085"/>
                        </a:xfrm>
                      </wpg:grpSpPr>
                      <pic:pic xmlns:pic="http://schemas.openxmlformats.org/drawingml/2006/picture">
                        <pic:nvPicPr>
                          <pic:cNvPr id="28" name="Grafik 2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79725" cy="1696085"/>
                          </a:xfrm>
                          <a:prstGeom prst="rect">
                            <a:avLst/>
                          </a:prstGeom>
                        </pic:spPr>
                      </pic:pic>
                      <pic:pic xmlns:pic="http://schemas.openxmlformats.org/drawingml/2006/picture">
                        <pic:nvPicPr>
                          <pic:cNvPr id="39" name="Grafik 3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3061253" y="47708"/>
                            <a:ext cx="2879725" cy="1597660"/>
                          </a:xfrm>
                          <a:prstGeom prst="rect">
                            <a:avLst/>
                          </a:prstGeom>
                        </pic:spPr>
                      </pic:pic>
                    </wpg:wgp>
                  </a:graphicData>
                </a:graphic>
              </wp:anchor>
            </w:drawing>
          </mc:Choice>
          <mc:Fallback>
            <w:pict>
              <v:group w14:anchorId="76AC6283" id="Gruppieren 40" o:spid="_x0000_s1026" style="position:absolute;margin-left:0;margin-top:203.2pt;width:467.75pt;height:133.55pt;z-index:251697180;mso-position-horizontal-relative:margin" coordsize="59409,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">
                <v:shape id="Grafik 28" o:spid="_x0000_s1027" type="#_x0000_t75" style="position:absolute;width:2879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">
                  <v:imagedata r:id="rId80" o:title=""/>
                </v:shape>
                <v:shape id="Grafik 39" o:spid="_x0000_s1028" type="#_x0000_t75" style="position:absolute;left:30612;top:477;width:28797;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">
                  <v:imagedata r:id="rId81" o:title=""/>
                </v:shape>
                <w10:wrap type="topAndBottom" anchorx="margin"/>
              </v:group>
            </w:pict>
          </mc:Fallback>
        </mc:AlternateContent>
      </w:r>
      <w:r w:rsidR="00A75FF8">
        <w:t xml:space="preserve">Da Rechen- und Vergleichsoperationen </w:t>
      </w:r>
      <w:r w:rsidR="001C13BF">
        <w:t xml:space="preserve">mit GPS-Koordinaten sehr </w:t>
      </w:r>
      <w:del w:id="384" w:author="Sebastian Knopf" w:date="2023-01-31T07:59:00Z">
        <w:r w:rsidR="001C13BF" w:rsidDel="008C5EB8">
          <w:delText xml:space="preserve">rechenaufwendig </w:delText>
        </w:r>
      </w:del>
      <w:ins w:id="385" w:author="Sebastian Knopf" w:date="2023-01-31T07:59:00Z">
        <w:r w:rsidR="008C5EB8">
          <w:t>ressourcenaufwendig</w:t>
        </w:r>
        <w:r w:rsidR="008C5EB8">
          <w:t xml:space="preserve"> </w:t>
        </w:r>
      </w:ins>
      <w:r w:rsidR="001C13BF">
        <w:t>sind, bietet es sich im Rahmen der Weiterverarbeitung an</w:t>
      </w:r>
      <w:r w:rsidR="00BC4F99">
        <w:t>, die GPS-</w:t>
      </w:r>
      <w:del w:id="386" w:author="Sebastian Knopf" w:date="2023-01-31T07:59:00Z">
        <w:r w:rsidR="00BC4F99" w:rsidDel="008C5EB8">
          <w:delText xml:space="preserve">Koordinaten </w:delText>
        </w:r>
      </w:del>
      <w:ins w:id="387" w:author="Sebastian Knopf" w:date="2023-01-31T07:59:00Z">
        <w:r w:rsidR="008C5EB8">
          <w:t>Daten</w:t>
        </w:r>
        <w:r w:rsidR="008C5EB8">
          <w:t xml:space="preserve"> </w:t>
        </w:r>
      </w:ins>
      <w:r w:rsidR="00BC4F99">
        <w:t xml:space="preserve">in </w:t>
      </w:r>
      <w:r w:rsidR="00A64A1B">
        <w:t>die entsprechenden</w:t>
      </w:r>
      <w:ins w:id="388" w:author="Sebastian Knopf" w:date="2023-01-31T07:59:00Z">
        <w:r w:rsidR="008C5EB8">
          <w:t xml:space="preserve"> nächstgelegenen</w:t>
        </w:r>
      </w:ins>
      <w:r w:rsidR="00A64A1B">
        <w:t xml:space="preserve"> OSM-Knotenpunkte umzurechnen. Dabei wird</w:t>
      </w:r>
      <w:ins w:id="389" w:author="Sebastian Knopf" w:date="2023-01-31T07:59:00Z">
        <w:r w:rsidR="008C5EB8">
          <w:t xml:space="preserve"> möglichst</w:t>
        </w:r>
      </w:ins>
      <w:r w:rsidR="00A64A1B">
        <w:t xml:space="preserve"> jedem GPS-Punkt ein Knotenpunkt aus den OSM-Knotenpunkten zugeordnet. Ergebnis ist eine Sequenz von Ganzzahlen, welche </w:t>
      </w:r>
      <w:r w:rsidR="008A3814">
        <w:t>den</w:t>
      </w:r>
      <w:r w:rsidR="00A64A1B">
        <w:t xml:space="preserve"> IDs der OSM-Knotenpunkte in der geo</w:t>
      </w:r>
      <w:r w:rsidR="001B341B">
        <w:t xml:space="preserve">graphischen Reihenfolge </w:t>
      </w:r>
      <w:r w:rsidR="008A3814">
        <w:t>entspricht</w:t>
      </w:r>
      <w:r w:rsidR="001B341B">
        <w:t xml:space="preserve">. Wird diese </w:t>
      </w:r>
      <w:r w:rsidR="001B71EC">
        <w:t>Konvertierung</w:t>
      </w:r>
      <w:r w:rsidR="001B341B">
        <w:t xml:space="preserve"> einmalig für Regel- und Umleitungsfahrwege </w:t>
      </w:r>
      <w:r w:rsidR="001B71EC">
        <w:t xml:space="preserve">durchgeführt, können im Anschluss </w:t>
      </w:r>
      <w:r w:rsidR="007610DE">
        <w:t xml:space="preserve">neue Kombinationen aus Fahrwegen </w:t>
      </w:r>
      <w:r w:rsidR="008A3814">
        <w:t xml:space="preserve">ressourcenschonender errechnet werden. </w:t>
      </w:r>
      <w:r>
        <w:t xml:space="preserve">Zeitgleich kann ein gefundener, optimaler Fahrweg jederzeit wieder in GPS-Koordinaten zurück konvertiert werden, um die GPS-Koordinaten beispielsweise zur graphischen Anzeige des Fahrweges in einer Karte zu nutzen. </w:t>
      </w:r>
      <w:r w:rsidR="00897A16">
        <w:t>Die Kombination von Regel- und Umleitungsfahrweg aus OSM-Knotensequenzen wird am nachfolgenden Beispiel aus dem Stadt-Szenario verdeutlicht:</w:t>
      </w:r>
    </w:p>
    <w:p w14:paraId="334C5A01" w14:textId="77777777" w:rsidR="008C5EB8" w:rsidRDefault="000C4768" w:rsidP="001204FF">
      <w:r>
        <w:t>Auf der linken Seite ist die Einmündung zu sehen, an der das Fahrzeug den blau markierten Regelfahrweg verlässt und auf den rot markierten Umleitungsfahrweg übergeht. Auf der rechten Seite ist die Kreuzung zu sehen, an der das Fahrzeug den roten Umleitungsfahrweg wieder verlässt und auf den blauen Linienweg zurückkehrt.</w:t>
      </w:r>
      <w:r w:rsidR="005A2C79">
        <w:t xml:space="preserve"> </w:t>
      </w:r>
    </w:p>
    <w:p w14:paraId="26CDD69A" w14:textId="77777777" w:rsidR="008C5EB8" w:rsidRDefault="008C5EB8">
      <w:pPr>
        <w:jc w:val="left"/>
      </w:pPr>
      <w:r>
        <w:br w:type="page"/>
      </w:r>
    </w:p>
    <w:p w14:paraId="4850D02F" w14:textId="4D1EF68F" w:rsidR="000C4768" w:rsidRDefault="008C5EB8" w:rsidP="001204FF">
      <w:r>
        <w:rPr>
          <w:noProof/>
        </w:rPr>
        <w:lastRenderedPageBreak/>
        <mc:AlternateContent>
          <mc:Choice Requires="wps">
            <w:drawing>
              <wp:anchor distT="0" distB="0" distL="114300" distR="114300" simplePos="0" relativeHeight="251702300" behindDoc="0" locked="0" layoutInCell="1" allowOverlap="1" wp14:anchorId="551720B3" wp14:editId="495E88E7">
                <wp:simplePos x="0" y="0"/>
                <wp:positionH relativeFrom="column">
                  <wp:posOffset>702310</wp:posOffset>
                </wp:positionH>
                <wp:positionV relativeFrom="paragraph">
                  <wp:posOffset>2505548</wp:posOffset>
                </wp:positionV>
                <wp:extent cx="4157980" cy="635"/>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4157980" cy="635"/>
                        </a:xfrm>
                        <a:prstGeom prst="rect">
                          <a:avLst/>
                        </a:prstGeom>
                        <a:solidFill>
                          <a:prstClr val="white"/>
                        </a:solidFill>
                        <a:ln>
                          <a:noFill/>
                        </a:ln>
                      </wps:spPr>
                      <wps:txbx>
                        <w:txbxContent>
                          <w:p w14:paraId="058BAF70" w14:textId="45F4768E" w:rsidR="005A2C79" w:rsidRPr="000471F7" w:rsidRDefault="005A2C79" w:rsidP="005A2C79">
                            <w:pPr>
                              <w:pStyle w:val="Beschriftung"/>
                              <w:rPr>
                                <w:noProof/>
                                <w:sz w:val="21"/>
                              </w:rPr>
                            </w:pPr>
                            <w:bookmarkStart w:id="390" w:name="_Toc125899269"/>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0E5A92">
                              <w:rPr>
                                <w:b/>
                                <w:bCs w:val="0"/>
                                <w:noProof/>
                              </w:rPr>
                              <w:t>12</w:t>
                            </w:r>
                            <w:r w:rsidRPr="005A2C79">
                              <w:rPr>
                                <w:b/>
                                <w:bCs w:val="0"/>
                              </w:rPr>
                              <w:fldChar w:fldCharType="end"/>
                            </w:r>
                            <w:r w:rsidRPr="005A2C79">
                              <w:rPr>
                                <w:b/>
                                <w:bCs w:val="0"/>
                              </w:rPr>
                              <w:t>:</w:t>
                            </w:r>
                            <w:r>
                              <w:t xml:space="preserve"> Dreistufige Kombination von Regel- und Umleitungsfahrweg</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720B3" id="Textfeld 44" o:spid="_x0000_s1054" type="#_x0000_t202" style="position:absolute;left:0;text-align:left;margin-left:55.3pt;margin-top:197.3pt;width:327.4pt;height:.05pt;z-index:251702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j2c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" stroked="f">
                <v:textbox style="mso-fit-shape-to-text:t" inset="0,0,0,0">
                  <w:txbxContent>
                    <w:p w14:paraId="058BAF70" w14:textId="45F4768E" w:rsidR="005A2C79" w:rsidRPr="000471F7" w:rsidRDefault="005A2C79" w:rsidP="005A2C79">
                      <w:pPr>
                        <w:pStyle w:val="Beschriftung"/>
                        <w:rPr>
                          <w:noProof/>
                          <w:sz w:val="21"/>
                        </w:rPr>
                      </w:pPr>
                      <w:bookmarkStart w:id="391" w:name="_Toc125899269"/>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0E5A92">
                        <w:rPr>
                          <w:b/>
                          <w:bCs w:val="0"/>
                          <w:noProof/>
                        </w:rPr>
                        <w:t>12</w:t>
                      </w:r>
                      <w:r w:rsidRPr="005A2C79">
                        <w:rPr>
                          <w:b/>
                          <w:bCs w:val="0"/>
                        </w:rPr>
                        <w:fldChar w:fldCharType="end"/>
                      </w:r>
                      <w:r w:rsidRPr="005A2C79">
                        <w:rPr>
                          <w:b/>
                          <w:bCs w:val="0"/>
                        </w:rPr>
                        <w:t>:</w:t>
                      </w:r>
                      <w:r>
                        <w:t xml:space="preserve"> Dreistufige Kombination von Regel- und Umleitungsfahrweg</w:t>
                      </w:r>
                      <w:bookmarkEnd w:id="391"/>
                    </w:p>
                  </w:txbxContent>
                </v:textbox>
                <w10:wrap type="topAndBottom"/>
              </v:shape>
            </w:pict>
          </mc:Fallback>
        </mc:AlternateContent>
      </w:r>
      <w:r>
        <w:rPr>
          <w:noProof/>
        </w:rPr>
        <w:drawing>
          <wp:anchor distT="0" distB="0" distL="114300" distR="114300" simplePos="0" relativeHeight="251700252" behindDoc="0" locked="0" layoutInCell="1" allowOverlap="1" wp14:anchorId="20F3D32F" wp14:editId="017A5948">
            <wp:simplePos x="0" y="0"/>
            <wp:positionH relativeFrom="margin">
              <wp:posOffset>702310</wp:posOffset>
            </wp:positionH>
            <wp:positionV relativeFrom="paragraph">
              <wp:posOffset>497633</wp:posOffset>
            </wp:positionV>
            <wp:extent cx="4157980" cy="1965325"/>
            <wp:effectExtent l="0" t="0" r="0" b="0"/>
            <wp:wrapTopAndBottom/>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82">
                      <a:extLst>
                        <a:ext uri="{28A0092B-C50C-407E-A947-70E740481C1C}">
                          <a14:useLocalDpi xmlns:a14="http://schemas.microsoft.com/office/drawing/2010/main" val="0"/>
                        </a:ext>
                      </a:extLst>
                    </a:blip>
                    <a:stretch>
                      <a:fillRect/>
                    </a:stretch>
                  </pic:blipFill>
                  <pic:spPr>
                    <a:xfrm>
                      <a:off x="0" y="0"/>
                      <a:ext cx="4157980" cy="1965325"/>
                    </a:xfrm>
                    <a:prstGeom prst="rect">
                      <a:avLst/>
                    </a:prstGeom>
                  </pic:spPr>
                </pic:pic>
              </a:graphicData>
            </a:graphic>
            <wp14:sizeRelH relativeFrom="page">
              <wp14:pctWidth>0</wp14:pctWidth>
            </wp14:sizeRelH>
            <wp14:sizeRelV relativeFrom="page">
              <wp14:pctHeight>0</wp14:pctHeight>
            </wp14:sizeRelV>
          </wp:anchor>
        </w:drawing>
      </w:r>
      <w:r w:rsidR="005A2C79">
        <w:t xml:space="preserve">Die Kombination des Regel- und Umleitungsfahrweges </w:t>
      </w:r>
      <w:r w:rsidR="00F97738">
        <w:t>in drei Schritten wird</w:t>
      </w:r>
      <w:r w:rsidR="005A2C79">
        <w:t xml:space="preserve"> in der folgenden Abbildung dargestellt:</w:t>
      </w:r>
    </w:p>
    <w:p w14:paraId="7576A607" w14:textId="1D4DB8E6" w:rsidR="005A2C79" w:rsidRDefault="005A2C79" w:rsidP="001204FF">
      <w:r>
        <w:t xml:space="preserve">Ganz links </w:t>
      </w:r>
      <w:r w:rsidR="00F97738">
        <w:t>zu sehen</w:t>
      </w:r>
      <w:r>
        <w:t xml:space="preserve"> ist die ursprüngliche Knotenpunktsequenz des Regelfahrweges</w:t>
      </w:r>
      <w:r w:rsidR="00A157E0">
        <w:t xml:space="preserve"> im ersten Schritt</w:t>
      </w:r>
      <w:r>
        <w:t xml:space="preserve">. In fett gedruckt sind die Knotenpunkte, an denen der Umleitungsfahrweg </w:t>
      </w:r>
      <w:r w:rsidR="00A157E0">
        <w:t>beginnt und endet</w:t>
      </w:r>
      <w:r>
        <w:t xml:space="preserve">. </w:t>
      </w:r>
      <w:r w:rsidR="00A157E0">
        <w:t xml:space="preserve">Im zweiten Schritt werden alle Knotenpunkte zwischen Beginn und Ende des Umleitungsfahrweges entfernt, um im dritten Schritt durch die </w:t>
      </w:r>
      <w:r w:rsidR="003509E3">
        <w:t xml:space="preserve">entsprechenden </w:t>
      </w:r>
      <w:r w:rsidR="00A157E0">
        <w:t>Knotenpunkte des Umleitungsfahrweges ersetzt zu werden.</w:t>
      </w:r>
      <w:r w:rsidR="003509E3">
        <w:t xml:space="preserve"> Als Ergebnis erhält man die Knotenpunktsequenz, welche das Fahrzeug unter Anwendung der Umleitung zurücklegen wird.</w:t>
      </w:r>
    </w:p>
    <w:p w14:paraId="470969D6" w14:textId="7A1EFE26" w:rsidR="00786C60" w:rsidRPr="00786C60" w:rsidRDefault="003C1204" w:rsidP="00BC5B59">
      <w:pPr>
        <w:pStyle w:val="berschrift3"/>
      </w:pPr>
      <w:bookmarkStart w:id="392" w:name="_Toc125899235"/>
      <w:r>
        <w:t>Störungsmeldungen und Daten zur Verkehrssituation</w:t>
      </w:r>
      <w:bookmarkEnd w:id="392"/>
    </w:p>
    <w:p w14:paraId="4D256B28" w14:textId="07D0D2D4" w:rsidR="00786C60" w:rsidRDefault="005C77F8" w:rsidP="00786C60">
      <w:r>
        <w:t>Elementar für das automatische Einleiten einer Dispositionsmaßnahme ist für das ITCS die Kenntnis über eine Störung. Anders als</w:t>
      </w:r>
      <w:r w:rsidR="008D1848">
        <w:t xml:space="preserve"> bei den</w:t>
      </w:r>
      <w:r>
        <w:t xml:space="preserve"> Betriebs- und Netzdaten stellt sich die Suche nach geeigneten Datenquellen </w:t>
      </w:r>
      <w:r w:rsidR="008D1848">
        <w:t>hier komplexer dar.</w:t>
      </w:r>
    </w:p>
    <w:p w14:paraId="29C63CAC" w14:textId="1C7D151F" w:rsidR="009A1AA0" w:rsidRPr="00786C60" w:rsidRDefault="00D520AC" w:rsidP="00786C60">
      <w:r>
        <w:t xml:space="preserve">Zunächst setzt jede Störungsinformation ein Ereignis mit entsprechender Diagnose voraus </w:t>
      </w:r>
      <w:sdt>
        <w:sdtPr>
          <w:alias w:val="To edit, see citavi.com/edit"/>
          <w:tag w:val="CitaviPlaceholder#22a311e7-4aed-4dbb-9330-e220c341fe71"/>
          <w:id w:val="-1437903450"/>
          <w:placeholder>
            <w:docPart w:val="E5796F9B8BA14B22BCF3E1E1FBF7D433"/>
          </w:placeholder>
        </w:sdtPr>
        <w:sdtEndPr/>
        <w:sdtContent>
          <w:r w:rsidR="002A4706">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OTc2MzI5LWIyOTMtNDc2Yy04YjU3LWYyZGNiZDRjN2FhYi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Y5IGYuIiwiU3RhcnRQYWdlIjp7IiRpZCI6IjUiLCIkdHlwZSI6IlN3aXNzQWNhZGVtaWMuUGFnZU51bWJlciwgU3dpc3NBY2FkZW1pYyIsIklzRnVsbHlOdW1lcmljIjpmYWxzZSwiTnVtYmVyIjo2OSwiTnVtYmVyaW5nVHlwZSI6MCwiTnVtZXJhbFN5c3RlbSI6LTEsIk9yaWdpbmFsU3RyaW5nIjoiNjkgZi4iLCJQcmV0dHlTdHJpbmciOiI2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DY5IGYuKSJ9XX0sIlRhZyI6IkNpdGF2aVBsYWNlaG9sZGVyIzIyYTMxMWU3LTRhZWQtNGRiYi05MzMwLWUyMjBjMzQxZmU3MSIsIlRleHQiOiIodmdsLiBTY2hyYW5pbCAyMDEzLCA2OSBmLikiLCJXQUlWZXJzaW9uIjoiNi4xMC4wLjAifQ==}</w:instrText>
          </w:r>
          <w:r w:rsidR="002A4706">
            <w:fldChar w:fldCharType="separate"/>
          </w:r>
          <w:r w:rsidR="00227B66">
            <w:t xml:space="preserve">(vgl. </w:t>
          </w:r>
          <w:proofErr w:type="spellStart"/>
          <w:r w:rsidR="00227B66">
            <w:t>Schranil</w:t>
          </w:r>
          <w:proofErr w:type="spellEnd"/>
          <w:r w:rsidR="00227B66">
            <w:t xml:space="preserve"> 2013, 69 f.)</w:t>
          </w:r>
          <w:r w:rsidR="002A4706">
            <w:fldChar w:fldCharType="end"/>
          </w:r>
        </w:sdtContent>
      </w:sdt>
      <w:r w:rsidR="00442AD0">
        <w:t>. Durch die Kenntnis über das zu Grunde liegende Ereignis können dann</w:t>
      </w:r>
      <w:r w:rsidR="00F13CF1">
        <w:t xml:space="preserve"> die Relevanz eingeschätzt und</w:t>
      </w:r>
      <w:r w:rsidR="00442AD0">
        <w:t xml:space="preserve"> Prognosen zur Dauer </w:t>
      </w:r>
      <w:r w:rsidR="009C10BC">
        <w:t xml:space="preserve">der Störung </w:t>
      </w:r>
      <w:r w:rsidR="00351163">
        <w:t xml:space="preserve">getroffen werden. </w:t>
      </w:r>
      <w:r w:rsidR="00F10BC6">
        <w:t xml:space="preserve">Die voraussichtliche Störungsdauer ist spätestens dann wichtig, wenn entschieden werden muss, ob eine einzelne Fahrt umgeleitet werden muss, oder </w:t>
      </w:r>
      <w:r w:rsidR="002F1F05">
        <w:t>die Störung aller Voraussicht nach beim Eintreffen des Fahrzeuges schon behoben sein wird.</w:t>
      </w:r>
    </w:p>
    <w:p w14:paraId="4316182F" w14:textId="21D78CF0" w:rsidR="00786C60" w:rsidRDefault="00C36ACA" w:rsidP="00786C60">
      <w:r>
        <w:t xml:space="preserve">Im Sinne der Digitalisierung </w:t>
      </w:r>
      <w:del w:id="393" w:author="Sebastian Knopf" w:date="2023-01-31T08:03:00Z">
        <w:r w:rsidR="007F29E8" w:rsidDel="000A4B6F">
          <w:delText xml:space="preserve">von Kommunen </w:delText>
        </w:r>
      </w:del>
      <w:r w:rsidR="007F29E8">
        <w:t xml:space="preserve">kommt damit schnell der Begriff der </w:t>
      </w:r>
      <w:r w:rsidR="007F29E8" w:rsidRPr="00812C37">
        <w:rPr>
          <w:i/>
          <w:iCs/>
        </w:rPr>
        <w:t>Smart City</w:t>
      </w:r>
      <w:r w:rsidR="007F29E8">
        <w:t xml:space="preserve"> auf. In diesem Zusammenhang </w:t>
      </w:r>
      <w:r w:rsidR="0070204C">
        <w:t xml:space="preserve">wird regelmäßig auch auf den Verkehrssektor verwiesen </w:t>
      </w:r>
      <w:sdt>
        <w:sdtPr>
          <w:alias w:val="To edit, see citavi.com/edit"/>
          <w:tag w:val="CitaviPlaceholder#58076f88-a397-4a58-8d3a-d1c341641124"/>
          <w:id w:val="1891310052"/>
          <w:placeholder>
            <w:docPart w:val="D61A39FEECDD4AC79A190F8819B65253"/>
          </w:placeholder>
        </w:sdtPr>
        <w:sdtEndPr/>
        <w:sdtContent>
          <w:r w:rsidR="006D029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MTNkODRjLWU0ODQtNGM1Zi05NjJkLTg2NjhlOTU3NjY2Zi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Sb21hbiIsIkxhc3ROYW1lIjoiU29pa2UiLCJQcm90ZWN0ZWQiOmZhbHNlLCJTZXgiOjIsIkNyZWF0ZWRCeSI6Il9TZWJhc3RpYW4gS25vcGYiLCJDcmVhdGVkT24iOiIyMDIyLTExLTIzVDE2OjEwOjA5IiwiTW9kaWZpZWRCeSI6Il9TZWJhc3RpYW4gS25vcGYiLCJJZCI6ImUzMDcxOTE1LWMyOWItNDJmMy1iMWUwLTAwOTc2NDkxMDJmZiIsIk1vZGlmaWVkT24iOiIyMDIyLTExLTIzVDE2OjEwOjA5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JlcG9zaXRvcnkuZGlmdS5kZS9qc3B1aS9oYW5kbGUvZGlmdS8yNDgwNTAiLCJVcmlTdHJpbmciOiJodHRwczovL3JlcG9zaXRvcnkuZGlmdS5kZS9qc3B1aS9oYW5kbGUvZGlmdS8yNDgwN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k6MDYiLCJNb2RpZmllZEJ5IjoiX1NlYmFzdGlhbiBLbm9wZiIsIklkIjoiYzU4MTgxYjItYTM5YS00MTAwLWJlZjMtNDdmOGNhZDljNzY0IiwiTW9kaWZpZWRPbiI6IjIwMjItMTEtMjNUMTY6MDk6MDY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DI5NThkMmQtY2FhZS00NGVlLWFlN2ItYjU4ZjcwYWJjZTY2IiwiUmFuZ2VTdGFydCI6MzMsIlJhbmdlTGVuZ3RoIjozOCwiUmVmZXJlbmNlSWQiOiI1OTAxNmFhMi03MjUwLTRjNWItODhjNC0yMTVkZjFjZTY1ZGM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93d3cuZ2J2LmRlL2Rtcy96YncvMTcwMDM2NTk5MS5wZGYiLCJVcmlTdHJpbmciOiJodHRwczovL3d3dy5nYnYuZGUvZG1zL3pidy8xNzAwMzY1OTkx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jNUMTY6MDE6NTQiLCJNb2RpZmllZEJ5IjoiX1NlYmFzdGlhbiBLbm9wZiIsIklkIjoiMTFjZWVlZDAtYmIyMi00ZDZiLTg5NDktNzdlYmM4ODEyZjQ1IiwiTW9kaWZpZWRPbiI6IjIwMjItMTEtMjNUMTY6MDE6NTQ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ZGVwb3NpdC5kbmIuZGUvY2dpLWJpbi9kb2tzZXJ2P2lkPTQ0NTEzYWU4YmU2MzQzMDI5ZTViYTJlZWUyY2JhMTQxJnByb3Y9TSZkb2tfdmFyPTEmZG9rX2V4dD1odG0iLCJVcmlTdHJpbmciOiJodHRwOi8vZGVwb3NpdC5kbmIuZGUvY2dpLWJpbi9kb2tzZXJ2P2lkPTQ0NTEzYWU4YmU2MzQzMDI5ZTViYTJlZWUyY2JhMTQxJnByb3Y9TSZkb2tfdmFyPTEmZG9rX2V4dD1odG0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jNUMTY6MDE6NTQiLCJNb2RpZmllZEJ5IjoiX1NlYmFzdGlhbiBLbm9wZiIsIklkIjoiYTA0OGVlYWQtNDc5NC00OGMzLWE3OTItOWE3MTUxZjYyYWY4IiwiTW9kaWZpZWRPbiI6IjIwMjItMTEtMjNUMTY6MDE6NTQ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A3Lzk3OC0zLTY2Mi02MTk1OS05IiwiVXJpU3RyaW5nIjoiaHR0cHM6Ly9kb2kub3JnLzEwLjEwMDcvOTc4LTMtNjYyLTYxOTU5LTk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Y6MDE6NTQiLCJNb2RpZmllZEJ5IjoiX1NlYmFzdGlhbiBLbm9wZiIsIklkIjoiN2Y4MGJkNmUtNWUyNC00NzY3LTlhOGMtYjg1NGIyYWEzY2EzIiwiTW9kaWZpZWRPbiI6IjIwMjItMTEtMjNUMTY6MDE6NTQiLCJQcm9qZWN0Ijp7IiRyZWYiOiI4In19LHsiJGlkIjoiMzEiLCIkdHlwZSI6IlN3aXNzQWNhZGVtaWMuQ2l0YXZpLkxvY2F0aW9uLCBTd2lzc0FjYWRlbWljLkNpdGF2aSIsIkFkZHJlc3MiOnsiJGlkIjoiMzI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}</w:instrText>
          </w:r>
          <w:r w:rsidR="006D0291">
            <w:fldChar w:fldCharType="separate"/>
          </w:r>
          <w:r w:rsidR="00227B66">
            <w:t xml:space="preserve">(vgl. </w:t>
          </w:r>
          <w:proofErr w:type="spellStart"/>
          <w:r w:rsidR="00227B66">
            <w:t>Soike</w:t>
          </w:r>
          <w:proofErr w:type="spellEnd"/>
          <w:r w:rsidR="00227B66">
            <w:t xml:space="preserve"> und </w:t>
          </w:r>
          <w:proofErr w:type="spellStart"/>
          <w:r w:rsidR="00227B66">
            <w:t>Libbe</w:t>
          </w:r>
          <w:proofErr w:type="spellEnd"/>
          <w:r w:rsidR="00227B66">
            <w:t xml:space="preserve"> 2018, S. 11; </w:t>
          </w:r>
          <w:proofErr w:type="spellStart"/>
          <w:r w:rsidR="00227B66">
            <w:t>Herzner</w:t>
          </w:r>
          <w:proofErr w:type="spellEnd"/>
          <w:r w:rsidR="00227B66">
            <w:t xml:space="preserve"> und Schmidpeter 2022, S. 70)</w:t>
          </w:r>
          <w:r w:rsidR="006D0291">
            <w:fldChar w:fldCharType="end"/>
          </w:r>
        </w:sdtContent>
      </w:sdt>
      <w:r w:rsidR="006D112C">
        <w:t>.</w:t>
      </w:r>
      <w:r w:rsidR="00B20C15">
        <w:t xml:space="preserve"> </w:t>
      </w:r>
      <w:r w:rsidR="00E57564">
        <w:t xml:space="preserve">So sind führen </w:t>
      </w:r>
      <w:r w:rsidR="00DE661E">
        <w:t>Meier und Portmann</w:t>
      </w:r>
      <w:r w:rsidR="008E7151">
        <w:t xml:space="preserve"> Lösungsansätze an, die </w:t>
      </w:r>
      <w:r w:rsidR="00DB5B54">
        <w:t>„in Echtzeit flexibel die aktuelle Situation</w:t>
      </w:r>
      <w:r w:rsidR="00387DF8">
        <w:t xml:space="preserve">“ </w:t>
      </w:r>
      <w:sdt>
        <w:sdtPr>
          <w:alias w:val="To edit, see citavi.com/edit"/>
          <w:tag w:val="CitaviPlaceholder#d961c548-9fda-42ea-9e50-60fd36b4b37d"/>
          <w:id w:val="784014013"/>
          <w:placeholder>
            <w:docPart w:val="D61A39FEECDD4AC79A190F8819B65253"/>
          </w:placeholder>
        </w:sdtPr>
        <w:sdtEndPr/>
        <w:sdtContent>
          <w:r w:rsidR="00387DF8">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jQ0ODRiLWY1NWEtNGY4ZC05ODZlLTE0ZDdkNDVlM2VmOSIsIlJhbmdlTGVuZ3RoIjozMy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xIiwiU3RhcnRQYWdlIjp7IiRpZCI6IjUiLCIkdHlwZSI6IlN3aXNzQWNhZGVtaWMuUGFnZU51bWJlciwgU3dpc3NBY2FkZW1pYyIsIklzRnVsbHlOdW1lcmljIjp0cnVlLCJOdW1iZXIiOjI2MSwiTnVtYmVyaW5nVHlwZSI6MCwiTnVtZXJhbFN5c3RlbSI6MCwiT3JpZ2luYWxTdHJpbmciOiIyNjEiLCJQcmV0dHlTdHJpbmciOiIyN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U2ViYXN0aWFuXFxBcHBEYXRhXFxMb2NhbFxcVGVtcFxcem9naXF5aWYuanBnIiwiVXJpU3RyaW5nIjoiMTU2ZWU3NjYtZTQzMS00YjNjLTkxN2QtZDI3ZjJhOWFkZDF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TgtMTU2MTctNiIsIkVkaXRvcnMiOltdLCJFdmFsdWF0aW9uQ29tcGxleGl0eSI6MCwiRXZhbHVhdGlvblNvdXJjZVRleHRGb3JtYXQiOjAsIkdyb3VwcyI6W10sIkhhc0xhYmVsMSI6ZmFsc2UsIkhhc0xhYmVsMiI6ZmFsc2UsIklzYm4iOiI5NzgtMy02NTgtMTU2MTYt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jU4LTE1NjE3LTYiLCJVcmlTdHJpbmciOiJodHRwczovL2RvaS5vcmcvMTAuMTAwNy85NzgtMy02NTgtMTU2MTctN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yMTowMzo0OSIsIk1vZGlmaWVkQnkiOiJfU2ViYXN0aWFuIEtub3BmIiwiSWQiOiIxOWEwNzBkOC1jMjYyLTRmOTEtYmU2Yy02ZTAyZDZmNjFjMDEiLCJNb2RpZmllZE9uIjoiMjAyMi0xMS0yM1QyMTowMzo0OSIsIlByb2plY3QiOnsiJHJlZiI6IjgifX1dLCJPcmdhbml6YXRpb25zIjpbXSwiT3RoZXJzSW52b2x2ZWQiOltdLCJQbGFjZU9mUHVibGljYXRpb24iOiJXaWVzYmFkZW4iLCJQdWJsaXNoZXJzIjpbeyIkaWQiOiIxNS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}</w:instrText>
          </w:r>
          <w:r w:rsidR="00387DF8">
            <w:fldChar w:fldCharType="separate"/>
          </w:r>
          <w:r w:rsidR="00227B66">
            <w:t>(Meier und Portmann 2016, S. 261)</w:t>
          </w:r>
          <w:r w:rsidR="00387DF8">
            <w:fldChar w:fldCharType="end"/>
          </w:r>
        </w:sdtContent>
      </w:sdt>
      <w:r w:rsidR="00387DF8">
        <w:t xml:space="preserve"> am Beispiel von Staus </w:t>
      </w:r>
      <w:r w:rsidR="00BC5EBE">
        <w:t>berücksichtigen können.</w:t>
      </w:r>
      <w:r w:rsidR="00F8685B">
        <w:t xml:space="preserve"> Schaaf und Wilke </w:t>
      </w:r>
      <w:sdt>
        <w:sdtPr>
          <w:alias w:val="To edit, see citavi.com/edit"/>
          <w:tag w:val="CitaviPlaceholder#328acc91-700e-484f-8063-000e9b112d28"/>
          <w:id w:val="-1509739301"/>
          <w:placeholder>
            <w:docPart w:val="D61A39FEECDD4AC79A190F8819B65253"/>
          </w:placeholder>
        </w:sdtPr>
        <w:sdtEndPr/>
        <w:sdtContent>
          <w:r w:rsidR="00F8685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OGMyZTMwLTFmNTktNGM4MC1iMzI4LTZkN2Y5M2YxY2JhYiIsIlJhbmdlTGVuZ3RoIjo2LCJSZWZlcmVuY2VJZCI6IjY4MmIwMzc2LWQ2ZjktNDZjNi04YzdkLWMwMjE4ZjczNzY2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zNjUvczQwNzAyLTAxNS0wMTQ5LXgiLCJVcmlTdHJpbmciOiJodHRwczovL2RvaS5vcmcvMTAuMTM2NS9zNDA3MDItMDE1LTAxNDkte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xNSkifV19LCJUYWciOiJDaXRhdmlQbGFjZWhvbGRlciMzMjhhY2M5MS03MDBlLTQ4NGYtODA2My0wMDBlOWIxMTJkMjgiLCJUZXh0IjoiKDIwMTUpIiwiV0FJVmVyc2lvbiI6IjYuMTAuMC4wIn0=}</w:instrText>
          </w:r>
          <w:r w:rsidR="00F8685B">
            <w:fldChar w:fldCharType="separate"/>
          </w:r>
          <w:r w:rsidR="00227B66">
            <w:t>(2015)</w:t>
          </w:r>
          <w:r w:rsidR="00F8685B">
            <w:fldChar w:fldCharType="end"/>
          </w:r>
        </w:sdtContent>
      </w:sdt>
      <w:r w:rsidR="00BC5EBE">
        <w:t xml:space="preserve"> </w:t>
      </w:r>
      <w:r w:rsidR="00F8685B">
        <w:lastRenderedPageBreak/>
        <w:t xml:space="preserve">konstruieren ein noch umfangreicheres Beispiel, in dem </w:t>
      </w:r>
      <w:r w:rsidR="00595EF0">
        <w:t xml:space="preserve">als Folge eines Verkehrsunfalls beispielsweise </w:t>
      </w:r>
      <w:r w:rsidR="00644429">
        <w:t>Rettungskräfte automatisch alarmiert und zur Einsatzstelle geschickt werden und Linienbusse</w:t>
      </w:r>
      <w:r w:rsidR="00102AC0">
        <w:t xml:space="preserve">, die </w:t>
      </w:r>
      <w:r w:rsidR="00BC0905">
        <w:t xml:space="preserve">durch den Einsatz von Echtzeitdaten </w:t>
      </w:r>
      <w:r w:rsidR="00102AC0">
        <w:t xml:space="preserve">selbstständig planmäßige Anschlüsse über die entstehende Verspätung informieren können </w:t>
      </w:r>
      <w:sdt>
        <w:sdtPr>
          <w:alias w:val="To edit, see citavi.com/edit"/>
          <w:tag w:val="CitaviPlaceholder#ee4fe6fd-94b0-429f-afff-f7f58fbef3c8"/>
          <w:id w:val="1356614296"/>
          <w:placeholder>
            <w:docPart w:val="D61A39FEECDD4AC79A190F8819B65253"/>
          </w:placeholder>
        </w:sdtPr>
        <w:sdtEndPr/>
        <w:sdtContent>
          <w:r w:rsidR="00F049F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YjkxYTlhLWIxNTYtNDMzNy1iOGI4LWFkMmNlMGUyODQwNiIsIlJhbmdlTGVuZ3RoIjozNiwiUmVmZXJlbmNlSWQiOiI2ODJiMDM3Ni1kNmY5LTQ2YzYtOGM3ZC1jMDIxOGY3Mzc2N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zIiwiU3RhcnRQYWdlIjp7IiRpZCI6IjUiLCIkdHlwZSI6IlN3aXNzQWNhZGVtaWMuUGFnZU51bWJlciwgU3dpc3NBY2FkZW1pYyIsIklzRnVsbHlOdW1lcmljIjp0cnVlLCJOdW1iZXIiOjU2MywiTnVtYmVyaW5nVHlwZSI6MCwiTnVtZXJhbFN5c3RlbSI6MCwiT3JpZ2luYWxTdHJpbmciOiI1NjMiLCJQcmV0dHlTdHJpbmciOiI1Nj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zY1L3M0MDcwMi0wMTUtMDE0OS14IiwiVXJpU3RyaW5nIjoiaHR0cHM6Ly9kb2kub3JnLzEwLjEzNjUvczQwNzAyLTAxNS0wMTQ5LX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FNjaGFhZiB1bmQgV2lsa2UgMjAxNSwgUy4gNTYzKSJ9XX0sIlRhZyI6IkNpdGF2aVBsYWNlaG9sZGVyI2VlNGZlNmZkLTk0YjAtNDI5Zi1hZmZmLWY3ZjU4ZmJlZjNjOCIsIlRleHQiOiIodmdsLiBTY2hhYWYgdW5kIFdpbGtlIDIwMTUsIFMuIDU2MykiLCJXQUlWZXJzaW9uIjoiNi4xMC4wLjAifQ==}</w:instrText>
          </w:r>
          <w:r w:rsidR="00F049FA">
            <w:fldChar w:fldCharType="separate"/>
          </w:r>
          <w:r w:rsidR="00227B66">
            <w:t>(vgl. Schaaf und Wilke 2015, S. 563)</w:t>
          </w:r>
          <w:r w:rsidR="00F049FA">
            <w:fldChar w:fldCharType="end"/>
          </w:r>
        </w:sdtContent>
      </w:sdt>
      <w:r w:rsidR="00F049FA">
        <w:t xml:space="preserve">. </w:t>
      </w:r>
      <w:r w:rsidR="00E2320D">
        <w:t xml:space="preserve">Alle regelmäßigen ÖV-Nutzenden wissen aus Erfahrung, dass solche Showcase-Beispiele </w:t>
      </w:r>
      <w:del w:id="394" w:author="Sebastian Knopf" w:date="2023-01-31T08:04:00Z">
        <w:r w:rsidR="00E2320D" w:rsidDel="000A4B6F">
          <w:delText xml:space="preserve">von </w:delText>
        </w:r>
      </w:del>
      <w:ins w:id="395" w:author="Sebastian Knopf" w:date="2023-01-31T08:04:00Z">
        <w:r w:rsidR="000A4B6F">
          <w:t>in</w:t>
        </w:r>
        <w:r w:rsidR="000A4B6F">
          <w:t xml:space="preserve"> </w:t>
        </w:r>
      </w:ins>
      <w:r w:rsidR="00E2320D">
        <w:t xml:space="preserve">der Realität der meisten Verkehrsbetriebe </w:t>
      </w:r>
      <w:del w:id="396" w:author="Sebastian Knopf" w:date="2023-01-31T08:04:00Z">
        <w:r w:rsidR="00E2320D" w:rsidDel="000A4B6F">
          <w:delText>und dere</w:delText>
        </w:r>
        <w:r w:rsidR="00F868C7" w:rsidDel="000A4B6F">
          <w:delText>n</w:delText>
        </w:r>
        <w:r w:rsidR="00E2320D" w:rsidDel="000A4B6F">
          <w:delText xml:space="preserve"> Umfeld weit divergieren</w:delText>
        </w:r>
      </w:del>
      <w:ins w:id="397" w:author="Sebastian Knopf" w:date="2023-01-31T08:04:00Z">
        <w:r w:rsidR="000A4B6F">
          <w:t xml:space="preserve">kaum </w:t>
        </w:r>
      </w:ins>
      <w:ins w:id="398" w:author="Sebastian Knopf" w:date="2023-01-31T08:05:00Z">
        <w:r w:rsidR="000A4B6F">
          <w:t>funktionieren</w:t>
        </w:r>
      </w:ins>
      <w:r w:rsidR="00E2320D">
        <w:t xml:space="preserve">. </w:t>
      </w:r>
      <w:r w:rsidR="00F868C7">
        <w:t>Smart City</w:t>
      </w:r>
      <w:r w:rsidR="005F389C">
        <w:t>-</w:t>
      </w:r>
      <w:r w:rsidR="00BC5EBE">
        <w:t>Lösung</w:t>
      </w:r>
      <w:r w:rsidR="005F389C">
        <w:t>en</w:t>
      </w:r>
      <w:r w:rsidR="00BC5EBE">
        <w:t xml:space="preserve"> setzen erwartungsgemäß die Aufnahme und Verteilung einer </w:t>
      </w:r>
      <w:r w:rsidR="00A665EC">
        <w:t xml:space="preserve">entsprechenden </w:t>
      </w:r>
      <w:r w:rsidR="00BC5EBE">
        <w:t xml:space="preserve">Meldung über ein Ereignis mit einem sichergestellten Wahrheitsgrad voraus. </w:t>
      </w:r>
      <w:r w:rsidR="005B50C2">
        <w:t xml:space="preserve">Falschmeldungen könnten insbesondere in Bezug auf das Beispiel mit den Rettungskräften </w:t>
      </w:r>
      <w:r w:rsidR="00A272BC">
        <w:t>drastische</w:t>
      </w:r>
      <w:r w:rsidR="005B50C2">
        <w:t xml:space="preserve"> Folgen haben. </w:t>
      </w:r>
      <w:r w:rsidR="00301F27">
        <w:t xml:space="preserve">Ferner ist es für ein flächendeckend funktionierendes System eine hinreichend große Ausstattung mit </w:t>
      </w:r>
      <w:r w:rsidR="00F14E64">
        <w:t>aktueller</w:t>
      </w:r>
      <w:r w:rsidR="00301F27">
        <w:t xml:space="preserve"> Sensorik erforderlich</w:t>
      </w:r>
      <w:r w:rsidR="00F14E64">
        <w:t>, um notwendige Datenmengen sammeln und in adäquater Latenzzeit verarbeiten zu können</w:t>
      </w:r>
      <w:r w:rsidR="00900CF6">
        <w:t xml:space="preserve"> </w:t>
      </w:r>
      <w:sdt>
        <w:sdtPr>
          <w:alias w:val="To edit, see citavi.com/edit"/>
          <w:tag w:val="CitaviPlaceholder#d7c47a46-d592-4397-bb06-b2ae7ce5fc74"/>
          <w:id w:val="32779372"/>
          <w:placeholder>
            <w:docPart w:val="D61A39FEECDD4AC79A190F8819B65253"/>
          </w:placeholder>
        </w:sdtPr>
        <w:sdtEndPr/>
        <w:sdtContent>
          <w:r w:rsidR="00900CF6">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OGFmMGFkLTllN2YtNDViZC1iM2YzLWRhOGM2MGQ5ZDQzMSIsIlJhbmdlTGVuZ3RoIjozOC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2IiwiU3RhcnRQYWdlIjp7IiRpZCI6IjUiLCIkdHlwZSI6IlN3aXNzQWNhZGVtaWMuUGFnZU51bWJlciwgU3dpc3NBY2FkZW1pYyIsIklzRnVsbHlOdW1lcmljIjp0cnVlLCJOdW1iZXIiOjI2NiwiTnVtYmVyaW5nVHlwZSI6MCwiTnVtZXJhbFN5c3RlbSI6MCwiT3JpZ2luYWxTdHJpbmciOiIyNjYiLCJQcmV0dHlTdHJpbmciOiIyNj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TZWJhc3RpYW5cXEFwcERhdGFcXExvY2FsXFxUZW1wXFx6b2dpcXlpZi5qcGciLCJVcmlTdHJpbmciOiIxNTZlZTc2Ni1lNDMxLTRiM2MtOTE3ZC1kMjdmMmE5YWRkMW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xNTYxNy02IiwiRWRpdG9ycyI6W10sIkV2YWx1YXRpb25Db21wbGV4aXR5IjowLCJFdmFsdWF0aW9uU291cmNlVGV4dEZvcm1hdCI6MCwiR3JvdXBzIjpbXSwiSGFzTGFiZWwxIjpmYWxzZSwiSGFzTGFiZWwyIjpmYWxzZSwiSXNibiI6Ijk3OC0zLTY1OC0xNTYxNi05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wNy85NzgtMy02NTgtMTU2MTctNiIsIlVyaVN0cmluZyI6Imh0dHBzOi8vZG9pLm9yZy8xMC4xMDA3Lzk3OC0zLTY1OC0xNTYxNy02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TWVpZXIgdW5kIFBvcnRtYW5uIDIwMTYsIFMuIDI2NikifV19LCJUYWciOiJDaXRhdmlQbGFjZWhvbGRlciNkN2M0N2E0Ni1kNTkyLTQzOTctYmIwNi1iMmFlN2NlNWZjNzQiLCJUZXh0IjoiKHZnbC4gTWVpZXIgdW5kIFBvcnRtYW5uIDIwMTYsIFMuIDI2NikiLCJXQUlWZXJzaW9uIjoiNi4xMC4wLjAifQ==}</w:instrText>
          </w:r>
          <w:r w:rsidR="00900CF6">
            <w:fldChar w:fldCharType="separate"/>
          </w:r>
          <w:r w:rsidR="00227B66">
            <w:t>(vgl. Meier und Portmann 2016, S. 266)</w:t>
          </w:r>
          <w:r w:rsidR="00900CF6">
            <w:fldChar w:fldCharType="end"/>
          </w:r>
        </w:sdtContent>
      </w:sdt>
      <w:r w:rsidR="00301F27">
        <w:t>.</w:t>
      </w:r>
      <w:r w:rsidR="002077BD">
        <w:t xml:space="preserve"> </w:t>
      </w:r>
      <w:r w:rsidR="00B85153">
        <w:t>Inwiefern</w:t>
      </w:r>
      <w:r w:rsidR="00D73CA1">
        <w:t xml:space="preserve"> Daten aus vorhandenen Smart City</w:t>
      </w:r>
      <w:r w:rsidR="005F389C">
        <w:t>-</w:t>
      </w:r>
      <w:r w:rsidR="00B85153">
        <w:t>Plat</w:t>
      </w:r>
      <w:r w:rsidR="00812C37">
        <w:t>t</w:t>
      </w:r>
      <w:r w:rsidR="00B85153">
        <w:t>formen</w:t>
      </w:r>
      <w:r w:rsidR="00D73CA1">
        <w:t xml:space="preserve"> für den Einsatz als Störungsmelder in einem ITCS dienen kann, hängt also maßgeblich vom Umsetzungsgrad </w:t>
      </w:r>
      <w:r w:rsidR="00CA1E3A">
        <w:t xml:space="preserve">entsprechender Systeme ab. </w:t>
      </w:r>
      <w:r w:rsidR="00B85153">
        <w:t xml:space="preserve">Dieser wurde 2018 </w:t>
      </w:r>
      <w:r w:rsidR="00E7009D">
        <w:t xml:space="preserve">vom Deutschen Institut für Urbanistik </w:t>
      </w:r>
      <w:r w:rsidR="006E0180">
        <w:t xml:space="preserve">für </w:t>
      </w:r>
      <w:r w:rsidR="004805B9">
        <w:t xml:space="preserve">die 200 Städte mit dem höchsten Bevölkerungsgrad in Deutschland </w:t>
      </w:r>
      <w:r w:rsidR="001E4247">
        <w:t>umfangreich erhoben.</w:t>
      </w:r>
      <w:r w:rsidR="00F65748">
        <w:t xml:space="preserve"> </w:t>
      </w:r>
      <w:r w:rsidR="001E4247">
        <w:t>Die folgende Grafik zeigt den Umsetzungsgrad verschiedener Smart City</w:t>
      </w:r>
      <w:r w:rsidR="005F389C">
        <w:t>-</w:t>
      </w:r>
      <w:r w:rsidR="001E4247">
        <w:t xml:space="preserve">Projekte in </w:t>
      </w:r>
      <w:r w:rsidR="00F65748">
        <w:rPr>
          <w:noProof/>
        </w:rPr>
        <mc:AlternateContent>
          <mc:Choice Requires="wps">
            <w:drawing>
              <wp:anchor distT="0" distB="0" distL="114300" distR="114300" simplePos="0" relativeHeight="251649050" behindDoc="0" locked="0" layoutInCell="1" allowOverlap="1" wp14:anchorId="1282F2C7" wp14:editId="0FE2A5CB">
                <wp:simplePos x="0" y="0"/>
                <wp:positionH relativeFrom="margin">
                  <wp:align>center</wp:align>
                </wp:positionH>
                <wp:positionV relativeFrom="paragraph">
                  <wp:posOffset>6248345</wp:posOffset>
                </wp:positionV>
                <wp:extent cx="4953000" cy="635"/>
                <wp:effectExtent l="0" t="0" r="0" b="8890"/>
                <wp:wrapTopAndBottom/>
                <wp:docPr id="199" name="Textfeld 199"/>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AF5326C" w14:textId="553BB840" w:rsidR="00121402" w:rsidRPr="00121402" w:rsidRDefault="00121402" w:rsidP="00121402">
                            <w:pPr>
                              <w:pStyle w:val="Beschriftung"/>
                              <w:rPr>
                                <w:noProof/>
                                <w:vanish/>
                                <w:sz w:val="21"/>
                                <w:specVanish/>
                              </w:rPr>
                            </w:pPr>
                            <w:bookmarkStart w:id="399" w:name="_Toc125899270"/>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0E5A92">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399"/>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2F2C7" id="Textfeld 199" o:spid="_x0000_s1055" type="#_x0000_t202" style="position:absolute;left:0;text-align:left;margin-left:0;margin-top:492pt;width:390pt;height:.05pt;z-index:25164905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" stroked="f">
                <v:textbox style="mso-fit-shape-to-text:t" inset="0,0,0,0">
                  <w:txbxContent>
                    <w:p w14:paraId="0AF5326C" w14:textId="553BB840" w:rsidR="00121402" w:rsidRPr="00121402" w:rsidRDefault="00121402" w:rsidP="00121402">
                      <w:pPr>
                        <w:pStyle w:val="Beschriftung"/>
                        <w:rPr>
                          <w:noProof/>
                          <w:vanish/>
                          <w:sz w:val="21"/>
                          <w:specVanish/>
                        </w:rPr>
                      </w:pPr>
                      <w:bookmarkStart w:id="400" w:name="_Toc125899270"/>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0E5A92">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400"/>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v:textbox>
                <w10:wrap type="topAndBottom" anchorx="margin"/>
              </v:shape>
            </w:pict>
          </mc:Fallback>
        </mc:AlternateContent>
      </w:r>
      <w:r w:rsidR="00F65748">
        <w:rPr>
          <w:noProof/>
        </w:rPr>
        <w:drawing>
          <wp:anchor distT="0" distB="0" distL="114300" distR="114300" simplePos="0" relativeHeight="251649049" behindDoc="0" locked="0" layoutInCell="1" allowOverlap="1" wp14:anchorId="148EE959" wp14:editId="7235AAB4">
            <wp:simplePos x="0" y="0"/>
            <wp:positionH relativeFrom="margin">
              <wp:align>center</wp:align>
            </wp:positionH>
            <wp:positionV relativeFrom="paragraph">
              <wp:posOffset>3608926</wp:posOffset>
            </wp:positionV>
            <wp:extent cx="4921250" cy="2599055"/>
            <wp:effectExtent l="0" t="0" r="0" b="0"/>
            <wp:wrapTopAndBottom/>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21250" cy="2599055"/>
                    </a:xfrm>
                    <a:prstGeom prst="rect">
                      <a:avLst/>
                    </a:prstGeom>
                  </pic:spPr>
                </pic:pic>
              </a:graphicData>
            </a:graphic>
            <wp14:sizeRelH relativeFrom="margin">
              <wp14:pctWidth>0</wp14:pctWidth>
            </wp14:sizeRelH>
            <wp14:sizeRelV relativeFrom="margin">
              <wp14:pctHeight>0</wp14:pctHeight>
            </wp14:sizeRelV>
          </wp:anchor>
        </w:drawing>
      </w:r>
      <w:r w:rsidR="001E4247">
        <w:t>diesen Städten:</w:t>
      </w:r>
    </w:p>
    <w:p w14:paraId="42709EEA" w14:textId="13068795" w:rsidR="00786C60" w:rsidRDefault="0074071C" w:rsidP="00786C60">
      <w:r>
        <w:t>Es ist zu erkennen, dass gut zwei Drittel aller betrachteten Städte mit Stand 2018 keine Umsetzung</w:t>
      </w:r>
      <w:r w:rsidR="001B7D49">
        <w:t xml:space="preserve"> von Smart City-Projekten forciert haben. Vom verbleibenden Drittel sind wiederrum nur die Hälfte </w:t>
      </w:r>
      <w:r w:rsidR="00AB3237">
        <w:t xml:space="preserve">von umfangreicherer Natur und spiegeln konkrete Ansätze zur intermodalen Einbindung </w:t>
      </w:r>
      <w:r w:rsidR="00240E0F">
        <w:t xml:space="preserve">in kommunale Dienste vor </w:t>
      </w:r>
      <w:sdt>
        <w:sdtPr>
          <w:alias w:val="To edit, see citavi.com/edit"/>
          <w:tag w:val="CitaviPlaceholder#c5cf7617-d6cb-4fe8-82a0-7e809138ac17"/>
          <w:id w:val="-147973081"/>
          <w:placeholder>
            <w:docPart w:val="5DEFB891F7AD45129389C56799B16D81"/>
          </w:placeholder>
        </w:sdtPr>
        <w:sdtEndPr/>
        <w:sdtContent>
          <w:r w:rsidR="00240E0F">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NWQyODAwLTZhOGMtNDIzYS1iOWYxLTY2OGU0OTQwMTVjYy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NykifV19LCJUYWciOiJDaXRhdmlQbGFjZWhvbGRlciNjNWNmNzYxNy1kNmNiLTRmZTgtODJhMC03ZTgwOTEzOGFjMTciLCJUZXh0IjoiKHZnbC4gU29pa2UgdW5kIExpYmJlIDIwMTgsIFMuIDcpIiwiV0FJVmVyc2lvbiI6IjYuMTAuMC4wIn0=}</w:instrText>
          </w:r>
          <w:r w:rsidR="00240E0F">
            <w:fldChar w:fldCharType="separate"/>
          </w:r>
          <w:r w:rsidR="00227B66">
            <w:t xml:space="preserve">(vgl. </w:t>
          </w:r>
          <w:proofErr w:type="spellStart"/>
          <w:r w:rsidR="00227B66">
            <w:t>Soike</w:t>
          </w:r>
          <w:proofErr w:type="spellEnd"/>
          <w:r w:rsidR="00227B66">
            <w:t xml:space="preserve"> und </w:t>
          </w:r>
          <w:proofErr w:type="spellStart"/>
          <w:r w:rsidR="00227B66">
            <w:t>Libbe</w:t>
          </w:r>
          <w:proofErr w:type="spellEnd"/>
          <w:r w:rsidR="00227B66">
            <w:t xml:space="preserve"> 2018, S. 7)</w:t>
          </w:r>
          <w:r w:rsidR="00240E0F">
            <w:fldChar w:fldCharType="end"/>
          </w:r>
        </w:sdtContent>
      </w:sdt>
      <w:r w:rsidR="00240E0F">
        <w:t xml:space="preserve">. </w:t>
      </w:r>
      <w:r w:rsidR="002406A8">
        <w:t xml:space="preserve">Die Stadt Pforzheim belegt dabei immerhin den 63. Platz </w:t>
      </w:r>
      <w:sdt>
        <w:sdtPr>
          <w:alias w:val="To edit, see citavi.com/edit"/>
          <w:tag w:val="CitaviPlaceholder#f4bc4793-5333-4e8e-aced-8e617b38482e"/>
          <w:id w:val="1126740306"/>
          <w:placeholder>
            <w:docPart w:val="5DEFB891F7AD45129389C56799B16D81"/>
          </w:placeholder>
        </w:sdtPr>
        <w:sdtEndPr/>
        <w:sdtContent>
          <w:r w:rsidR="000D356E">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N0YXRpc3RhLmNvbS9zdGF0aXN0aWsvZGF0ZW4vc3R1ZGllLzEzNTMvdW1mcmFnZS9laW53b2huZXJ6YWhsZW4tZGVyLWdyb3Nzc3RhZWR0ZS1kZXV0c2NobGFuZHMvIiwiVXJpU3RyaW5nIjoiaHR0cHM6Ly9kZS5zdGF0aXN0YS5jb20vc3RhdGlzdGlrL2RhdGVuL3N0dWRpZS8xMzUzL3VtZnJhZ2UvZWlud29obmVyemFobGVuLWRlci1ncm9zc3N0YWVkdGUtZGV1dHNjaGxhbmRzL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}</w:instrText>
          </w:r>
          <w:r w:rsidR="000D356E">
            <w:fldChar w:fldCharType="separate"/>
          </w:r>
          <w:r w:rsidR="00227B66">
            <w:t xml:space="preserve">(vgl. Statistisches Bundesamt 2020; zitiert nach </w:t>
          </w:r>
          <w:r w:rsidR="00227B66">
            <w:lastRenderedPageBreak/>
            <w:t>de.statista.com)</w:t>
          </w:r>
          <w:r w:rsidR="000D356E">
            <w:fldChar w:fldCharType="end"/>
          </w:r>
        </w:sdtContent>
      </w:sdt>
      <w:r w:rsidR="001800A3">
        <w:t xml:space="preserve"> und bietet </w:t>
      </w:r>
      <w:r w:rsidR="00CE0D04">
        <w:t xml:space="preserve">nach aktuellem Stand sogar </w:t>
      </w:r>
      <w:r w:rsidR="00920E2B">
        <w:t xml:space="preserve">öffentliche </w:t>
      </w:r>
      <w:r w:rsidR="00CE0D04">
        <w:t>Smart City-Projekte für die Bürgerschaft an. Bezug zu Verkehrsstörungen hat jedoch nach aktuellem Stand (2022) keines dieser Projekte.</w:t>
      </w:r>
      <w:r w:rsidR="0013065B">
        <w:t xml:space="preserve"> Zusammenfassend lässt sich festhalten, dass </w:t>
      </w:r>
      <w:r w:rsidR="0025002A">
        <w:t>die Mehrheit der deutschen Städte bislang keine Bestrebungen zum Ausbau von Smart City-Projekten zeigt</w:t>
      </w:r>
      <w:r w:rsidR="00D8785D">
        <w:t xml:space="preserve"> und sich die aktiven Städte </w:t>
      </w:r>
      <w:ins w:id="401" w:author="Sebastian Knopf" w:date="2023-01-31T08:07:00Z">
        <w:r w:rsidR="000A4B6F">
          <w:t xml:space="preserve">hauptsächlich </w:t>
        </w:r>
      </w:ins>
      <w:del w:id="402" w:author="Sebastian Knopf" w:date="2023-01-31T08:07:00Z">
        <w:r w:rsidR="00D8785D" w:rsidDel="000A4B6F">
          <w:delText xml:space="preserve">in der Hauptsache </w:delText>
        </w:r>
      </w:del>
      <w:r w:rsidR="00D8785D">
        <w:t xml:space="preserve">auf Großstädte reduzieren lassen </w:t>
      </w:r>
      <w:sdt>
        <w:sdtPr>
          <w:alias w:val="To edit, see citavi.com/edit"/>
          <w:tag w:val="CitaviPlaceholder#ce9c4f75-698a-4671-b958-6b3afc1ac7c3"/>
          <w:id w:val="587506698"/>
          <w:placeholder>
            <w:docPart w:val="5DEFB891F7AD45129389C56799B16D81"/>
          </w:placeholder>
        </w:sdtPr>
        <w:sdtEndPr/>
        <w:sdtContent>
          <w:r w:rsidR="00D8785D">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GVhZmQxLWE2YmQtNDRiYS05MWVkLWUxN2M0MDk1YjA3OS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OCkifV19LCJUYWciOiJDaXRhdmlQbGFjZWhvbGRlciNjZTljNGY3NS02OThhLTQ2NzEtYjk1OC02YjNhZmMxYWM3YzMiLCJUZXh0IjoiKHZnbC4gU29pa2UgdW5kIExpYmJlIDIwMTgsIFMuIDgpIiwiV0FJVmVyc2lvbiI6IjYuMTAuMC4wIn0=}</w:instrText>
          </w:r>
          <w:r w:rsidR="00D8785D">
            <w:fldChar w:fldCharType="separate"/>
          </w:r>
          <w:r w:rsidR="00227B66">
            <w:t xml:space="preserve">(vgl. </w:t>
          </w:r>
          <w:proofErr w:type="spellStart"/>
          <w:r w:rsidR="00227B66">
            <w:t>Soike</w:t>
          </w:r>
          <w:proofErr w:type="spellEnd"/>
          <w:r w:rsidR="00227B66">
            <w:t xml:space="preserve"> und </w:t>
          </w:r>
          <w:proofErr w:type="spellStart"/>
          <w:r w:rsidR="00227B66">
            <w:t>Libbe</w:t>
          </w:r>
          <w:proofErr w:type="spellEnd"/>
          <w:r w:rsidR="00227B66">
            <w:t xml:space="preserve"> 2018, S. 8)</w:t>
          </w:r>
          <w:r w:rsidR="00D8785D">
            <w:fldChar w:fldCharType="end"/>
          </w:r>
        </w:sdtContent>
      </w:sdt>
      <w:r w:rsidR="008E53D7">
        <w:t xml:space="preserve">. </w:t>
      </w:r>
      <w:r w:rsidR="008C4DCD">
        <w:t>Beachtet man</w:t>
      </w:r>
      <w:r w:rsidR="002077BD">
        <w:t xml:space="preserve"> zusätzlich</w:t>
      </w:r>
      <w:r w:rsidR="008C4DCD">
        <w:t xml:space="preserve"> noch die fehlende, gesellschaftlich durchgesetzte Definition des Begriffes der Smart City</w:t>
      </w:r>
      <w:r w:rsidR="006533E0">
        <w:t xml:space="preserve"> </w:t>
      </w:r>
      <w:sdt>
        <w:sdtPr>
          <w:alias w:val="To edit, see citavi.com/edit"/>
          <w:tag w:val="CitaviPlaceholder#7ab66024-1967-4339-85eb-951bc69fa312"/>
          <w:id w:val="686717086"/>
          <w:placeholder>
            <w:docPart w:val="5DEFB891F7AD45129389C56799B16D81"/>
          </w:placeholder>
        </w:sdtPr>
        <w:sdtEndPr/>
        <w:sdtContent>
          <w:r w:rsidR="000907A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BjMTA4LWQyNmMtNGVkOS1iYmE4LTU0MTdjNzRmOTJiMCIsIlJhbmdlTGVuZ3RoIjo0MiwiUmVmZXJlbmNlSWQiOiI1OTAxNmFhMi03MjUwLTRjNWItODhjNC0yMTVkZjFjZTY1Z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HJlZml4IjoidmdsLiAiLCJSZWZlcmVuY2UiOnsiJGlkIjoiNiIsIiR0eXBlIjoiU3dpc3NBY2FkZW1pYy5DaXRhdmkuUmVmZXJlbmNlLCBTd2lzc0FjYWRlbWljLkNpdGF2aSIsIkFic3RyYWN0Q29tcGxleGl0eSI6MCwiQWJzdHJhY3RTb3VyY2VUZXh0Rm9ybWF0IjowLCJBdXRob3JzIjpbXSwiQ2l0YXRpb25LZXlVcGRhdGVUeXBlIjowLCJDb2xsYWJvcmF0b3JzIjpbXSwiRG9pIjoiMTAuMTAwNy85NzgtMy02NjItNjE5NTktOSIsIkVkaXRvcnMiOlt7IiRpZCI6Ijc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nYnYuZGUvZG1zL3pidy8xNzAwMzY1OTkxLnBkZiIsIlVyaVN0cmluZyI6Imh0dHBzOi8vd3d3Lmdidi5kZS9kbXMvemJ3LzE3MDAzNjU5OTE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yM1QxNjowMTo1NCIsIk1vZGlmaWVkQnkiOiJfU2ViYXN0aWFuIEtub3BmIiwiSWQiOiIxMWNlZWVkMC1iYjIyLTRkNmItODk0OS03N2ViYzg4MTJmNDUiLCJNb2RpZmllZE9uIjoiMjAyMi0xMS0yM1QxNjowMTo1NC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kZXBvc2l0LmRuYi5kZS9jZ2ktYmluL2Rva3NlcnY/aWQ9NDQ1MTNhZThiZTYzNDMwMjllNWJhMmVlZTJjYmExNDEmcHJvdj1NJmRva192YXI9MSZkb2tfZXh0PWh0bSIsIlVyaVN0cmluZyI6Imh0dHA6Ly9kZXBvc2l0LmRuYi5kZS9jZ2ktYmluL2Rva3NlcnY/aWQ9NDQ1MTNhZThiZTYzNDMwMjllNWJhMmVlZTJjYmExNDEmcHJvdj1NJmRva192YXI9MSZkb2tfZXh0PWh0b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yM1QxNjowMTo1NCIsIk1vZGlmaWVkQnkiOiJfU2ViYXN0aWFuIEtub3BmIiwiSWQiOiJhMDQ4ZWVhZC00Nzk0LTQ4YzMtYTc5Mi05YTcxNTFmNjJhZjgiLCJNb2RpZmllZE9uIjoiMjAyMi0xMS0yM1QxNjowMTo1N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DcvOTc4LTMtNjYyLTYxOTU5LTkiLCJVcmlTdHJpbmciOiJodHRwczovL2RvaS5vcmcvMTAuMTAwNy85NzgtMy02NjItNjE5NTktO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jowMTo1NCIsIk1vZGlmaWVkQnkiOiJfU2ViYXN0aWFuIEtub3BmIiwiSWQiOiI3ZjgwYmQ2ZS01ZTI0LTQ3NjctOWE4Yy1iODU0YjJhYTNjYTMiLCJNb2RpZmllZE9uIjoiMjAyMi0xMS0yM1QxNjowMTo1N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SGVyem5lciB1bmQgU2NobWlkcGV0ZXIgMjAyMiwgUy4gNjcpIn1dfSwiVGFnIjoiQ2l0YXZpUGxhY2Vob2xkZXIjN2FiNjYwMjQtMTk2Ny00MzM5LTg1ZWItOTUxYmM2OWZhMzEyIiwiVGV4dCI6Iih2Z2wuIEhlcnpuZXIgdW5kIFNjaG1pZHBldGVyIDIwMjIsIFMuIDY3KSIsIldBSVZlcnNpb24iOiI2LjEwLjAuMCJ9}</w:instrText>
          </w:r>
          <w:r w:rsidR="000907A2">
            <w:fldChar w:fldCharType="separate"/>
          </w:r>
          <w:r w:rsidR="00227B66">
            <w:t xml:space="preserve">(vgl. </w:t>
          </w:r>
          <w:proofErr w:type="spellStart"/>
          <w:r w:rsidR="00227B66">
            <w:t>Herzner</w:t>
          </w:r>
          <w:proofErr w:type="spellEnd"/>
          <w:r w:rsidR="00227B66">
            <w:t xml:space="preserve"> und Schmidpeter 2022, S. 67)</w:t>
          </w:r>
          <w:r w:rsidR="000907A2">
            <w:fldChar w:fldCharType="end"/>
          </w:r>
        </w:sdtContent>
      </w:sdt>
      <w:r w:rsidR="008C4DCD">
        <w:t xml:space="preserve">, erschwert dies </w:t>
      </w:r>
      <w:r w:rsidR="009A71C9">
        <w:t>die Beurteilung des Umsetzungsgrades in deutschen Städten zusätzlich.</w:t>
      </w:r>
      <w:r w:rsidR="00116DEC">
        <w:t xml:space="preserve"> Smart City-Daten scheiden daher als alleinige Quelle für Störungsinformationen in einem ITCS aus und können bestenfalls als </w:t>
      </w:r>
      <w:r w:rsidR="00CA5872">
        <w:t xml:space="preserve">zusätzliche Datenquelle angesehen werden. </w:t>
      </w:r>
      <w:r w:rsidR="00927F77">
        <w:t>Die Konzentration auf Großstädte verhinder</w:t>
      </w:r>
      <w:del w:id="403" w:author="Sebastian Knopf" w:date="2023-01-31T08:07:00Z">
        <w:r w:rsidR="00927F77" w:rsidDel="000A4B6F">
          <w:delText>n</w:delText>
        </w:r>
      </w:del>
      <w:ins w:id="404" w:author="Sebastian Knopf" w:date="2023-01-31T08:07:00Z">
        <w:r w:rsidR="000A4B6F">
          <w:t>t</w:t>
        </w:r>
      </w:ins>
      <w:r w:rsidR="00927F77">
        <w:t xml:space="preserve"> außerdem eine flächendeckende Nutzung </w:t>
      </w:r>
      <w:r w:rsidR="00526C3A">
        <w:t xml:space="preserve">in einem ITCS, welches auch Regionalbusse überwachen soll. </w:t>
      </w:r>
      <w:r w:rsidR="00F502FA">
        <w:t>Ob in den verteilten Daten Informationen zum zu Grunde liegenden Ereignis</w:t>
      </w:r>
      <w:r w:rsidR="009B0A75">
        <w:t xml:space="preserve"> oder alternativ direkt zur voraussichtlichen Störungsdauer enthalten sind, hängt von der konkreten Implementierung einer Smart City-Plattform ab. </w:t>
      </w:r>
      <w:r w:rsidR="00CA5872">
        <w:t xml:space="preserve">Es bleibt offen, </w:t>
      </w:r>
      <w:r w:rsidR="001C2A66">
        <w:t>inwieweit</w:t>
      </w:r>
      <w:r w:rsidR="00CA5872">
        <w:t xml:space="preserve"> sich weitere Smart City-Projekte in naher Zukunft etablieren und welchen Informationsgehalt diese mitbringen werden.</w:t>
      </w:r>
    </w:p>
    <w:p w14:paraId="22CFE14B" w14:textId="5CB51AA4" w:rsidR="007F2CFC" w:rsidRDefault="00F93B8D" w:rsidP="00786C60">
      <w:r>
        <w:t xml:space="preserve">Ohne die direkte Initiative einer Kommune kommt hingegen das </w:t>
      </w:r>
      <w:r w:rsidR="007C1CC8">
        <w:t xml:space="preserve">deduktive Monitoring aus. Nach diesem Prinzip ermittelt </w:t>
      </w:r>
      <w:r w:rsidR="00BF0083">
        <w:t xml:space="preserve">beispielswese </w:t>
      </w:r>
      <w:r w:rsidR="007C1CC8">
        <w:t xml:space="preserve">der Anbieter Google Daten zur aktuellen Verkehrssituation. Hierbei werden anonymisierte Standortdaten von Android-Mobilgeräten ausgewertet </w:t>
      </w:r>
      <w:r w:rsidR="00A45505">
        <w:t>und auf d</w:t>
      </w:r>
      <w:r w:rsidR="00B27638">
        <w:t xml:space="preserve">as Verkehrsaufkommen umgelegt </w:t>
      </w:r>
      <w:sdt>
        <w:sdtPr>
          <w:alias w:val="To edit, see citavi.com/edit"/>
          <w:tag w:val="CitaviPlaceholder#a22818a3-125f-4a76-a233-6b3906ebbfd0"/>
          <w:id w:val="890301637"/>
          <w:placeholder>
            <w:docPart w:val="FB78462E9655418383A2A807CF794C70"/>
          </w:placeholder>
        </w:sdtPr>
        <w:sdtEndPr/>
        <w:sdtContent>
          <w:r w:rsidR="00B27638">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zc5YjUwLTljZTgtNDY4OC04YzhhLTkxMjRkYzdjMjU2Yi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UiLCJTdGFydFBhZ2UiOnsiJGlkIjoiNSIsIiR0eXBlIjoiU3dpc3NBY2FkZW1pYy5QYWdlTnVtYmVyLCBTd2lzc0FjYWRlbWljIiwiSXNGdWxseU51bWVyaWMiOnRydWUsIk51bWJlciI6MjUsIk51bWJlcmluZ1R5cGUiOjAsIk51bWVyYWxTeXN0ZW0iOjAsIk9yaWdpbmFsU3RyaW5nIjoiMjUiLCJQcmV0dHlTdHJpbmciOiIy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1KSJ9XX0sIlRhZyI6IkNpdGF2aVBsYWNlaG9sZGVyI2EyMjgxOGEzLTEyNWYtNGE3Ni1hMjMzLTZiMzkwNmViYmZkMCIsIlRleHQiOiIodmdsLiBFeG5lciAyMDEyLCBTLiAyNSkiLCJXQUlWZXJzaW9uIjoiNi4xMC4wLjAifQ==}</w:instrText>
          </w:r>
          <w:r w:rsidR="00B27638">
            <w:fldChar w:fldCharType="separate"/>
          </w:r>
          <w:r w:rsidR="00227B66">
            <w:t>(vgl. Exner 2012, S. 25)</w:t>
          </w:r>
          <w:r w:rsidR="00B27638">
            <w:fldChar w:fldCharType="end"/>
          </w:r>
        </w:sdtContent>
      </w:sdt>
      <w:r w:rsidR="00B27638">
        <w:t>.</w:t>
      </w:r>
      <w:r w:rsidR="00500AB7">
        <w:t xml:space="preserve"> Google stellt diese Daten gegen Entgelt auch über Programmschnittstellen (API</w:t>
      </w:r>
      <w:r w:rsidR="00203124">
        <w:fldChar w:fldCharType="begin"/>
      </w:r>
      <w:r w:rsidR="00203124">
        <w:instrText xml:space="preserve"> XE "</w:instrText>
      </w:r>
      <w:r w:rsidR="00203124" w:rsidRPr="00020E9E">
        <w:instrText>API</w:instrText>
      </w:r>
      <w:r w:rsidR="00203124">
        <w:instrText>" \t "</w:instrText>
      </w:r>
      <w:r w:rsidR="00203124" w:rsidRPr="005D6E72">
        <w:rPr>
          <w:i/>
        </w:rPr>
        <w:instrText xml:space="preserve">Application </w:instrText>
      </w:r>
      <w:proofErr w:type="spellStart"/>
      <w:r w:rsidR="00203124" w:rsidRPr="005D6E72">
        <w:rPr>
          <w:i/>
        </w:rPr>
        <w:instrText>Programming</w:instrText>
      </w:r>
      <w:proofErr w:type="spellEnd"/>
      <w:r w:rsidR="00203124" w:rsidRPr="005D6E72">
        <w:rPr>
          <w:i/>
        </w:rPr>
        <w:instrText xml:space="preserve"> Interface</w:instrText>
      </w:r>
      <w:r w:rsidR="00203124">
        <w:instrText xml:space="preserve">" </w:instrText>
      </w:r>
      <w:r w:rsidR="00203124">
        <w:fldChar w:fldCharType="end"/>
      </w:r>
      <w:r w:rsidR="00500AB7">
        <w:t>) zur Verfügung.</w:t>
      </w:r>
      <w:r w:rsidR="001308CC">
        <w:t xml:space="preserve"> </w:t>
      </w:r>
      <w:r w:rsidR="00E22B8D">
        <w:t xml:space="preserve">Gerade kommerzielle Anbieter mit </w:t>
      </w:r>
      <w:r w:rsidR="00A85C53">
        <w:t xml:space="preserve">deduktivem Monitoring in ihrem Portfolio stehen insbesondere wegen datenschutzrechtlicher Belange immer wieder in der Kritik </w:t>
      </w:r>
      <w:sdt>
        <w:sdtPr>
          <w:alias w:val="To edit, see citavi.com/edit"/>
          <w:tag w:val="CitaviPlaceholder#20340ddc-5922-4041-bfbc-04327e359099"/>
          <w:id w:val="728886323"/>
          <w:placeholder>
            <w:docPart w:val="DefaultPlaceholder_-1854013440"/>
          </w:placeholder>
        </w:sdtPr>
        <w:sdtEndPr/>
        <w:sdtContent>
          <w:r w:rsidR="00502D04">
            <w:fldChar w:fldCharType="begin"/>
          </w:r>
          <w:r w:rsidR="00502D0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ZWMwY2NkLTRlMzktNDZkMC04ZmQ5LThhYzZkNjdmZmE5MS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iLCJTdGFydFBhZ2UiOnsiJGlkIjoiNSIsIiR0eXBlIjoiU3dpc3NBY2FkZW1pYy5QYWdlTnVtYmVyLCBTd2lzc0FjYWRlbWljIiwiSXNGdWxseU51bWVyaWMiOnRydWUsIk51bWJlciI6MjYsIk51bWJlcmluZ1R5cGUiOjAsIk51bWVyYWxTeXN0ZW0iOjAsIk9yaWdpbmFsU3RyaW5nIjoiMjYiLCJQcmV0dHlTdHJpbmciOiIy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2KSJ9XX0sIlRhZyI6IkNpdGF2aVBsYWNlaG9sZGVyIzIwMzQwZGRjLTU5MjItNDA0MS1iZmJjLTA0MzI3ZTM1OTA5OSIsIlRleHQiOiIodmdsLiBFeG5lciAyMDEyLCBTLiAyNikiLCJXQUlWZXJzaW9uIjoiNi4xMC4wLjAifQ==}</w:instrText>
          </w:r>
          <w:r w:rsidR="00502D04">
            <w:fldChar w:fldCharType="separate"/>
          </w:r>
          <w:r w:rsidR="00227B66">
            <w:t>(vgl. Exner 2012, S. 26)</w:t>
          </w:r>
          <w:r w:rsidR="00502D04">
            <w:fldChar w:fldCharType="end"/>
          </w:r>
        </w:sdtContent>
      </w:sdt>
      <w:r w:rsidR="00F65748">
        <w:t>.</w:t>
      </w:r>
      <w:r w:rsidR="00725282">
        <w:t xml:space="preserve"> Erfahrungsgemäß ist die Qualität der Verkehrsdaten </w:t>
      </w:r>
      <w:del w:id="405" w:author="Sebastian Knopf" w:date="2023-01-31T08:10:00Z">
        <w:r w:rsidR="00725282" w:rsidDel="002044CA">
          <w:delText xml:space="preserve">generell </w:delText>
        </w:r>
      </w:del>
      <w:ins w:id="406" w:author="Sebastian Knopf" w:date="2023-01-31T08:10:00Z">
        <w:r w:rsidR="002044CA">
          <w:t>außerdem</w:t>
        </w:r>
        <w:r w:rsidR="002044CA">
          <w:t xml:space="preserve"> </w:t>
        </w:r>
      </w:ins>
      <w:r w:rsidR="00725282">
        <w:t xml:space="preserve">zwar </w:t>
      </w:r>
      <w:r w:rsidR="008E5F5E">
        <w:t>zur Navigation im Individualverkehr zu gebrauchen, allerdings sind in der Praxis oft sehr hohe Latenzzeiten beim Auflösen e</w:t>
      </w:r>
      <w:r w:rsidR="00AB7A1E">
        <w:t xml:space="preserve">iner </w:t>
      </w:r>
      <w:del w:id="407" w:author="Sebastian Knopf" w:date="2023-01-31T08:10:00Z">
        <w:r w:rsidR="00AB7A1E" w:rsidDel="002044CA">
          <w:delText xml:space="preserve">Verkehrsblockade </w:delText>
        </w:r>
      </w:del>
      <w:ins w:id="408" w:author="Sebastian Knopf" w:date="2023-01-31T08:10:00Z">
        <w:r w:rsidR="002044CA">
          <w:t>Verkehrs</w:t>
        </w:r>
        <w:r w:rsidR="002044CA">
          <w:t>störung</w:t>
        </w:r>
        <w:r w:rsidR="002044CA">
          <w:t xml:space="preserve"> </w:t>
        </w:r>
      </w:ins>
      <w:r w:rsidR="00AB7A1E">
        <w:t xml:space="preserve">zu beobachten. So wird </w:t>
      </w:r>
      <w:r w:rsidR="00541051">
        <w:t>beispielsweise ein Stau, der bereits seit 15min abgeklungen ist, noch immer als solcher in der Karte ausgewiesen und in der Navigation berücksichtigt.</w:t>
      </w:r>
      <w:r w:rsidR="002F264D">
        <w:t xml:space="preserve"> Für </w:t>
      </w:r>
      <w:r w:rsidR="00090EC7">
        <w:t>die Anwendung im Linienverkehr würde das bedeuten, dass je nach Taktdichte zahlreiche Fahrten ihren planmäßigen Fahrweg verändern würden, obwohl dies gar nicht notwendig wäre.</w:t>
      </w:r>
    </w:p>
    <w:p w14:paraId="652DE09A" w14:textId="4E65F01E" w:rsidR="00090EC7" w:rsidRDefault="00090EC7" w:rsidP="00786C60">
      <w:r>
        <w:t xml:space="preserve">Eine Alternative zum Abgriff von Daten Dritter aus Smart City-Systemen oder Datenbrokern bieten viele ITCS bereits in Form sogenannter </w:t>
      </w:r>
      <w:r w:rsidRPr="00C45965">
        <w:rPr>
          <w:i/>
          <w:iCs/>
        </w:rPr>
        <w:t>kodierter Meldungen</w:t>
      </w:r>
      <w:r>
        <w:t xml:space="preserve"> an </w:t>
      </w:r>
      <w:sdt>
        <w:sdtPr>
          <w:alias w:val="To edit, see citavi.com/edit"/>
          <w:tag w:val="CitaviPlaceholder#3da9c719-a11f-413b-bd2b-84f7ad6d42ce"/>
          <w:id w:val="149486853"/>
          <w:placeholder>
            <w:docPart w:val="FA298210DA0B4741B0DB1C8DF6C1A0FD"/>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TNkNGMxLTE1MTAtNDY5OC05ODA2LWFmOGVkOGI5Y2I5MCIsIlJhbmdlTGVuZ3RoIjoyNSwiUmVmZXJlbmNlSWQiOiIzZGExZDBjZS03OWVmLTQzYmMtODUyMC1lMjgzMDIyOTBmZ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m9wcy5kZS93cC1jb250ZW50L3VwbG9hZHMvMjAyMC8wOS83MC4wOTQ2X1NjaGx1c3NiZXIuT2VWLURhdGVuLWYuZC5OQVBfLnBkZiIsIlVyaVN0cmluZyI6Imh0dHBzOi8vZm9wcy5kZS93cC1jb250ZW50L3VwbG9hZHMvMjAyMC8wOS83MC4wOTQ2X1NjaGx1c3NiZXIuT2VWLURhdGVuLWYuZC5OQVBf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FTEZJIDIwMjAsIFMuIDEyMikifV19LCJUYWciOiJDaXRhdmlQbGFjZWhvbGRlciMzZGE5YzcxOS1hMTFmLTQxM2ItYmQyYi04NGY3YWQ2ZDQyY2UiLCJUZXh0IjoiKHZnbC4gREVMRkkgMjAyMCwgUy4gMTIyKSIsIldBSVZlcnNpb24iOiI2LjEwLjAuMCJ9}</w:instrText>
          </w:r>
          <w:r>
            <w:fldChar w:fldCharType="separate"/>
          </w:r>
          <w:r w:rsidR="00227B66">
            <w:t>(vgl. DELFI 2020, S. 122)</w:t>
          </w:r>
          <w:r>
            <w:fldChar w:fldCharType="end"/>
          </w:r>
        </w:sdtContent>
      </w:sdt>
      <w:r>
        <w:t>. Unter diesem zunächst undurchsichtigen Begriff verstehen sich vordefinierte Textnachrichten, welche das Fahrpersonal an die Leitstelle zum Austausch von Informationen senden kann. Der Inhalt dieser Nachrichten kann in jedem System von der Administration festgelegt werden, sodass nahezu alle Formen von Nachrichten ausgetauscht werden können.</w:t>
      </w:r>
    </w:p>
    <w:p w14:paraId="612398E2" w14:textId="0C7BAEFF" w:rsidR="009B0A75" w:rsidRDefault="00090EC7" w:rsidP="00786C60">
      <w:r>
        <w:rPr>
          <w:noProof/>
        </w:rPr>
        <w:lastRenderedPageBreak/>
        <mc:AlternateContent>
          <mc:Choice Requires="wps">
            <w:drawing>
              <wp:anchor distT="0" distB="0" distL="114300" distR="114300" simplePos="0" relativeHeight="251655196" behindDoc="0" locked="0" layoutInCell="1" allowOverlap="1" wp14:anchorId="411947AB" wp14:editId="4814CD6A">
                <wp:simplePos x="0" y="0"/>
                <wp:positionH relativeFrom="margin">
                  <wp:posOffset>-1905</wp:posOffset>
                </wp:positionH>
                <wp:positionV relativeFrom="paragraph">
                  <wp:posOffset>3939844</wp:posOffset>
                </wp:positionV>
                <wp:extent cx="5575300" cy="635"/>
                <wp:effectExtent l="0" t="0" r="6350" b="0"/>
                <wp:wrapTopAndBottom/>
                <wp:docPr id="203" name="Textfeld 203"/>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7ED78199" w14:textId="724062F7" w:rsidR="00140179" w:rsidRPr="009D56D8" w:rsidRDefault="00140179" w:rsidP="00140179">
                            <w:pPr>
                              <w:pStyle w:val="Beschriftung"/>
                              <w:rPr>
                                <w:noProof/>
                                <w:sz w:val="21"/>
                              </w:rPr>
                            </w:pPr>
                            <w:bookmarkStart w:id="409" w:name="_Toc125899271"/>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0E5A92">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947AB" id="Textfeld 203" o:spid="_x0000_s1056" type="#_x0000_t202" style="position:absolute;left:0;text-align:left;margin-left:-.15pt;margin-top:310.2pt;width:439pt;height:.05pt;z-index:2516551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Czq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7NPsZkw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" stroked="f">
                <v:textbox style="mso-fit-shape-to-text:t" inset="0,0,0,0">
                  <w:txbxContent>
                    <w:p w14:paraId="7ED78199" w14:textId="724062F7" w:rsidR="00140179" w:rsidRPr="009D56D8" w:rsidRDefault="00140179" w:rsidP="00140179">
                      <w:pPr>
                        <w:pStyle w:val="Beschriftung"/>
                        <w:rPr>
                          <w:noProof/>
                          <w:sz w:val="21"/>
                        </w:rPr>
                      </w:pPr>
                      <w:bookmarkStart w:id="410" w:name="_Toc125899271"/>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0E5A92">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410"/>
                    </w:p>
                  </w:txbxContent>
                </v:textbox>
                <w10:wrap type="topAndBottom" anchorx="margin"/>
              </v:shape>
            </w:pict>
          </mc:Fallback>
        </mc:AlternateContent>
      </w:r>
      <w:r>
        <w:rPr>
          <w:noProof/>
        </w:rPr>
        <w:drawing>
          <wp:anchor distT="0" distB="0" distL="114300" distR="114300" simplePos="0" relativeHeight="251653148" behindDoc="0" locked="0" layoutInCell="1" allowOverlap="1" wp14:anchorId="78468FA8" wp14:editId="46B27A90">
            <wp:simplePos x="0" y="0"/>
            <wp:positionH relativeFrom="page">
              <wp:align>center</wp:align>
            </wp:positionH>
            <wp:positionV relativeFrom="paragraph">
              <wp:posOffset>248258</wp:posOffset>
            </wp:positionV>
            <wp:extent cx="5575300" cy="3638550"/>
            <wp:effectExtent l="0" t="0" r="6350" b="0"/>
            <wp:wrapTopAndBottom/>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pic:cNvPicPr>
                      <a:picLocks noChangeAspect="1"/>
                    </pic:cNvPicPr>
                  </pic:nvPicPr>
                  <pic:blipFill rotWithShape="1">
                    <a:blip r:embed="rId84" cstate="print">
                      <a:extLst>
                        <a:ext uri="{28A0092B-C50C-407E-A947-70E740481C1C}">
                          <a14:useLocalDpi xmlns:a14="http://schemas.microsoft.com/office/drawing/2010/main" val="0"/>
                        </a:ext>
                      </a:extLst>
                    </a:blip>
                    <a:srcRect l="-1" t="4269" r="-1" b="8383"/>
                    <a:stretch/>
                  </pic:blipFill>
                  <pic:spPr bwMode="auto">
                    <a:xfrm>
                      <a:off x="0" y="0"/>
                      <a:ext cx="5575300"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1844">
        <w:t>Gängige Beispiele sind in de</w:t>
      </w:r>
      <w:r w:rsidR="003C6D78">
        <w:t>r folgenden</w:t>
      </w:r>
      <w:r w:rsidR="00491844">
        <w:t xml:space="preserve"> </w:t>
      </w:r>
      <w:r w:rsidR="003C6D78">
        <w:t>Abbildung</w:t>
      </w:r>
      <w:r w:rsidR="00491844">
        <w:t xml:space="preserve"> zu sehen:</w:t>
      </w:r>
    </w:p>
    <w:p w14:paraId="643B2368" w14:textId="08E1D63E" w:rsidR="00F65748" w:rsidRDefault="00491844" w:rsidP="00B67336">
      <w:r>
        <w:t xml:space="preserve">Anstatt in solch einem Fall </w:t>
      </w:r>
      <w:r w:rsidR="00086A0F">
        <w:t xml:space="preserve">eine Sprechfunk- oder Telefonverbindung zur Leitstelle </w:t>
      </w:r>
      <w:r w:rsidR="00D621EA">
        <w:t>herzustellen,</w:t>
      </w:r>
      <w:r w:rsidR="00F67871">
        <w:t xml:space="preserve"> genügt es </w:t>
      </w:r>
      <w:r w:rsidR="00D621EA">
        <w:t xml:space="preserve">beim Eintreten eines entsprechenden Ereignisses </w:t>
      </w:r>
      <w:r w:rsidR="00F67871">
        <w:t>eine entsprechende Meldung abzusetzen</w:t>
      </w:r>
      <w:r w:rsidR="00474A6A">
        <w:t>,</w:t>
      </w:r>
      <w:r w:rsidR="00F67871">
        <w:t xml:space="preserve"> um die Leitstelle über einen bestimmten Zustand zu informieren.</w:t>
      </w:r>
      <w:r w:rsidR="00474A6A">
        <w:t xml:space="preserve"> Dem Leitstellenpersonal wird die Meldung dann </w:t>
      </w:r>
      <w:r w:rsidR="00CA6A10">
        <w:t>zusammen mit Informationen zur Linie, Verspätungslage und Standort</w:t>
      </w:r>
      <w:r w:rsidR="00454B7D">
        <w:t xml:space="preserve"> und anderen betrieblich relevanten Daten</w:t>
      </w:r>
      <w:r w:rsidR="00CA6A10">
        <w:t xml:space="preserve"> angezeigt. </w:t>
      </w:r>
      <w:r w:rsidR="002B1505">
        <w:t xml:space="preserve">Diese Funktion </w:t>
      </w:r>
      <w:r w:rsidR="00E831A2">
        <w:t>ist</w:t>
      </w:r>
      <w:r w:rsidR="005C66EE">
        <w:t xml:space="preserve"> für Meldungen vom Fahrpersonal an die Leitstelle</w:t>
      </w:r>
      <w:r w:rsidR="00E831A2">
        <w:t xml:space="preserve"> </w:t>
      </w:r>
      <w:r w:rsidR="002B1505">
        <w:t xml:space="preserve">initiiert, </w:t>
      </w:r>
      <w:del w:id="411" w:author="Sebastian Knopf" w:date="2023-01-31T08:12:00Z">
        <w:r w:rsidR="00E21C93" w:rsidDel="002044CA">
          <w:delText>die „keine zeitsynchrone Bearbeitung“ erfordern und</w:delText>
        </w:r>
      </w:del>
      <w:r w:rsidR="00E21C93">
        <w:t xml:space="preserve"> </w:t>
      </w:r>
      <w:r w:rsidR="002B1505">
        <w:t>um den Sprechfunk zu entlasten</w:t>
      </w:r>
      <w:r w:rsidR="00E831A2">
        <w:t xml:space="preserve"> </w:t>
      </w:r>
      <w:sdt>
        <w:sdtPr>
          <w:alias w:val="To edit, see citavi.com/edit"/>
          <w:tag w:val="CitaviPlaceholder#22519669-a4af-4b1e-a452-f5b9e1053e3f"/>
          <w:id w:val="-1640799589"/>
          <w:placeholder>
            <w:docPart w:val="DefaultPlaceholder_-1854013440"/>
          </w:placeholder>
        </w:sdtPr>
        <w:sdtEndPr/>
        <w:sdtContent>
          <w:r w:rsidR="00A02AD6">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DE2NjVlLTkxY2EtNDdjZC05Zjc5LTZkZWFlNzBmMmZhYiIsIlJhbmdlTGVuZ3RoIjoyOSwiUmVmZXJlbmNlSWQiOiI3Nzc2Zjg5Yi1hOTI5LTQ0ZTktYjNjZC05YjJhZTc3MjFiN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Y2Nlc3NEYXRlIjoiMDcuMTIuMjAyMiIsIkF1dGhvcnMiOltdLCJDaXRhdGlvbktleVVwZGF0ZVR5cGUiOjAsIkNvbGxhYm9yYXRvcnMiOltdLCJEYXRlIjoiMjAx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2tub3dob3cudmR2LmRlL2RvY3VtZW50cy83MzA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ItMDdUMTE6MzU6MzkiLCJNb2RpZmllZEJ5IjoiX1NlYmFzdGlhbiBLbm9wZiIsIklkIjoiNDU0ZWJhYTAtYzBlMC00YTczLTliMjYtYWM0NWE0NTM2MDAxIiwiTW9kaWZpZWRPbiI6IjIwMjItMTItMDdUMTE6MzY6MzYiLCJQcm9qZWN0Ijp7IiRpZCI6IjEwIiwiJHR5cGUiOiJTd2lzc0FjYWRlbWljLkNpdGF2aS5Qcm9qZWN0LCBTd2lzc0FjYWRlbWljLkNpdGF2aSJ9fV0sIk51bWJlciI6IjczMCIsIk9ubGluZUFkZHJlc3MiOiJodHRwczovL2tub3dob3cudmR2LmRlL2RvY3VtZW50cy83MzAv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}</w:instrText>
          </w:r>
          <w:r w:rsidR="00A02AD6">
            <w:fldChar w:fldCharType="separate"/>
          </w:r>
          <w:r w:rsidR="00227B66">
            <w:t>(vgl. VDV-Schrift 730, S. 56)</w:t>
          </w:r>
          <w:r w:rsidR="00A02AD6">
            <w:fldChar w:fldCharType="end"/>
          </w:r>
        </w:sdtContent>
      </w:sdt>
      <w:ins w:id="412" w:author="Sebastian Knopf" w:date="2023-01-31T08:12:00Z">
        <w:r w:rsidR="002044CA">
          <w:t xml:space="preserve"> oder </w:t>
        </w:r>
      </w:ins>
      <w:ins w:id="413" w:author="Sebastian Knopf" w:date="2023-01-31T08:13:00Z">
        <w:r w:rsidR="002044CA">
          <w:t>gar den Aufbau einer Sprechverbindung komplett zu vermeiden</w:t>
        </w:r>
      </w:ins>
      <w:r w:rsidR="00B60B6A">
        <w:t>.</w:t>
      </w:r>
      <w:r w:rsidR="002B1505">
        <w:t xml:space="preserve"> </w:t>
      </w:r>
      <w:r w:rsidR="0062182E">
        <w:t xml:space="preserve">Es stellt sich also die Frage, wie diese Informationen aus erster Hand gewinnbringend </w:t>
      </w:r>
      <w:r w:rsidR="007A6B70">
        <w:t xml:space="preserve">als Datenquelle für eine automatische Anordnung von Umleitungen </w:t>
      </w:r>
      <w:r w:rsidR="00B67336">
        <w:t>eingesetzt werden können.</w:t>
      </w:r>
    </w:p>
    <w:p w14:paraId="2CAE8948" w14:textId="77777777" w:rsidR="00F65748" w:rsidRDefault="00F65748">
      <w:pPr>
        <w:jc w:val="left"/>
      </w:pPr>
      <w:r>
        <w:br w:type="page"/>
      </w:r>
    </w:p>
    <w:p w14:paraId="02AE8B55" w14:textId="538C29AA" w:rsidR="00786C60" w:rsidRDefault="00CE7B3D" w:rsidP="00786C60">
      <w:proofErr w:type="spellStart"/>
      <w:ins w:id="414" w:author="Sebastian Knopf" w:date="2023-01-31T08:13:00Z">
        <w:r>
          <w:lastRenderedPageBreak/>
          <w:t>Dabei</w:t>
        </w:r>
      </w:ins>
      <w:del w:id="415" w:author="Sebastian Knopf" w:date="2023-01-31T08:13:00Z">
        <w:r w:rsidR="003D4CDF" w:rsidDel="00CE7B3D">
          <w:delText>Es</w:delText>
        </w:r>
        <w:r w:rsidR="00163BD2" w:rsidDel="00CE7B3D">
          <w:delText xml:space="preserve"> </w:delText>
        </w:r>
      </w:del>
      <w:r w:rsidR="00163BD2">
        <w:t>sind</w:t>
      </w:r>
      <w:proofErr w:type="spellEnd"/>
      <w:r w:rsidR="00163BD2">
        <w:t xml:space="preserve"> zumindest folgende Gesichtspunkte in Betracht zu ziehen:</w:t>
      </w:r>
    </w:p>
    <w:p w14:paraId="15BFA52F" w14:textId="1AABC1E0" w:rsidR="00126D01" w:rsidRPr="00126D01" w:rsidRDefault="00126D01" w:rsidP="00126D01">
      <w:pPr>
        <w:pStyle w:val="Listenabsatz"/>
        <w:numPr>
          <w:ilvl w:val="0"/>
          <w:numId w:val="43"/>
        </w:numPr>
      </w:pPr>
      <w:r w:rsidRPr="00301DD0">
        <w:rPr>
          <w:b/>
          <w:bCs/>
        </w:rPr>
        <w:t>Richtigkeit:</w:t>
      </w:r>
      <w:r>
        <w:t xml:space="preserve"> Meldungen können auch versehentlich abgesetzt werden. Gründe hierfür können </w:t>
      </w:r>
      <w:del w:id="416" w:author="Sebastian Knopf" w:date="2023-01-31T08:14:00Z">
        <w:r w:rsidDel="00BE6E8E">
          <w:delText xml:space="preserve">von einer </w:delText>
        </w:r>
      </w:del>
      <w:r>
        <w:t>ein Versehen, eine fehlerhafte Unterweisung oder aber auch eine Fehlbedingung aufgrund von Sprachbarrieren des Fahrpersonals sein. In jedem Fall muss also die Richtigkeit der Meldung sichergestellt werden, um darauf basierend weitere Entscheidungen zu treffen.</w:t>
      </w:r>
    </w:p>
    <w:p w14:paraId="765A8912" w14:textId="6DE617F3" w:rsidR="00163BD2" w:rsidRDefault="001D4B62" w:rsidP="00163BD2">
      <w:pPr>
        <w:pStyle w:val="Listenabsatz"/>
        <w:numPr>
          <w:ilvl w:val="0"/>
          <w:numId w:val="43"/>
        </w:numPr>
      </w:pPr>
      <w:r>
        <w:rPr>
          <w:b/>
          <w:bCs/>
        </w:rPr>
        <w:t>Genauigkeit</w:t>
      </w:r>
      <w:r w:rsidR="00301DD0">
        <w:t xml:space="preserve"> </w:t>
      </w:r>
      <w:r w:rsidR="003955CD">
        <w:t xml:space="preserve">Es </w:t>
      </w:r>
      <w:r w:rsidR="00EA7C5D">
        <w:t>müssen so viele Ereignisse wie möglich als Meldung hinterlegt wer</w:t>
      </w:r>
      <w:r w:rsidR="005A5CFC">
        <w:t xml:space="preserve">den, um möglichst viele Details zur Störung herleiten zu können. Zeitgleich darf das Fahrpersonal aber auch nicht mit Informationen überfrachtet werden, da andernfalls die Richtigkeit und </w:t>
      </w:r>
      <w:r w:rsidR="002D66C2">
        <w:t xml:space="preserve">Qualität der Meldungen leiden </w:t>
      </w:r>
      <w:del w:id="417" w:author="Sebastian Knopf" w:date="2023-01-31T08:14:00Z">
        <w:r w:rsidR="002D66C2" w:rsidDel="00BE6E8E">
          <w:delText>könnte</w:delText>
        </w:r>
      </w:del>
      <w:ins w:id="418" w:author="Sebastian Knopf" w:date="2023-01-31T08:14:00Z">
        <w:r w:rsidR="00BE6E8E">
          <w:t>würde</w:t>
        </w:r>
      </w:ins>
      <w:r w:rsidR="002D66C2">
        <w:t>.</w:t>
      </w:r>
      <w:r w:rsidR="003961C3">
        <w:t xml:space="preserve"> Für die richtige Bedienung sind Einfachheit, Verständlichkeit und Intuitivität </w:t>
      </w:r>
      <w:r w:rsidR="00DA1977">
        <w:t>essenziell</w:t>
      </w:r>
      <w:r w:rsidR="003961C3">
        <w:t>.</w:t>
      </w:r>
    </w:p>
    <w:p w14:paraId="238DFB26" w14:textId="247F49FF" w:rsidR="00DA7694" w:rsidRDefault="00301DD0" w:rsidP="00163BD2">
      <w:pPr>
        <w:pStyle w:val="Listenabsatz"/>
        <w:numPr>
          <w:ilvl w:val="0"/>
          <w:numId w:val="43"/>
        </w:numPr>
      </w:pPr>
      <w:r w:rsidRPr="00301DD0">
        <w:rPr>
          <w:b/>
          <w:bCs/>
        </w:rPr>
        <w:t>Dauer:</w:t>
      </w:r>
      <w:r>
        <w:t xml:space="preserve"> </w:t>
      </w:r>
      <w:r w:rsidR="00DA7694">
        <w:t xml:space="preserve">Die Dauer der Störung oder zumindest eine Prognose </w:t>
      </w:r>
      <w:r w:rsidR="00151B5B">
        <w:t>der Dauer</w:t>
      </w:r>
      <w:r w:rsidR="00DA7694">
        <w:t xml:space="preserve"> ist nötig, um</w:t>
      </w:r>
      <w:r w:rsidR="00307CBE">
        <w:t xml:space="preserve"> festzulegen, welche Fahrten von der Störung betroffen sein werden.</w:t>
      </w:r>
      <w:r w:rsidR="005F2C85">
        <w:t xml:space="preserve"> Ebenso ist es nötig, ein eventuell früheres Störungsende erkennen zu können, um </w:t>
      </w:r>
      <w:r>
        <w:t>den Regelbetrieb gegebenenfalls wieder früher herstellen zu können.</w:t>
      </w:r>
      <w:r w:rsidR="007F617B">
        <w:t xml:space="preserve"> Auf</w:t>
      </w:r>
      <w:r w:rsidR="00CB0190">
        <w:t xml:space="preserve"> die Notwendigkeit</w:t>
      </w:r>
      <w:r w:rsidR="007F617B">
        <w:t xml:space="preserve"> </w:t>
      </w:r>
      <w:r w:rsidR="002B6727">
        <w:t>zusätzlicher</w:t>
      </w:r>
      <w:r w:rsidR="007F617B">
        <w:t xml:space="preserve"> Handlungen des Fahrpersonals sollte hierbei verzichtet werden</w:t>
      </w:r>
      <w:r w:rsidR="00AE5D54">
        <w:t xml:space="preserve">, </w:t>
      </w:r>
      <w:r w:rsidR="00CB0190">
        <w:t xml:space="preserve">da die Erkennung eines früheren Störungsendes </w:t>
      </w:r>
      <w:r w:rsidR="00325D10">
        <w:t xml:space="preserve">sonst im Zweifel bei </w:t>
      </w:r>
      <w:r w:rsidR="000D5DAA">
        <w:t>Unterlassen</w:t>
      </w:r>
      <w:r w:rsidR="00325D10">
        <w:t xml:space="preserve"> dieser Handlung nicht</w:t>
      </w:r>
      <w:r w:rsidR="00FA2084">
        <w:t xml:space="preserve"> möglich ist.</w:t>
      </w:r>
    </w:p>
    <w:p w14:paraId="0E913B5F" w14:textId="4A6FA9C2" w:rsidR="004D3656" w:rsidRDefault="00431153" w:rsidP="00FA2084">
      <w:r>
        <w:t xml:space="preserve">Eine mögliche Umsetzungskonzeption soll in Bezug zum Stadt-Szenario aus Kapitel </w:t>
      </w:r>
      <w:r>
        <w:fldChar w:fldCharType="begin"/>
      </w:r>
      <w:r>
        <w:instrText xml:space="preserve"> REF _Ref120178867 \r \h </w:instrText>
      </w:r>
      <w:r>
        <w:fldChar w:fldCharType="separate"/>
      </w:r>
      <w:r w:rsidR="000E5A92">
        <w:t>3.1</w:t>
      </w:r>
      <w:r>
        <w:fldChar w:fldCharType="end"/>
      </w:r>
      <w:r>
        <w:t xml:space="preserve"> wir nachfolgend vorgestellt</w:t>
      </w:r>
      <w:r w:rsidR="00990C37">
        <w:t xml:space="preserve">. </w:t>
      </w:r>
    </w:p>
    <w:p w14:paraId="70564171" w14:textId="02357039" w:rsidR="00E20EA3" w:rsidRDefault="006C1B9C" w:rsidP="00B644C7">
      <w:r>
        <w:t>Die erste Fahrt</w:t>
      </w:r>
      <w:r w:rsidR="00990C37">
        <w:t xml:space="preserve">, welche von Westen kommend </w:t>
      </w:r>
      <w:r>
        <w:t>in den gesperrten Abschnitt einfährt</w:t>
      </w:r>
      <w:r w:rsidR="007F3E10">
        <w:t>,</w:t>
      </w:r>
      <w:r>
        <w:t xml:space="preserve"> kommt wenige Fahrzeuge hinter der Unfallstelle zum Stehen.</w:t>
      </w:r>
      <w:r w:rsidR="003F44C7">
        <w:t xml:space="preserve"> Nachdem das Fahrpersonal die Situation </w:t>
      </w:r>
      <w:r w:rsidR="00D26497">
        <w:t>überblickt hat, setzt es eine entsprechende Meldung vom Typ „Polizeieinsatz“ ab.</w:t>
      </w:r>
      <w:r w:rsidR="004D3656">
        <w:t xml:space="preserve"> Die Folgefahrt nähert sich im zeitlichen Abstand von 1</w:t>
      </w:r>
      <w:r w:rsidR="00EC734E">
        <w:t>0</w:t>
      </w:r>
      <w:r w:rsidR="004D3656">
        <w:t xml:space="preserve">min </w:t>
      </w:r>
      <w:r w:rsidR="00D43425">
        <w:t>von hinten an.</w:t>
      </w:r>
    </w:p>
    <w:p w14:paraId="0A509166" w14:textId="234795DE" w:rsidR="0028162D" w:rsidRDefault="0028162D" w:rsidP="00FA2084">
      <w:r>
        <w:t xml:space="preserve">Nach dem Eintreffen der Meldung </w:t>
      </w:r>
      <w:r w:rsidR="00DD6727">
        <w:t>geht das ITCS schrittweise folgendermaßen vor:</w:t>
      </w:r>
    </w:p>
    <w:p w14:paraId="05F1C4FB" w14:textId="20F70B9E" w:rsidR="00DD6727" w:rsidRDefault="003E00CD" w:rsidP="003E00CD">
      <w:pPr>
        <w:pStyle w:val="Listenabsatz"/>
        <w:numPr>
          <w:ilvl w:val="0"/>
          <w:numId w:val="44"/>
        </w:numPr>
      </w:pPr>
      <w:r>
        <w:t xml:space="preserve">Zunächst werden – falls verfügbar – weitere Quellen </w:t>
      </w:r>
      <w:r w:rsidR="00B87149">
        <w:t xml:space="preserve">hinsichtlich einer ähnlichen Störungsmeldung bezogen auf Ort und Zeit durchsucht. </w:t>
      </w:r>
      <w:r w:rsidR="00AD36DE">
        <w:t xml:space="preserve">Gibt es an dieser Stelle bereits signifikante Übereinstimmungen, </w:t>
      </w:r>
      <w:r w:rsidR="00742073">
        <w:t>ermittelt das ITCS die voraussichtlich betroffenen Fahrten und ordnet für diese eine geeignete Umleitung an.</w:t>
      </w:r>
    </w:p>
    <w:p w14:paraId="79D7A3B0" w14:textId="1DE1F389" w:rsidR="008B677F" w:rsidRDefault="00742073" w:rsidP="001A159D">
      <w:pPr>
        <w:pStyle w:val="Listenabsatz"/>
        <w:numPr>
          <w:ilvl w:val="0"/>
          <w:numId w:val="44"/>
        </w:numPr>
        <w:jc w:val="left"/>
      </w:pPr>
      <w:r>
        <w:t xml:space="preserve">Sind hingegen keine weiteren Datenquellen verfügbar, überwacht das ITCS zunächst </w:t>
      </w:r>
      <w:r w:rsidR="003D58BF">
        <w:t xml:space="preserve">die Position des Fahrzeuges, von dem die Meldung abgesetzt wurde. Da von einer Streckensperrung ausgegangen wird, darf sich die Position </w:t>
      </w:r>
      <w:r w:rsidR="007218FE">
        <w:t xml:space="preserve">des Fahrzeuges im Überwachungszeitraum von beispielsweise einer Minute nicht mehr signifikant verändern. Ist diese Bedingung erfüllt, </w:t>
      </w:r>
      <w:r w:rsidR="00833279">
        <w:t>ermittelt das ITCS die voraussichtlich betroffenen Fahrten und ordnet für diese eine geeignete Umleitung an.</w:t>
      </w:r>
    </w:p>
    <w:p w14:paraId="77EDC77C" w14:textId="2B78DE2D" w:rsidR="00683FF5" w:rsidRDefault="00CF5791" w:rsidP="008B677F">
      <w:r>
        <w:rPr>
          <w:noProof/>
        </w:rPr>
        <w:lastRenderedPageBreak/>
        <mc:AlternateContent>
          <mc:Choice Requires="wps">
            <w:drawing>
              <wp:anchor distT="0" distB="0" distL="114300" distR="114300" simplePos="0" relativeHeight="251649052" behindDoc="0" locked="0" layoutInCell="1" allowOverlap="1" wp14:anchorId="56F02FE0" wp14:editId="47B6B109">
                <wp:simplePos x="0" y="0"/>
                <wp:positionH relativeFrom="margin">
                  <wp:align>center</wp:align>
                </wp:positionH>
                <wp:positionV relativeFrom="paragraph">
                  <wp:posOffset>4008755</wp:posOffset>
                </wp:positionV>
                <wp:extent cx="4124325" cy="635"/>
                <wp:effectExtent l="0" t="0" r="9525" b="0"/>
                <wp:wrapTopAndBottom/>
                <wp:docPr id="18" name="Textfeld 1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246F84C5" w14:textId="7F1C103E" w:rsidR="00CF5791" w:rsidRPr="00526064" w:rsidRDefault="00CF5791" w:rsidP="00CF5791">
                            <w:pPr>
                              <w:pStyle w:val="Beschriftung"/>
                              <w:rPr>
                                <w:noProof/>
                                <w:sz w:val="21"/>
                              </w:rPr>
                            </w:pPr>
                            <w:bookmarkStart w:id="419" w:name="_Toc125899272"/>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0E5A92">
                              <w:rPr>
                                <w:b/>
                                <w:bCs w:val="0"/>
                                <w:noProof/>
                              </w:rPr>
                              <w:t>15</w:t>
                            </w:r>
                            <w:r w:rsidRPr="00CF5791">
                              <w:rPr>
                                <w:b/>
                                <w:bCs w:val="0"/>
                              </w:rPr>
                              <w:fldChar w:fldCharType="end"/>
                            </w:r>
                            <w:r w:rsidRPr="00CF5791">
                              <w:rPr>
                                <w:b/>
                                <w:bCs w:val="0"/>
                              </w:rPr>
                              <w:t>:</w:t>
                            </w:r>
                            <w:r>
                              <w:t xml:space="preserve"> Validierung einer systemseitigen Meldung als Flussdiagramm</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02FE0" id="Textfeld 18" o:spid="_x0000_s1057" type="#_x0000_t202" style="position:absolute;left:0;text-align:left;margin-left:0;margin-top:315.65pt;width:324.75pt;height:.05pt;z-index:2516490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" stroked="f">
                <v:textbox style="mso-fit-shape-to-text:t" inset="0,0,0,0">
                  <w:txbxContent>
                    <w:p w14:paraId="246F84C5" w14:textId="7F1C103E" w:rsidR="00CF5791" w:rsidRPr="00526064" w:rsidRDefault="00CF5791" w:rsidP="00CF5791">
                      <w:pPr>
                        <w:pStyle w:val="Beschriftung"/>
                        <w:rPr>
                          <w:noProof/>
                          <w:sz w:val="21"/>
                        </w:rPr>
                      </w:pPr>
                      <w:bookmarkStart w:id="420" w:name="_Toc125899272"/>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0E5A92">
                        <w:rPr>
                          <w:b/>
                          <w:bCs w:val="0"/>
                          <w:noProof/>
                        </w:rPr>
                        <w:t>15</w:t>
                      </w:r>
                      <w:r w:rsidRPr="00CF5791">
                        <w:rPr>
                          <w:b/>
                          <w:bCs w:val="0"/>
                        </w:rPr>
                        <w:fldChar w:fldCharType="end"/>
                      </w:r>
                      <w:r w:rsidRPr="00CF5791">
                        <w:rPr>
                          <w:b/>
                          <w:bCs w:val="0"/>
                        </w:rPr>
                        <w:t>:</w:t>
                      </w:r>
                      <w:r>
                        <w:t xml:space="preserve"> Validierung einer systemseitigen Meldung als Flussdiagramm</w:t>
                      </w:r>
                      <w:bookmarkEnd w:id="420"/>
                    </w:p>
                  </w:txbxContent>
                </v:textbox>
                <w10:wrap type="topAndBottom" anchorx="margin"/>
              </v:shape>
            </w:pict>
          </mc:Fallback>
        </mc:AlternateContent>
      </w:r>
      <w:r w:rsidR="00EE7BA4">
        <w:rPr>
          <w:noProof/>
        </w:rPr>
        <w:drawing>
          <wp:anchor distT="0" distB="0" distL="114300" distR="114300" simplePos="0" relativeHeight="251649051" behindDoc="0" locked="0" layoutInCell="1" allowOverlap="1" wp14:anchorId="0A012FE0" wp14:editId="04FF0D87">
            <wp:simplePos x="0" y="0"/>
            <wp:positionH relativeFrom="page">
              <wp:align>center</wp:align>
            </wp:positionH>
            <wp:positionV relativeFrom="paragraph">
              <wp:posOffset>341630</wp:posOffset>
            </wp:positionV>
            <wp:extent cx="3705225" cy="3630930"/>
            <wp:effectExtent l="0" t="0" r="9525" b="762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225" cy="3630930"/>
                    </a:xfrm>
                    <a:prstGeom prst="rect">
                      <a:avLst/>
                    </a:prstGeom>
                  </pic:spPr>
                </pic:pic>
              </a:graphicData>
            </a:graphic>
            <wp14:sizeRelH relativeFrom="margin">
              <wp14:pctWidth>0</wp14:pctWidth>
            </wp14:sizeRelH>
            <wp14:sizeRelV relativeFrom="margin">
              <wp14:pctHeight>0</wp14:pctHeight>
            </wp14:sizeRelV>
          </wp:anchor>
        </w:drawing>
      </w:r>
      <w:r w:rsidR="00683FF5">
        <w:t>Die folgende Abbildung zeigt die Validierung einer Meldung als Flussdiagramm:</w:t>
      </w:r>
    </w:p>
    <w:p w14:paraId="01E3388C" w14:textId="499A0E2C" w:rsidR="00742073" w:rsidRDefault="008B677F" w:rsidP="008B677F">
      <w:r>
        <w:t xml:space="preserve">Nachdem </w:t>
      </w:r>
      <w:r w:rsidR="00E35CA9">
        <w:t xml:space="preserve">entweder die statistisch betrachtet zu erwartende Störungsdauer </w:t>
      </w:r>
      <w:r w:rsidR="0002666A">
        <w:t>erreicht ist</w:t>
      </w:r>
      <w:r w:rsidR="00912400">
        <w:t xml:space="preserve"> oder alternativ eine Positionsänderung des ersten Fahrzeuges zu verzeichnen ist</w:t>
      </w:r>
      <w:r w:rsidR="0002666A">
        <w:t>, geht das ITCS folgendermaßen vor:</w:t>
      </w:r>
    </w:p>
    <w:p w14:paraId="3B3EF347" w14:textId="72182486" w:rsidR="0002666A" w:rsidRDefault="0002666A" w:rsidP="0002666A">
      <w:pPr>
        <w:pStyle w:val="Listenabsatz"/>
        <w:numPr>
          <w:ilvl w:val="0"/>
          <w:numId w:val="45"/>
        </w:numPr>
      </w:pPr>
      <w:r>
        <w:t>Das erste betroffene Fahrzeug wird erneut hinsichtlich der GPS-Position überwacht. Ist hier noch immer keine signifikante Positionsänderung zu verzeichnen, wird auch für die folgenden Fahrten eine Umleitung angeordnet.</w:t>
      </w:r>
    </w:p>
    <w:p w14:paraId="4FAF00AC" w14:textId="7AD4208F" w:rsidR="00C87E71" w:rsidRDefault="00C87E71" w:rsidP="0002666A">
      <w:pPr>
        <w:pStyle w:val="Listenabsatz"/>
        <w:numPr>
          <w:ilvl w:val="0"/>
          <w:numId w:val="45"/>
        </w:numPr>
      </w:pPr>
      <w:r>
        <w:t xml:space="preserve">Kann hingegen eine Fortbewegung des Fahrzeuges festgestellt werden, </w:t>
      </w:r>
      <w:r w:rsidR="00D1521A">
        <w:t xml:space="preserve">wird die Umleitung für </w:t>
      </w:r>
      <w:r w:rsidR="000E627A">
        <w:t>Fahrzeuge, die sich bereits auf der Umleitungsstrecke befinden, beibehalten und für alle anderen Fahrten zurückgenommen.</w:t>
      </w:r>
      <w:r w:rsidR="007A3FCB">
        <w:t xml:space="preserve"> Eine gesonderte Handlung des Fahrpersonals ist damit nicht erforderlich.</w:t>
      </w:r>
    </w:p>
    <w:p w14:paraId="68072746" w14:textId="71096081" w:rsidR="00EE6313" w:rsidRPr="00786C60" w:rsidRDefault="0013530E" w:rsidP="00EE6313">
      <w:r>
        <w:t xml:space="preserve">Bezüglich der Genauigkeit bietet es sich an, </w:t>
      </w:r>
      <w:r w:rsidR="00297AF6">
        <w:t xml:space="preserve">Störungsursachen aus der Vergangenheit zu analysieren und in Klassen einzuordnen. Oft </w:t>
      </w:r>
      <w:r w:rsidR="00D45208">
        <w:t xml:space="preserve">kristallisieren sich dabei einige wenige Störungsursachen heraus, welche dann dem Fahrpersonal gezielt zur Auswahl angeboten werden können </w:t>
      </w:r>
      <w:sdt>
        <w:sdtPr>
          <w:alias w:val="To edit, see citavi.com/edit"/>
          <w:tag w:val="CitaviPlaceholder#bbcbc3a5-cf12-431a-9c02-a1bdea08aebe"/>
          <w:id w:val="555972339"/>
          <w:placeholder>
            <w:docPart w:val="A274EA6ED3054950AEB62BD06FC087EF"/>
          </w:placeholder>
        </w:sdtPr>
        <w:sdtEndPr/>
        <w:sdtContent>
          <w:r w:rsidR="008B2BEA">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TEzNjNlLTE4YzItNDg4OS1iMGMxLWIyOTU0YmFlNjZjNC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4IiwiU3RhcnRQYWdlIjp7IiRpZCI6IjUiLCIkdHlwZSI6IlN3aXNzQWNhZGVtaWMuUGFnZU51bWJlciwgU3dpc3NBY2FkZW1pYyIsIklzRnVsbHlOdW1lcmljIjp0cnVlLCJOdW1iZXIiOjE4OCwiTnVtYmVyaW5nVHlwZSI6MCwiTnVtZXJhbFN5c3RlbSI6MCwiT3JpZ2luYWxTdHJpbmciOiIxODgiLCJQcmV0dHlTdHJpbmciOiIx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DgpIn1dfSwiVGFnIjoiQ2l0YXZpUGxhY2Vob2xkZXIjYmJjYmMzYTUtY2YxMi00MzFhLTljMDItYTFiZGVhMDhhZWJlIiwiVGV4dCI6Iih2Z2wuIFNjaHJhbmlsIDIwMTMsIFMuIDE4OCkiLCJXQUlWZXJzaW9uIjoiNi4xMC4wLjAifQ==}</w:instrText>
          </w:r>
          <w:r w:rsidR="008B2BEA">
            <w:fldChar w:fldCharType="separate"/>
          </w:r>
          <w:r w:rsidR="00227B66">
            <w:t xml:space="preserve">(vgl. </w:t>
          </w:r>
          <w:proofErr w:type="spellStart"/>
          <w:r w:rsidR="00227B66">
            <w:t>Schranil</w:t>
          </w:r>
          <w:proofErr w:type="spellEnd"/>
          <w:r w:rsidR="00227B66">
            <w:t xml:space="preserve"> 2013, S. 188)</w:t>
          </w:r>
          <w:r w:rsidR="008B2BEA">
            <w:fldChar w:fldCharType="end"/>
          </w:r>
        </w:sdtContent>
      </w:sdt>
      <w:r w:rsidR="008B2BEA">
        <w:t xml:space="preserve">. </w:t>
      </w:r>
      <w:r w:rsidR="00EF0647">
        <w:t xml:space="preserve">Die Störungsdauer lässt sich basierend auf statistischen Verfahren ebenfalls aus Störungsdaten aus der Vergangenheit abschätzen </w:t>
      </w:r>
      <w:sdt>
        <w:sdtPr>
          <w:alias w:val="To edit, see citavi.com/edit"/>
          <w:tag w:val="CitaviPlaceholder#08117e97-68b7-4b8a-a1e7-1dd819eed9b8"/>
          <w:id w:val="-1595933855"/>
          <w:placeholder>
            <w:docPart w:val="A274EA6ED3054950AEB62BD06FC087EF"/>
          </w:placeholder>
        </w:sdtPr>
        <w:sdtEndPr/>
        <w:sdtContent>
          <w:r w:rsidR="00EF0647">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DdmMjliLThhMzctNDZjOC1hYzkxLWUzZDkyODhmNDk1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zIiwiU3RhcnRQYWdlIjp7IiRpZCI6IjUiLCIkdHlwZSI6IlN3aXNzQWNhZGVtaWMuUGFnZU51bWJlciwgU3dpc3NBY2FkZW1pYyIsIklzRnVsbHlOdW1lcmljIjp0cnVlLCJOdW1iZXIiOjE5MywiTnVtYmVyaW5nVHlwZSI6MCwiTnVtZXJhbFN5c3RlbSI6MCwiT3JpZ2luYWxTdHJpbmciOiIxOTMiLCJQcmV0dHlTdHJpbmciOiIxOT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TMpIn1dfSwiVGFnIjoiQ2l0YXZpUGxhY2Vob2xkZXIjMDgxMTdlOTctNjhiNy00YjhhLWExZTctMWRkODE5ZWVkOWI4IiwiVGV4dCI6Iih2Z2wuIFNjaHJhbmlsIDIwMTMsIFMuIDE5MykiLCJXQUlWZXJzaW9uIjoiNi4xMC4wLjAifQ==}</w:instrText>
          </w:r>
          <w:r w:rsidR="00EF0647">
            <w:fldChar w:fldCharType="separate"/>
          </w:r>
          <w:r w:rsidR="00227B66">
            <w:t xml:space="preserve">(vgl. </w:t>
          </w:r>
          <w:proofErr w:type="spellStart"/>
          <w:r w:rsidR="00227B66">
            <w:t>Schranil</w:t>
          </w:r>
          <w:proofErr w:type="spellEnd"/>
          <w:r w:rsidR="00227B66">
            <w:t xml:space="preserve"> 2013, S. 193)</w:t>
          </w:r>
          <w:r w:rsidR="00EF0647">
            <w:fldChar w:fldCharType="end"/>
          </w:r>
        </w:sdtContent>
      </w:sdt>
      <w:r w:rsidR="00EF0647">
        <w:t xml:space="preserve">. Einzige Voraussetzung hierzu ist, dass vergangene Störungen in ausreichendem Maß </w:t>
      </w:r>
      <w:r w:rsidR="000F7E5B">
        <w:t xml:space="preserve">dokumentiert wurden. Für die Richtigkeit, Genauigkeit und Abschätzung </w:t>
      </w:r>
      <w:r w:rsidR="000F7E5B">
        <w:lastRenderedPageBreak/>
        <w:t xml:space="preserve">der Dauer ist damit systemseitig gesorgt. </w:t>
      </w:r>
      <w:r w:rsidR="00EE6313">
        <w:t xml:space="preserve">Wurde eine Meldung aus dem ITCS selbst erfolgreich validiert, kann diese Störungsmeldung auch über Datendrehscheiben an weitere ITCS von anderen Verkehrsunternehmen kommuniziert werden. Hierzu eignet sich der SIXI-SX-Dienst. Mit Hilfe dieses Dienstes lassen sich innerhalb einer Störungsmeldung auch direkt Haltestellen oder Linien referenzieren </w:t>
      </w:r>
      <w:sdt>
        <w:sdtPr>
          <w:alias w:val="To edit, see citavi.com/edit"/>
          <w:tag w:val="CitaviPlaceholder#6c2b95cc-b888-4d9d-a5e2-03c3b9efd700"/>
          <w:id w:val="1460379541"/>
          <w:placeholder>
            <w:docPart w:val="67BD39A29596439EA377EC42CE48BDF7"/>
          </w:placeholder>
        </w:sdtPr>
        <w:sdtEndPr/>
        <w:sdtContent>
          <w:r w:rsidR="00EE6313">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GExY2JhLTc1ODktNDBlNC1iMWMyLTBhYTgxYzY2NWU5MSIsIlJhbmdlTGVuZ3RoIjozMSwiUmVmZXJlbmNlSWQiOiIyMjY2ZjM3MC05ZjcwLTRhYWMtYWM2Zi1iMTFjNTI2ZDE3Y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3d3dy52ZHYuZGUvNzM2LTItc2RzLnBkZng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wODo0MyIsIk1vZGlmaWVkQnkiOiJfU2ViYXN0aWFuIEtub3BmIiwiSWQiOiI2ZWE1NDc1Yi0zZWVkLTRmMTUtYTlkOS02YzYzZGYzNWM0MGEiLCJNb2RpZmllZE9uIjoiMjAyMi0xMS0yNFQwNzowODo0MyIsIlByb2plY3QiOnsiJGlkIjoiMTAiLCIkdHlwZSI6IlN3aXNzQWNhZGVtaWMuQ2l0YXZpLlByb2plY3QsIFN3aXNzQWNhZGVtaWMuQ2l0YXZpIn19XSwiTnVtYmVyIjoiNzM2LTIiLCJPbmxpbmVBZGRyZXNzIjoiaHR0cHM6Ly93d3cudmR2LmRlLzczNi0yLXNkcy5wZGZ4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}</w:instrText>
          </w:r>
          <w:r w:rsidR="00EE6313">
            <w:fldChar w:fldCharType="separate"/>
          </w:r>
          <w:r w:rsidR="00227B66">
            <w:t>(vgl. VDV-Schrift 736-2, S. 34)</w:t>
          </w:r>
          <w:r w:rsidR="00EE6313">
            <w:fldChar w:fldCharType="end"/>
          </w:r>
        </w:sdtContent>
      </w:sdt>
      <w:r w:rsidR="00EE6313">
        <w:t>, sodass die Informationen in einer Störungsmeldung übertragbar zwischen verschiedenen ITCS sind.</w:t>
      </w:r>
    </w:p>
    <w:p w14:paraId="54B0AEB7" w14:textId="004FFEB0" w:rsidR="0009364B" w:rsidRDefault="00684CB8" w:rsidP="000E627A">
      <w:r>
        <w:t>Ohne die Verfügbarkeit weiterer Datenquellen mit Detailinformationen</w:t>
      </w:r>
      <w:r w:rsidR="00F46EB9">
        <w:t>, beispielsweise</w:t>
      </w:r>
      <w:r>
        <w:t xml:space="preserve"> zu gesperrten </w:t>
      </w:r>
      <w:r w:rsidR="00F46EB9">
        <w:t xml:space="preserve">Fahrtrichtungen, muss entweder grundsätzlich von einer Vollsperrung ausgegangen oder </w:t>
      </w:r>
      <w:r w:rsidR="000C7280">
        <w:t xml:space="preserve">eine Fahrt pro Richtung </w:t>
      </w:r>
      <w:r w:rsidR="00BF5967">
        <w:t xml:space="preserve">eine entsprechende Meldung absetzen. Andernfalls würden </w:t>
      </w:r>
      <w:r w:rsidR="00A230C7">
        <w:t>Umleitungen für Fahrten angeordnet, die betrieblich betrachtet gar nicht umgeleitet werden müssen</w:t>
      </w:r>
      <w:ins w:id="421" w:author="Sebastian Knopf" w:date="2023-01-31T08:18:00Z">
        <w:r w:rsidR="004C10A2">
          <w:t>, da beispielsweise die Gegenrichtung befahrbar ist</w:t>
        </w:r>
      </w:ins>
      <w:r w:rsidR="00A230C7">
        <w:t>.</w:t>
      </w:r>
      <w:r w:rsidR="001250B9">
        <w:t xml:space="preserve"> Als weitere Datenquelle kann beispielsweise auch ein manuelles Eingreifen des Leitstellenpersonals angesehen werden.</w:t>
      </w:r>
      <w:r w:rsidR="00CF5245">
        <w:t xml:space="preserve"> An dieser Stelle muss im Einzelfall ein betrieblich vertretbarer Trade-Off durch entsprechende Systemkonfiguration gefunden werden.</w:t>
      </w:r>
    </w:p>
    <w:p w14:paraId="74C562AC" w14:textId="150E1043" w:rsidR="00CC31E7" w:rsidRDefault="005442FC" w:rsidP="00CC31E7">
      <w:pPr>
        <w:pStyle w:val="berschrift2"/>
      </w:pPr>
      <w:bookmarkStart w:id="422" w:name="_Toc125899236"/>
      <w:r>
        <w:t>Auswahl geeigneter RL-Algorithmen</w:t>
      </w:r>
      <w:bookmarkEnd w:id="422"/>
    </w:p>
    <w:p w14:paraId="636DAFC5" w14:textId="083437DC" w:rsidR="00E52494" w:rsidRDefault="003D1D0B" w:rsidP="00E52494">
      <w:r>
        <w:rPr>
          <w:noProof/>
        </w:rPr>
        <mc:AlternateContent>
          <mc:Choice Requires="wps">
            <w:drawing>
              <wp:anchor distT="0" distB="0" distL="114300" distR="114300" simplePos="0" relativeHeight="251662364" behindDoc="0" locked="0" layoutInCell="1" allowOverlap="1" wp14:anchorId="738B8FFA" wp14:editId="1EC46D25">
                <wp:simplePos x="0" y="0"/>
                <wp:positionH relativeFrom="column">
                  <wp:posOffset>360045</wp:posOffset>
                </wp:positionH>
                <wp:positionV relativeFrom="paragraph">
                  <wp:posOffset>3305175</wp:posOffset>
                </wp:positionV>
                <wp:extent cx="485902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4859020" cy="635"/>
                        </a:xfrm>
                        <a:prstGeom prst="rect">
                          <a:avLst/>
                        </a:prstGeom>
                        <a:solidFill>
                          <a:prstClr val="white"/>
                        </a:solidFill>
                        <a:ln>
                          <a:noFill/>
                        </a:ln>
                      </wps:spPr>
                      <wps:txbx>
                        <w:txbxContent>
                          <w:p w14:paraId="25F5D0B3" w14:textId="175E6E32" w:rsidR="00447634" w:rsidRPr="00447634" w:rsidRDefault="003D1D0B" w:rsidP="00447634">
                            <w:pPr>
                              <w:pStyle w:val="Beschriftung"/>
                              <w:rPr>
                                <w:vanish/>
                                <w:specVanish/>
                              </w:rPr>
                            </w:pPr>
                            <w:bookmarkStart w:id="423" w:name="_Ref121895605"/>
                            <w:bookmarkStart w:id="424" w:name="_Toc125899273"/>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0E5A92">
                              <w:rPr>
                                <w:b/>
                                <w:bCs w:val="0"/>
                                <w:noProof/>
                              </w:rPr>
                              <w:t>16</w:t>
                            </w:r>
                            <w:r w:rsidRPr="00447634">
                              <w:rPr>
                                <w:b/>
                                <w:bCs w:val="0"/>
                              </w:rPr>
                              <w:fldChar w:fldCharType="end"/>
                            </w:r>
                            <w:bookmarkEnd w:id="423"/>
                            <w:r w:rsidRPr="00447634">
                              <w:rPr>
                                <w:b/>
                                <w:bCs w:val="0"/>
                              </w:rPr>
                              <w:t>:</w:t>
                            </w:r>
                            <w:r>
                              <w:t xml:space="preserve"> </w:t>
                            </w:r>
                            <w:r w:rsidR="00447634">
                              <w:t>Bekannte RL-Algorithmen</w:t>
                            </w:r>
                            <w:r w:rsidR="0059429F">
                              <w:t xml:space="preserve"> in der Übersicht</w:t>
                            </w:r>
                            <w:bookmarkEnd w:id="424"/>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8FFA" id="Textfeld 36" o:spid="_x0000_s1058" type="#_x0000_t202" style="position:absolute;left:0;text-align:left;margin-left:28.35pt;margin-top:260.25pt;width:382.6pt;height:.05pt;z-index:251662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s5z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25u78ZRCkmKzjz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" stroked="f">
                <v:textbox style="mso-fit-shape-to-text:t" inset="0,0,0,0">
                  <w:txbxContent>
                    <w:p w14:paraId="25F5D0B3" w14:textId="175E6E32" w:rsidR="00447634" w:rsidRPr="00447634" w:rsidRDefault="003D1D0B" w:rsidP="00447634">
                      <w:pPr>
                        <w:pStyle w:val="Beschriftung"/>
                        <w:rPr>
                          <w:vanish/>
                          <w:specVanish/>
                        </w:rPr>
                      </w:pPr>
                      <w:bookmarkStart w:id="425" w:name="_Ref121895605"/>
                      <w:bookmarkStart w:id="426" w:name="_Toc125899273"/>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0E5A92">
                        <w:rPr>
                          <w:b/>
                          <w:bCs w:val="0"/>
                          <w:noProof/>
                        </w:rPr>
                        <w:t>16</w:t>
                      </w:r>
                      <w:r w:rsidRPr="00447634">
                        <w:rPr>
                          <w:b/>
                          <w:bCs w:val="0"/>
                        </w:rPr>
                        <w:fldChar w:fldCharType="end"/>
                      </w:r>
                      <w:bookmarkEnd w:id="425"/>
                      <w:r w:rsidRPr="00447634">
                        <w:rPr>
                          <w:b/>
                          <w:bCs w:val="0"/>
                        </w:rPr>
                        <w:t>:</w:t>
                      </w:r>
                      <w:r>
                        <w:t xml:space="preserve"> </w:t>
                      </w:r>
                      <w:r w:rsidR="00447634">
                        <w:t>Bekannte RL-Algorithmen</w:t>
                      </w:r>
                      <w:r w:rsidR="0059429F">
                        <w:t xml:space="preserve"> in der Übersicht</w:t>
                      </w:r>
                      <w:bookmarkEnd w:id="426"/>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v:textbox>
                <w10:wrap type="topAndBottom"/>
              </v:shape>
            </w:pict>
          </mc:Fallback>
        </mc:AlternateContent>
      </w:r>
      <w:r>
        <w:rPr>
          <w:noProof/>
        </w:rPr>
        <mc:AlternateContent>
          <mc:Choice Requires="wpg">
            <w:drawing>
              <wp:anchor distT="0" distB="0" distL="114300" distR="114300" simplePos="0" relativeHeight="251660316" behindDoc="0" locked="0" layoutInCell="1" allowOverlap="1" wp14:anchorId="17965A6C" wp14:editId="611932F3">
                <wp:simplePos x="0" y="0"/>
                <wp:positionH relativeFrom="margin">
                  <wp:align>center</wp:align>
                </wp:positionH>
                <wp:positionV relativeFrom="paragraph">
                  <wp:posOffset>744220</wp:posOffset>
                </wp:positionV>
                <wp:extent cx="4859020" cy="2503805"/>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859020" cy="2503805"/>
                          <a:chOff x="0" y="0"/>
                          <a:chExt cx="4859020" cy="2503805"/>
                        </a:xfrm>
                      </wpg:grpSpPr>
                      <pic:pic xmlns:pic="http://schemas.openxmlformats.org/drawingml/2006/picture">
                        <pic:nvPicPr>
                          <pic:cNvPr id="32" name="Grafik 3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59020" cy="2503805"/>
                          </a:xfrm>
                          <a:prstGeom prst="rect">
                            <a:avLst/>
                          </a:prstGeom>
                        </pic:spPr>
                      </pic:pic>
                      <wps:wsp>
                        <wps:cNvPr id="34" name="Ellipse 34"/>
                        <wps:cNvSpPr/>
                        <wps:spPr>
                          <a:xfrm>
                            <a:off x="1477926"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lipse 33"/>
                        <wps:cNvSpPr/>
                        <wps:spPr>
                          <a:xfrm>
                            <a:off x="414670"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F8C8EE" id="Gruppieren 35" o:spid="_x0000_s1026" style="position:absolute;margin-left:0;margin-top:58.6pt;width:382.6pt;height:197.15pt;z-index:251660316;mso-position-horizontal:center;mso-position-horizontal-relative:margin" coordsize="48590,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">
                <v:shape id="Grafik 32" o:spid="_x0000_s1027" type="#_x0000_t75" style="position:absolute;width:48590;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">
                  <v:imagedata r:id="rId87" o:title=""/>
                </v:shape>
                <v:oval id="Ellipse 34" o:spid="_x0000_s1028" style="position:absolute;left:14779;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oval id="Ellipse 33" o:spid="_x0000_s1029" style="position:absolute;left:4146;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" filled="f" strokecolor="red" strokeweight="2pt"/>
                <w10:wrap type="topAndBottom" anchorx="margin"/>
              </v:group>
            </w:pict>
          </mc:Fallback>
        </mc:AlternateContent>
      </w:r>
      <w:r w:rsidR="00B83B3C">
        <w:t xml:space="preserve">In Kapitel </w:t>
      </w:r>
      <w:del w:id="427" w:author="Sebastian Knopf" w:date="2023-01-31T08:19:00Z">
        <w:r w:rsidR="00AB7BC4" w:rsidDel="00CF48A7">
          <w:fldChar w:fldCharType="begin"/>
        </w:r>
        <w:r w:rsidR="00AB7BC4" w:rsidDel="00CF48A7">
          <w:delInstrText xml:space="preserve"> REF _Ref121895704 \r \h </w:delInstrText>
        </w:r>
        <w:r w:rsidR="00AB7BC4" w:rsidDel="00CF48A7">
          <w:fldChar w:fldCharType="separate"/>
        </w:r>
        <w:r w:rsidR="000E5A92" w:rsidDel="00CF48A7">
          <w:delText>2.7.3</w:delText>
        </w:r>
        <w:r w:rsidR="00AB7BC4" w:rsidDel="00CF48A7">
          <w:fldChar w:fldCharType="end"/>
        </w:r>
      </w:del>
      <w:ins w:id="428" w:author="Sebastian Knopf" w:date="2023-01-31T08:19:00Z">
        <w:r w:rsidR="00CF48A7">
          <w:t xml:space="preserve"> </w:t>
        </w:r>
        <w:r w:rsidR="00CF48A7">
          <w:fldChar w:fldCharType="begin"/>
        </w:r>
        <w:r w:rsidR="00CF48A7">
          <w:instrText xml:space="preserve"> REF _Ref121895695 \r \h </w:instrText>
        </w:r>
      </w:ins>
      <w:r w:rsidR="00CF48A7">
        <w:fldChar w:fldCharType="separate"/>
      </w:r>
      <w:ins w:id="429" w:author="Sebastian Knopf" w:date="2023-01-31T08:19:00Z">
        <w:r w:rsidR="00CF48A7">
          <w:t>2.5.3</w:t>
        </w:r>
        <w:r w:rsidR="00CF48A7">
          <w:fldChar w:fldCharType="end"/>
        </w:r>
      </w:ins>
      <w:r w:rsidR="00AB7BC4">
        <w:t xml:space="preserve"> </w:t>
      </w:r>
      <w:r w:rsidR="00B83B3C">
        <w:t xml:space="preserve">wurden wichtige Algorithmen aus dem Bereich des RL vorgestellt. Wie die folgende Abbildung zeigt, handelt es sich jedoch </w:t>
      </w:r>
      <w:r w:rsidR="00ED3E87">
        <w:t>nur um einen kleinen Teil der erforschten oder bekannten RL-Algorithmen:</w:t>
      </w:r>
    </w:p>
    <w:p w14:paraId="7D756103" w14:textId="70CAC548" w:rsidR="00F20119" w:rsidRDefault="00447634" w:rsidP="00E52494">
      <w:r>
        <w:lastRenderedPageBreak/>
        <w:t xml:space="preserve">Alle bisher vorgestellten Algorithmen sind der Klasse der modellfreien Algorithmen zuzuordnen. </w:t>
      </w:r>
      <w:r w:rsidR="002E274D">
        <w:t xml:space="preserve">Problematisch ist grundsätzlich bei modellfreien </w:t>
      </w:r>
      <w:r w:rsidR="00A25D8C">
        <w:t>Algorithmen, dass sie ausschließlich zahlenbasiert auf der Gewinnfunktion arbeiten. Modellbasierte Algorithmen sind hingegen in der Lage</w:t>
      </w:r>
      <w:r w:rsidR="00892BF8">
        <w:t>, auch eine Vielzahl im Modell berücksichtigter Informationen aus der Umwelt zu berücksichtigen</w:t>
      </w:r>
      <w:r w:rsidR="00654211">
        <w:t xml:space="preserve">. Einbußen sind dafür insbesondere bei der Laufzeitkomplexität </w:t>
      </w:r>
      <w:r w:rsidR="00F40975">
        <w:t>modellbasierter Algorithmen zu verzeichnen</w:t>
      </w:r>
      <w:r w:rsidR="00892BF8">
        <w:t xml:space="preserve"> </w:t>
      </w:r>
      <w:sdt>
        <w:sdtPr>
          <w:alias w:val="To edit, see citavi.com/edit"/>
          <w:tag w:val="CitaviPlaceholder#d0cc4eb8-2f6a-4ab3-b745-b8e4bb4efc5f"/>
          <w:id w:val="-173261567"/>
          <w:placeholder>
            <w:docPart w:val="DefaultPlaceholder_-1854013440"/>
          </w:placeholder>
        </w:sdtPr>
        <w:sdtEndPr/>
        <w:sdtContent>
          <w:r w:rsidR="00892BF8">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GJhZDQ2LWM0ZjMtNDQ5NC05YmVhLTQzZjE0ZjU2MmFlYiIsIlJhbmdlTGVuZ3RoIjoyOSwiUmVmZXJlbmNlSWQiOiI2MDg2NGU5Yy00N2ZkLTQ5NDYtYTViOC1lMTZkNzY4N2QyMD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gZi4iLCJTdGFydFBhZ2UiOnsiJGlkIjoiNSIsIiR0eXBlIjoiU3dpc3NBY2FkZW1pYy5QYWdlTnVtYmVyLCBTd2lzc0FjYWRlbWljIiwiSXNGdWxseU51bWVyaWMiOmZhbHNlLCJOdW1iZXIiOjEsIk51bWJlcmluZ1R5cGUiOjAsIk51bWVyYWxTeXN0ZW0iOi0xLCJPcmlnaW5hbFN0cmluZyI6IjEgZi4iLCJQcmV0dHlTdHJpbmciOiIxIGYu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40ODU1MC9BUlhJVi4xODAyLjA5MDgxIiwiVXJpU3RyaW5nIjoiaHR0cHM6Ly9kb2kub3JnLzEwLjQ4NTUwL2FyWGl2LjE4MDIuMDkwO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G9uZyBldCBhbC4gMjAxOCwgMSBmLikifV19LCJUYWciOiJDaXRhdmlQbGFjZWhvbGRlciNkMGNjNGViOC0yZjZhLTRhYjMtYjc0NS1iOGU0YmI0ZWZjNWYiLCJUZXh0IjoiKHZnbC4gUG9uZyBldCBhbC4gMjAxOCwgMSBmLikiLCJXQUlWZXJzaW9uIjoiNi4xMC4wLjAifQ==}</w:instrText>
          </w:r>
          <w:r w:rsidR="00892BF8">
            <w:fldChar w:fldCharType="separate"/>
          </w:r>
          <w:r w:rsidR="00227B66">
            <w:t>(vgl. Pong et al. 2018, 1 f.)</w:t>
          </w:r>
          <w:r w:rsidR="00892BF8">
            <w:fldChar w:fldCharType="end"/>
          </w:r>
        </w:sdtContent>
      </w:sdt>
      <w:r w:rsidR="00654211">
        <w:t>.</w:t>
      </w:r>
      <w:r w:rsidR="006A4521">
        <w:t xml:space="preserve"> </w:t>
      </w:r>
      <w:r w:rsidR="00096072">
        <w:t xml:space="preserve">Modellbasierte Algorithmen bringen außerdem ein zusätzliches Maß an Komplexität mit, da die Umwelt zuerst </w:t>
      </w:r>
      <w:ins w:id="430" w:author="Sebastian Knopf" w:date="2023-01-31T08:20:00Z">
        <w:r w:rsidR="00CF48A7">
          <w:t xml:space="preserve">mit einer Vielzahl an Details </w:t>
        </w:r>
      </w:ins>
      <w:r w:rsidR="008E7FC2">
        <w:t xml:space="preserve">in einem Modell zusammengefasst werden muss. Fragwürdig ist an dieser Stelle, </w:t>
      </w:r>
      <w:r w:rsidR="00373626">
        <w:t>inwieweit</w:t>
      </w:r>
      <w:r w:rsidR="008E7FC2">
        <w:t xml:space="preserve"> </w:t>
      </w:r>
      <w:r w:rsidR="00DF3E85">
        <w:t xml:space="preserve">ein Gesamtvorteil für die ursprüngliche Problemstellung, die Umleitungssuche für Linienbusse, </w:t>
      </w:r>
      <w:r w:rsidR="00373626">
        <w:t xml:space="preserve">durch Nutzung eines </w:t>
      </w:r>
      <w:r w:rsidR="00945984">
        <w:t xml:space="preserve">modellbasierten Algorithmus </w:t>
      </w:r>
      <w:r w:rsidR="00373626">
        <w:t xml:space="preserve">erreicht werden kann. </w:t>
      </w:r>
      <w:del w:id="431" w:author="Sebastian Knopf" w:date="2023-01-31T08:20:00Z">
        <w:r w:rsidR="00373626" w:rsidDel="00CF48A7">
          <w:delText>Diese Frage ist jedoch nicht Teil der vorliegenden Arbeit.</w:delText>
        </w:r>
        <w:r w:rsidR="00945984" w:rsidDel="00CF48A7">
          <w:delText xml:space="preserve"> </w:delText>
        </w:r>
      </w:del>
      <w:r w:rsidR="00945984">
        <w:t xml:space="preserve">Vielmehr liegt der Fokus auf dem Vergleich </w:t>
      </w:r>
      <w:r w:rsidR="005B7F96">
        <w:t xml:space="preserve">von On- und Off-Policy-Algorithmen, </w:t>
      </w:r>
      <w:r w:rsidR="009743B2">
        <w:t>die</w:t>
      </w:r>
      <w:r w:rsidR="005B7F96">
        <w:t xml:space="preserve"> auch in </w:t>
      </w:r>
      <w:r w:rsidR="005B7F96">
        <w:fldChar w:fldCharType="begin"/>
      </w:r>
      <w:r w:rsidR="005B7F96">
        <w:instrText xml:space="preserve"> REF _Ref121895605 \h </w:instrText>
      </w:r>
      <w:r w:rsidR="005B7F96">
        <w:fldChar w:fldCharType="separate"/>
      </w:r>
      <w:r w:rsidR="000E5A92" w:rsidRPr="00447634">
        <w:rPr>
          <w:b/>
        </w:rPr>
        <w:t xml:space="preserve">Abbildung </w:t>
      </w:r>
      <w:r w:rsidR="000E5A92">
        <w:rPr>
          <w:b/>
          <w:bCs/>
          <w:noProof/>
        </w:rPr>
        <w:t>16</w:t>
      </w:r>
      <w:r w:rsidR="005B7F96">
        <w:fldChar w:fldCharType="end"/>
      </w:r>
      <w:r w:rsidR="005B7F96">
        <w:t xml:space="preserve"> rot markiert</w:t>
      </w:r>
      <w:r w:rsidR="009743B2">
        <w:t xml:space="preserve"> sind.</w:t>
      </w:r>
      <w:r w:rsidR="00A378A9">
        <w:t xml:space="preserve"> </w:t>
      </w:r>
      <w:del w:id="432" w:author="Sebastian Knopf" w:date="2023-01-31T08:21:00Z">
        <w:r w:rsidR="00A378A9" w:rsidDel="00CF48A7">
          <w:delText>Bei beiden Varianten handelt es sich um modellfreie Algorithmen.</w:delText>
        </w:r>
        <w:r w:rsidR="00EE1DEA" w:rsidDel="00CF48A7">
          <w:delText xml:space="preserve"> </w:delText>
        </w:r>
      </w:del>
      <w:r w:rsidR="002909D0">
        <w:t xml:space="preserve">Zur Implementierung und zum anschließenden Vergleich </w:t>
      </w:r>
      <w:r w:rsidR="00331EAB">
        <w:t xml:space="preserve">der Performance und erzielten Ergebnisse </w:t>
      </w:r>
      <w:r w:rsidR="00F20119">
        <w:t>gilt es nun,</w:t>
      </w:r>
      <w:del w:id="433" w:author="Sebastian Knopf" w:date="2023-01-31T08:21:00Z">
        <w:r w:rsidR="00F20119" w:rsidDel="00CF48A7">
          <w:delText xml:space="preserve"> zwei der vorgestellten </w:delText>
        </w:r>
      </w:del>
      <w:ins w:id="434" w:author="Sebastian Knopf" w:date="2023-01-31T08:21:00Z">
        <w:r w:rsidR="00CF48A7">
          <w:t xml:space="preserve"> </w:t>
        </w:r>
        <w:proofErr w:type="spellStart"/>
        <w:r w:rsidR="00CF48A7">
          <w:t>geeignete</w:t>
        </w:r>
      </w:ins>
      <w:r w:rsidR="00F20119">
        <w:t>Algorithmen</w:t>
      </w:r>
      <w:proofErr w:type="spellEnd"/>
      <w:r w:rsidR="00F20119">
        <w:t xml:space="preserve"> auszuwählen. </w:t>
      </w:r>
    </w:p>
    <w:p w14:paraId="4A8C21EA" w14:textId="0D3DD53E" w:rsidR="00447634" w:rsidRDefault="00DF1630" w:rsidP="00E52494">
      <w:r>
        <w:rPr>
          <w:noProof/>
        </w:rPr>
        <mc:AlternateContent>
          <mc:Choice Requires="wps">
            <w:drawing>
              <wp:anchor distT="0" distB="0" distL="114300" distR="114300" simplePos="0" relativeHeight="251665436" behindDoc="0" locked="0" layoutInCell="1" allowOverlap="1" wp14:anchorId="49C71DEB" wp14:editId="2829C7DA">
                <wp:simplePos x="0" y="0"/>
                <wp:positionH relativeFrom="column">
                  <wp:posOffset>1051560</wp:posOffset>
                </wp:positionH>
                <wp:positionV relativeFrom="paragraph">
                  <wp:posOffset>2689860</wp:posOffset>
                </wp:positionV>
                <wp:extent cx="3476625" cy="635"/>
                <wp:effectExtent l="0" t="0" r="0" b="0"/>
                <wp:wrapTopAndBottom/>
                <wp:docPr id="38" name="Textfeld 38"/>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5EA49640" w14:textId="5A843D6A" w:rsidR="00DF1630" w:rsidRPr="00062DAD" w:rsidRDefault="00DF1630" w:rsidP="00DF1630">
                            <w:pPr>
                              <w:pStyle w:val="Beschriftung"/>
                              <w:rPr>
                                <w:noProof/>
                                <w:sz w:val="21"/>
                              </w:rPr>
                            </w:pPr>
                            <w:bookmarkStart w:id="435" w:name="_Toc125899274"/>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0E5A92">
                              <w:rPr>
                                <w:b/>
                                <w:bCs w:val="0"/>
                                <w:noProof/>
                              </w:rPr>
                              <w:t>17</w:t>
                            </w:r>
                            <w:r w:rsidRPr="00DF1630">
                              <w:rPr>
                                <w:b/>
                                <w:bCs w:val="0"/>
                              </w:rPr>
                              <w:fldChar w:fldCharType="end"/>
                            </w:r>
                            <w:r w:rsidRPr="00DF1630">
                              <w:rPr>
                                <w:b/>
                                <w:bCs w:val="0"/>
                              </w:rPr>
                              <w:t>:</w:t>
                            </w:r>
                            <w:r>
                              <w:t xml:space="preserve"> Einordnung der vorgestellten RL-Algorithmen</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71DEB" id="Textfeld 38" o:spid="_x0000_s1059" type="#_x0000_t202" style="position:absolute;left:0;text-align:left;margin-left:82.8pt;margin-top:211.8pt;width:273.75pt;height:.05pt;z-index:251665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D5d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j3ez2fSWM0mx2c1t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" stroked="f">
                <v:textbox style="mso-fit-shape-to-text:t" inset="0,0,0,0">
                  <w:txbxContent>
                    <w:p w14:paraId="5EA49640" w14:textId="5A843D6A" w:rsidR="00DF1630" w:rsidRPr="00062DAD" w:rsidRDefault="00DF1630" w:rsidP="00DF1630">
                      <w:pPr>
                        <w:pStyle w:val="Beschriftung"/>
                        <w:rPr>
                          <w:noProof/>
                          <w:sz w:val="21"/>
                        </w:rPr>
                      </w:pPr>
                      <w:bookmarkStart w:id="436" w:name="_Toc125899274"/>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0E5A92">
                        <w:rPr>
                          <w:b/>
                          <w:bCs w:val="0"/>
                          <w:noProof/>
                        </w:rPr>
                        <w:t>17</w:t>
                      </w:r>
                      <w:r w:rsidRPr="00DF1630">
                        <w:rPr>
                          <w:b/>
                          <w:bCs w:val="0"/>
                        </w:rPr>
                        <w:fldChar w:fldCharType="end"/>
                      </w:r>
                      <w:r w:rsidRPr="00DF1630">
                        <w:rPr>
                          <w:b/>
                          <w:bCs w:val="0"/>
                        </w:rPr>
                        <w:t>:</w:t>
                      </w:r>
                      <w:r>
                        <w:t xml:space="preserve"> Einordnung der vorgestellten RL-Algorithmen</w:t>
                      </w:r>
                      <w:bookmarkEnd w:id="436"/>
                    </w:p>
                  </w:txbxContent>
                </v:textbox>
                <w10:wrap type="topAndBottom"/>
              </v:shape>
            </w:pict>
          </mc:Fallback>
        </mc:AlternateContent>
      </w:r>
      <w:r>
        <w:rPr>
          <w:noProof/>
        </w:rPr>
        <w:drawing>
          <wp:anchor distT="0" distB="0" distL="114300" distR="114300" simplePos="0" relativeHeight="251663388" behindDoc="0" locked="0" layoutInCell="1" allowOverlap="1" wp14:anchorId="49F1409B" wp14:editId="709BE840">
            <wp:simplePos x="0" y="0"/>
            <wp:positionH relativeFrom="margin">
              <wp:align>center</wp:align>
            </wp:positionH>
            <wp:positionV relativeFrom="paragraph">
              <wp:posOffset>781198</wp:posOffset>
            </wp:positionV>
            <wp:extent cx="3476847" cy="1851786"/>
            <wp:effectExtent l="0" t="0" r="0" b="0"/>
            <wp:wrapTopAndBottom/>
            <wp:docPr id="37" name="Grafik 3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isch enthält.&#10;&#10;Automatisch generierte Beschreibung"/>
                    <pic:cNvPicPr/>
                  </pic:nvPicPr>
                  <pic:blipFill>
                    <a:blip r:embed="rId88">
                      <a:extLst>
                        <a:ext uri="{28A0092B-C50C-407E-A947-70E740481C1C}">
                          <a14:useLocalDpi xmlns:a14="http://schemas.microsoft.com/office/drawing/2010/main" val="0"/>
                        </a:ext>
                      </a:extLst>
                    </a:blip>
                    <a:stretch>
                      <a:fillRect/>
                    </a:stretch>
                  </pic:blipFill>
                  <pic:spPr>
                    <a:xfrm>
                      <a:off x="0" y="0"/>
                      <a:ext cx="3476847" cy="1851786"/>
                    </a:xfrm>
                    <a:prstGeom prst="rect">
                      <a:avLst/>
                    </a:prstGeom>
                  </pic:spPr>
                </pic:pic>
              </a:graphicData>
            </a:graphic>
            <wp14:sizeRelH relativeFrom="page">
              <wp14:pctWidth>0</wp14:pctWidth>
            </wp14:sizeRelH>
            <wp14:sizeRelV relativeFrom="page">
              <wp14:pctHeight>0</wp14:pctHeight>
            </wp14:sizeRelV>
          </wp:anchor>
        </w:drawing>
      </w:r>
      <w:r w:rsidR="00EE1DEA">
        <w:t xml:space="preserve">Zur besseren Übersicht </w:t>
      </w:r>
      <w:r w:rsidR="0067589A">
        <w:t>werden die vorgestellten Algorithmen aus Kapitel</w:t>
      </w:r>
      <w:del w:id="437" w:author="Sebastian Knopf" w:date="2023-01-31T08:21:00Z">
        <w:r w:rsidR="0067589A" w:rsidDel="00CF48A7">
          <w:delText xml:space="preserve"> </w:delText>
        </w:r>
        <w:r w:rsidR="0067589A" w:rsidDel="00CF48A7">
          <w:fldChar w:fldCharType="begin"/>
        </w:r>
        <w:r w:rsidR="0067589A" w:rsidDel="00CF48A7">
          <w:delInstrText xml:space="preserve"> REF _Ref121895780 \r \h </w:delInstrText>
        </w:r>
        <w:r w:rsidR="0067589A" w:rsidDel="00CF48A7">
          <w:fldChar w:fldCharType="separate"/>
        </w:r>
        <w:r w:rsidR="000E5A92" w:rsidDel="00CF48A7">
          <w:delText>2.7.3</w:delText>
        </w:r>
        <w:r w:rsidR="0067589A" w:rsidDel="00CF48A7">
          <w:fldChar w:fldCharType="end"/>
        </w:r>
      </w:del>
      <w:r w:rsidR="0067589A">
        <w:t xml:space="preserve"> </w:t>
      </w:r>
      <w:ins w:id="438" w:author="Sebastian Knopf" w:date="2023-01-31T08:21:00Z">
        <w:r w:rsidR="00CF48A7">
          <w:fldChar w:fldCharType="begin"/>
        </w:r>
        <w:r w:rsidR="00CF48A7">
          <w:instrText xml:space="preserve"> REF _Ref121895695 \r \h </w:instrText>
        </w:r>
      </w:ins>
      <w:r w:rsidR="00CF48A7">
        <w:fldChar w:fldCharType="separate"/>
      </w:r>
      <w:ins w:id="439" w:author="Sebastian Knopf" w:date="2023-01-31T08:21:00Z">
        <w:r w:rsidR="00CF48A7">
          <w:t>2.5.3</w:t>
        </w:r>
        <w:r w:rsidR="00CF48A7">
          <w:fldChar w:fldCharType="end"/>
        </w:r>
        <w:r w:rsidR="00CF48A7">
          <w:t xml:space="preserve"> </w:t>
        </w:r>
      </w:ins>
      <w:r w:rsidR="0067589A">
        <w:t xml:space="preserve">in der folgenden Grafik nochmals zusammenfassend nach On- und Off-Policy, sowie nach MC- und </w:t>
      </w:r>
      <w:r w:rsidR="002909D0">
        <w:t>TD-Algorithmen differenziert</w:t>
      </w:r>
      <w:r w:rsidR="00F20119">
        <w:t>:</w:t>
      </w:r>
    </w:p>
    <w:p w14:paraId="1543D6FF" w14:textId="42568CCD" w:rsidR="00F20119" w:rsidRDefault="0049491B" w:rsidP="00E52494">
      <w:r>
        <w:t>An dieser Stelle ist anzumerken, dass es sich auch hierbei keineswegs um eine annähernd voll</w:t>
      </w:r>
      <w:r w:rsidR="008675DD">
        <w:t xml:space="preserve">ständige Auflistung aller Subvarianten dieser Algorithmen handelt. Zu nahezu jede der vorgestellten Algorithmen wurden bereits eine Vielzahl </w:t>
      </w:r>
      <w:r w:rsidR="001637E4">
        <w:t xml:space="preserve">von Kombinationen mit anderen Strategien oder statistischen Verfahren erforscht. </w:t>
      </w:r>
      <w:r w:rsidR="00FB40FC">
        <w:t>Der Algorithmus REINFORCE steht als On-Policy</w:t>
      </w:r>
      <w:r w:rsidR="001637E4">
        <w:t>-Algorithmus</w:t>
      </w:r>
      <w:r w:rsidR="00FB40FC">
        <w:t xml:space="preserve"> klar dem Q-Learning und der daran ansetzenden Variante des Deep Q-Learning als Off-Policy-Algorithmus gegenüber. SARSA nimmt </w:t>
      </w:r>
      <w:r w:rsidR="0099694A">
        <w:t xml:space="preserve">aufgrund seiner in Kapitel </w:t>
      </w:r>
      <w:r w:rsidR="0099694A">
        <w:fldChar w:fldCharType="begin"/>
      </w:r>
      <w:r w:rsidR="0099694A">
        <w:instrText xml:space="preserve"> REF _Ref121896136 \r \h </w:instrText>
      </w:r>
      <w:r w:rsidR="0099694A">
        <w:fldChar w:fldCharType="separate"/>
      </w:r>
      <w:r w:rsidR="000E5A92">
        <w:t>2.7.3.3</w:t>
      </w:r>
      <w:r w:rsidR="0099694A">
        <w:fldChar w:fldCharType="end"/>
      </w:r>
      <w:r w:rsidR="0099694A">
        <w:t xml:space="preserve"> näher erläuterten Möglichkeit zur Einbindung einer </w:t>
      </w:r>
      <w:r w:rsidR="00387D63">
        <w:t>Aktionshistorie</w:t>
      </w:r>
      <w:r w:rsidR="0099694A">
        <w:t xml:space="preserve"> </w:t>
      </w:r>
      <w:r w:rsidR="0092283C">
        <w:t>eine Sonderrolle ein</w:t>
      </w:r>
      <w:r>
        <w:t xml:space="preserve"> und kann sowohl als TD-, als auch als MC-Algorithmus implementiert werden</w:t>
      </w:r>
      <w:r w:rsidR="008B552D">
        <w:t>.</w:t>
      </w:r>
    </w:p>
    <w:p w14:paraId="33F20740" w14:textId="25610769" w:rsidR="004E3CEF" w:rsidRDefault="00A947DD" w:rsidP="00E52494">
      <w:r>
        <w:lastRenderedPageBreak/>
        <w:t>Diese Sonderrolle macht SARSA zu einem interessanten Algorithmus</w:t>
      </w:r>
      <w:r w:rsidR="00643E92">
        <w:t xml:space="preserve"> im Hinblick auf den Einsatz in einem Betriebsleitsystem.</w:t>
      </w:r>
      <w:r w:rsidR="004E3CEF">
        <w:t xml:space="preserve"> Die </w:t>
      </w:r>
      <w:ins w:id="440" w:author="Sebastian Knopf" w:date="2023-01-31T08:22:00Z">
        <w:r w:rsidR="00136F27">
          <w:t>SARSA-</w:t>
        </w:r>
      </w:ins>
      <w:r w:rsidR="004E3CEF">
        <w:t xml:space="preserve">Variante Expected SARSA </w:t>
      </w:r>
      <w:del w:id="441" w:author="Sebastian Knopf" w:date="2023-01-31T08:22:00Z">
        <w:r w:rsidR="004E3CEF" w:rsidDel="00136F27">
          <w:delText xml:space="preserve">verspricht </w:delText>
        </w:r>
      </w:del>
      <w:ins w:id="442" w:author="Sebastian Knopf" w:date="2023-01-31T08:22:00Z">
        <w:r w:rsidR="00136F27">
          <w:t>sticht</w:t>
        </w:r>
        <w:r w:rsidR="00136F27">
          <w:t xml:space="preserve"> </w:t>
        </w:r>
      </w:ins>
      <w:r w:rsidR="004E3CEF">
        <w:t>in der Literatur</w:t>
      </w:r>
      <w:ins w:id="443" w:author="Sebastian Knopf" w:date="2023-01-31T08:22:00Z">
        <w:r w:rsidR="00136F27">
          <w:t xml:space="preserve"> durch</w:t>
        </w:r>
      </w:ins>
      <w:r w:rsidR="004E3CEF">
        <w:t xml:space="preserve"> eine geringere Varianz </w:t>
      </w:r>
      <w:sdt>
        <w:sdtPr>
          <w:alias w:val="To edit, see citavi.com/edit"/>
          <w:tag w:val="CitaviPlaceholder#c95eec95-7b75-40a9-8497-c525f696ea8c"/>
          <w:id w:val="-1182195312"/>
          <w:placeholder>
            <w:docPart w:val="DefaultPlaceholder_-1854013440"/>
          </w:placeholder>
        </w:sdtPr>
        <w:sdtEndPr/>
        <w:sdtContent>
          <w:r w:rsidR="004E3CEF">
            <w:fldChar w:fldCharType="begin"/>
          </w:r>
          <w:r w:rsidR="004E3C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DNlODIzLTVhMDUtNDRlMy05Njc3LWI4MWRmYzIwN2JjNS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MpIn1dfSwiVGFnIjoiQ2l0YXZpUGxhY2Vob2xkZXIjYzk1ZWVjOTUtN2I3NS00MGE5LTg0OTctYzUyNWY2OTZlYThjIiwiVGV4dCI6Iih2Z2wuIHZhbiBTZWlqZW4gZXQgYWwuIDIwMDksIFMuIDMpIiwiV0FJVmVyc2lvbiI6IjYuMTAuMC4wIn0=}</w:instrText>
          </w:r>
          <w:r w:rsidR="004E3CEF">
            <w:fldChar w:fldCharType="separate"/>
          </w:r>
          <w:r w:rsidR="004E3CEF">
            <w:t>(vgl. van Seijen et al. 2009, S. 3)</w:t>
          </w:r>
          <w:r w:rsidR="004E3CEF">
            <w:fldChar w:fldCharType="end"/>
          </w:r>
        </w:sdtContent>
      </w:sdt>
      <w:r w:rsidR="00643E92">
        <w:t xml:space="preserve"> </w:t>
      </w:r>
      <w:r w:rsidR="004E3CEF">
        <w:t>als SARSA selbst</w:t>
      </w:r>
      <w:ins w:id="444" w:author="Sebastian Knopf" w:date="2023-01-31T08:22:00Z">
        <w:r w:rsidR="00136F27">
          <w:t xml:space="preserve"> heraus</w:t>
        </w:r>
      </w:ins>
      <w:r w:rsidR="004E3CEF">
        <w:t xml:space="preserve">. </w:t>
      </w:r>
      <w:r w:rsidR="008B552D">
        <w:t xml:space="preserve">Q-Learning ist als </w:t>
      </w:r>
      <w:r>
        <w:t xml:space="preserve">ältester </w:t>
      </w:r>
      <w:r w:rsidR="00BE5A38">
        <w:t>und z</w:t>
      </w:r>
      <w:r w:rsidR="0063016D">
        <w:t xml:space="preserve">eitgleich wohl auch am weitest entwickelter, modellfreier </w:t>
      </w:r>
      <w:r>
        <w:t>RL-Algorithmus prädestiniert für einen Vergleich.</w:t>
      </w:r>
      <w:del w:id="445" w:author="Sebastian Knopf" w:date="2023-01-31T08:22:00Z">
        <w:r w:rsidR="00B85455" w:rsidDel="00136F27">
          <w:delText xml:space="preserve"> </w:delText>
        </w:r>
      </w:del>
    </w:p>
    <w:p w14:paraId="34FDD0ED" w14:textId="33573752" w:rsidR="00E35C6B" w:rsidRDefault="00E35C6B" w:rsidP="00E52494">
      <w:r>
        <w:t xml:space="preserve">Im </w:t>
      </w:r>
      <w:r w:rsidR="002563BE">
        <w:t>weiteren</w:t>
      </w:r>
      <w:r>
        <w:t xml:space="preserve"> Verlauf der Arbeit </w:t>
      </w:r>
      <w:r w:rsidR="00926AF9">
        <w:t>werden</w:t>
      </w:r>
      <w:r>
        <w:t xml:space="preserve"> also die Algorithmen</w:t>
      </w:r>
    </w:p>
    <w:p w14:paraId="3F75E68F" w14:textId="1B441E43" w:rsidR="00E35C6B" w:rsidRPr="002563BE" w:rsidRDefault="00E35C6B" w:rsidP="002563BE">
      <w:pPr>
        <w:jc w:val="center"/>
        <w:rPr>
          <w:i/>
          <w:iCs/>
        </w:rPr>
      </w:pPr>
      <w:r w:rsidRPr="002563BE">
        <w:rPr>
          <w:i/>
          <w:iCs/>
        </w:rPr>
        <w:t>SARSA</w:t>
      </w:r>
      <w:r w:rsidR="004E3CEF">
        <w:rPr>
          <w:i/>
          <w:iCs/>
        </w:rPr>
        <w:t>, Expected SARSA</w:t>
      </w:r>
      <w:r w:rsidRPr="002563BE">
        <w:rPr>
          <w:i/>
          <w:iCs/>
        </w:rPr>
        <w:t xml:space="preserve"> </w:t>
      </w:r>
      <w:r w:rsidRPr="002563BE">
        <w:t>und</w:t>
      </w:r>
      <w:r w:rsidRPr="002563BE">
        <w:rPr>
          <w:i/>
          <w:iCs/>
        </w:rPr>
        <w:t xml:space="preserve"> Q-Learning</w:t>
      </w:r>
    </w:p>
    <w:p w14:paraId="70404A0B" w14:textId="3BD1AF53" w:rsidR="00E35C6B" w:rsidRDefault="003D12EC" w:rsidP="00E52494">
      <w:r>
        <w:t>in einem Prototyp</w:t>
      </w:r>
      <w:r w:rsidR="002A1841">
        <w:t xml:space="preserve"> </w:t>
      </w:r>
      <w:del w:id="446" w:author="Sebastian Knopf" w:date="2023-01-31T08:23:00Z">
        <w:r w:rsidR="002A1841" w:rsidDel="00136F27">
          <w:delText xml:space="preserve">zur Betriebslenkung von Linienbussen im Störungsfalls eingesetzt </w:delText>
        </w:r>
      </w:del>
      <w:ins w:id="447" w:author="Sebastian Knopf" w:date="2023-01-31T08:23:00Z">
        <w:r w:rsidR="00136F27">
          <w:t xml:space="preserve">implementiert </w:t>
        </w:r>
      </w:ins>
      <w:r w:rsidR="002A1841">
        <w:t>und hinsichtlich ihrer Ergebnisse und Performance miteinander verglichen.</w:t>
      </w:r>
      <w:r w:rsidR="004E3CEF">
        <w:t xml:space="preserve"> Stellenweise wird Expected SARSA auch als E-SARSA abgekürzt.</w:t>
      </w:r>
    </w:p>
    <w:p w14:paraId="41269EAF" w14:textId="114EE6C3" w:rsidR="003D12EC" w:rsidRPr="00C47670" w:rsidRDefault="00C47670" w:rsidP="00396691">
      <w:pPr>
        <w:pStyle w:val="berschrift2"/>
        <w:rPr>
          <w:color w:val="auto"/>
        </w:rPr>
      </w:pPr>
      <w:bookmarkStart w:id="448" w:name="_Toc125899237"/>
      <w:r w:rsidRPr="00C47670">
        <w:rPr>
          <w:color w:val="auto"/>
        </w:rPr>
        <w:t>Modell</w:t>
      </w:r>
      <w:r w:rsidR="00A125E0">
        <w:rPr>
          <w:color w:val="auto"/>
        </w:rPr>
        <w:t>ierung der Umwelt</w:t>
      </w:r>
      <w:r w:rsidR="00A9068D">
        <w:rPr>
          <w:color w:val="auto"/>
        </w:rPr>
        <w:t xml:space="preserve"> zur Simulation</w:t>
      </w:r>
      <w:bookmarkEnd w:id="448"/>
    </w:p>
    <w:p w14:paraId="496CCE35" w14:textId="2E589538" w:rsidR="00C05499" w:rsidRPr="00084E19" w:rsidRDefault="007F2350" w:rsidP="00EE3C9C">
      <w:r>
        <w:t>Zur Implementierung des Prototyp</w:t>
      </w:r>
      <w:r w:rsidR="004A70CC">
        <w:t>s</w:t>
      </w:r>
      <w:r>
        <w:t xml:space="preserve"> ist zunächst notwendig, </w:t>
      </w:r>
      <w:r w:rsidR="00B423CA">
        <w:t xml:space="preserve">die </w:t>
      </w:r>
      <w:ins w:id="449" w:author="Sebastian Knopf" w:date="2023-01-31T08:24:00Z">
        <w:r w:rsidR="00332B02">
          <w:t>Simulationsu</w:t>
        </w:r>
      </w:ins>
      <w:del w:id="450" w:author="Sebastian Knopf" w:date="2023-01-31T08:24:00Z">
        <w:r w:rsidR="00B423CA" w:rsidDel="00332B02">
          <w:delText>U</w:delText>
        </w:r>
      </w:del>
      <w:r w:rsidR="00B423CA">
        <w:t xml:space="preserve">mgebung </w:t>
      </w:r>
      <w:r w:rsidR="0060185C">
        <w:t xml:space="preserve">zu modellieren. </w:t>
      </w:r>
      <w:r w:rsidR="0002551A">
        <w:t xml:space="preserve">Das mag zunächst verwirrend erscheinen, wurden doch im vorhergehenden Unterkapitel SARSA und Q-Learning erst den modellfreien Algorithmen zugeordnet. </w:t>
      </w:r>
      <w:r w:rsidR="009019D7">
        <w:t xml:space="preserve">Zwar wurden </w:t>
      </w:r>
      <w:del w:id="451" w:author="Sebastian Knopf" w:date="2023-01-31T08:24:00Z">
        <w:r w:rsidR="009019D7" w:rsidDel="00332B02">
          <w:delText xml:space="preserve">im vorhergehenden Unterkapitel </w:delText>
        </w:r>
      </w:del>
      <w:r w:rsidR="009019D7">
        <w:t xml:space="preserve">explizit modellfreie Algorithmen für die weitere Betrachtung ausgewählt, das Training erfolgt für gewöhnlich jedoch nicht in einer reellen Umgebung, sondern in einer Simulation derselben </w:t>
      </w:r>
      <w:sdt>
        <w:sdtPr>
          <w:alias w:val="To edit, see citavi.com/edit"/>
          <w:tag w:val="CitaviPlaceholder#370be83d-ee84-4b73-9ce1-e366a5c807de"/>
          <w:id w:val="-200787671"/>
          <w:placeholder>
            <w:docPart w:val="D73EBC61FFE94C50A3812851E88E7796"/>
          </w:placeholder>
        </w:sdtPr>
        <w:sdtEndPr/>
        <w:sdtContent>
          <w:r w:rsidR="009019D7">
            <w:fldChar w:fldCharType="begin"/>
          </w:r>
          <w:r w:rsidR="009019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NTZiNWJkLTI0MzgtNGU4Yi05NzdiLWZhMzMxNDkxNGNiZi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MykifV19LCJUYWciOiJDaXRhdmlQbGFjZWhvbGRlciMzNzBiZTgzZC1lZTg0LTRiNzMtOWNlMS1lMzY2YTVjODA3ZGUiLCJUZXh0IjoiKHZnbC4gSHViZXIgMjAxOCwgUy4gMjMpIiwiV0FJVmVyc2lvbiI6IjYuMTAuMC4wIn0=}</w:instrText>
          </w:r>
          <w:r w:rsidR="009019D7">
            <w:fldChar w:fldCharType="separate"/>
          </w:r>
          <w:r w:rsidR="00227B66">
            <w:t>(vgl. Huber 2018, S. 23)</w:t>
          </w:r>
          <w:r w:rsidR="009019D7">
            <w:fldChar w:fldCharType="end"/>
          </w:r>
        </w:sdtContent>
      </w:sdt>
      <w:r w:rsidR="009019D7">
        <w:t xml:space="preserve">. Zunächst muss also die Umgebung modelliert werden. </w:t>
      </w:r>
      <w:r w:rsidR="0060185C">
        <w:t xml:space="preserve">Mit Modellierung im engeren Sinne ist hier die </w:t>
      </w:r>
      <w:r w:rsidR="005E0590">
        <w:t>Überführung aller</w:t>
      </w:r>
      <w:r w:rsidR="003D5032">
        <w:t xml:space="preserve"> relevanten</w:t>
      </w:r>
      <w:r w:rsidR="005E0590">
        <w:t xml:space="preserve"> Bedingungen aus der Praxis in eine allgemeine, mathematisch verwert</w:t>
      </w:r>
      <w:r w:rsidR="003D5032">
        <w:t xml:space="preserve">bare Form gemeint. </w:t>
      </w:r>
      <w:r w:rsidR="00CE4262">
        <w:t>Dies</w:t>
      </w:r>
      <w:r w:rsidR="0088514D">
        <w:t>e Transformation komplexer, reeller Eigenschaften einer Umgebung</w:t>
      </w:r>
      <w:r w:rsidR="0019185B">
        <w:t xml:space="preserve"> in eine vereinfachte mathematische Darstellung</w:t>
      </w:r>
      <w:r w:rsidR="00CE4262">
        <w:t xml:space="preserve"> entspricht per Definition einem mathematischen Modell </w:t>
      </w:r>
      <w:sdt>
        <w:sdtPr>
          <w:alias w:val="To edit, see citavi.com/edit"/>
          <w:tag w:val="CitaviPlaceholder#24e071ad-bab8-4a77-b18b-bb0016cbde0f"/>
          <w:id w:val="-723439367"/>
          <w:placeholder>
            <w:docPart w:val="DefaultPlaceholder_-1854013440"/>
          </w:placeholder>
        </w:sdtPr>
        <w:sdtEndPr/>
        <w:sdtContent>
          <w:r w:rsidR="00D87ADA">
            <w:fldChar w:fldCharType="begin"/>
          </w:r>
          <w:r w:rsidR="00001A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2IwOTc5LWZkMzQtNGNjZS05NzMzLTgxYzkwNmQxMjZiOCIsIlJhbmdlTGVuZ3RoIjoyOCwiUmVmZXJlbmNlSWQiOiI0NDdjYWU1NC1mYWI0LTRkYmItOTZjYS05M2MzNTRiODgx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zk3OC0zLTY1OC0yNDkxNy01XzIiLCJVcmlTdHJpbmciOiJodHRwczovL2RvaS5vcmcvMTAuMTAwNy85NzgtMy02NTgtMjQ5MTctNV8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85NzgtMy02NTgtMjQ5MTctNSIsIkVkaXRvcnMiOlt7IiRyZWYiOiI3In1dLCJFdmFsdWF0aW9uQ29tcGxleGl0eSI6MCwiRXZhbHVhdGlvblNvdXJjZVRleHRGb3JtYXQiOjAsIkdyb3VwcyI6W10sIkhhc0xhYmVsMSI6ZmFsc2UsIkhhc0xhYmVsMiI6ZmFsc2UsIklzYm4iOiI5NzgtMy02NTgtMjQ5MTYtO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DcvOTc4LTMtNjU4LTI0OTE3LTUiLCJVcmlTdHJpbmciOiJodHRwczovL2RvaS5vcmcvMTAuMTAwNy85NzgtMy02NTgtMjQ5MTct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NFQwODo1NTo0NiIsIk1vZGlmaWVkQnkiOiJfU2ViYXN0aWFuIEtub3BmIiwiSWQiOiJjM2ViNzRjMi1kNjAwLTQ0MzItYWYxMS0yOTcxZmFmMWMyOWYiLCJNb2RpZmllZE9uIjoiMjAyMi0xMi0xNFQwODo1NTo0NiIsIlByb2plY3QiOnsiJHJlZiI6IjgifX1dLCJPcmdhbml6YXRpb25zIjpbXSwiT3RoZXJzSW52b2x2ZWQiOltdLCJQbGFjZU9mUHVibGljYXRpb24iOiJXaWVzYmFkZW4iLCJQdWJsaXNoZXJzIjpbeyIkaWQiOiIxNi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PcmlnaW5hbFN0cmluZyI6IjIwMSIsIlN0YXJ0UGFnZSI6eyIkaWQiOiIyMSIsIiR0eXBlIjoiU3dpc3NBY2FkZW1pYy5QYWdlTnVtYmVyLCBTd2lzc0FjYWRlbWljIiwiSXNGdWxseU51bWVyaWMiOnRydWUsIk51bWJlciI6MjAxLCJOdW1iZXJpbmdUeXBlIjowLCJOdW1lcmFsU3lzdGVtIjowLCJPcmlnaW5hbFN0cmluZyI6IjIwMSIsIlByZXR0eVN0cmluZyI6IjIwMSJ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VXNlclxcQXBwRGF0YVxcTG9jYWxcXFRlbXBcXHYxaWs0a3l5LmpwZyIsIlVyaVN0cmluZyI6ImU0NzkxNDliLWI5YmQtNDRhMS1iODI3LWEyMTcyNzg0ZWQ5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A3Lzk3OC0zLTgzNDgtMTk4MC0yIiwiVXJpU3RyaW5nIjoiaHR0cHM6Ly9kb2kub3JnLzEwLjEwMDcvOTc4LTMtODM0OC0xOTgwLTI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}</w:instrText>
          </w:r>
          <w:r w:rsidR="00D87ADA">
            <w:fldChar w:fldCharType="separate"/>
          </w:r>
          <w:r w:rsidR="00227B66">
            <w:t xml:space="preserve">(vgl. </w:t>
          </w:r>
          <w:proofErr w:type="spellStart"/>
          <w:r w:rsidR="00227B66">
            <w:t>Rellensmann</w:t>
          </w:r>
          <w:proofErr w:type="spellEnd"/>
          <w:r w:rsidR="00227B66">
            <w:t xml:space="preserve"> 2019, S. 5; Nahrstedt 2012, S. 201)</w:t>
          </w:r>
          <w:r w:rsidR="00D87ADA">
            <w:fldChar w:fldCharType="end"/>
          </w:r>
        </w:sdtContent>
      </w:sdt>
      <w:r w:rsidR="00882626">
        <w:t>.</w:t>
      </w:r>
    </w:p>
    <w:p w14:paraId="63E60D3E" w14:textId="0EA25BA8" w:rsidR="00DA6DBC" w:rsidRDefault="00BF5CDD" w:rsidP="0029028D">
      <w:pPr>
        <w:pStyle w:val="berschrift3"/>
      </w:pPr>
      <w:bookmarkStart w:id="452" w:name="_Ref122011764"/>
      <w:bookmarkStart w:id="453" w:name="_Toc125899238"/>
      <w:r>
        <w:t>Anlehnung an Markov-Entscheidungsprozesse</w:t>
      </w:r>
      <w:bookmarkEnd w:id="452"/>
      <w:bookmarkEnd w:id="453"/>
    </w:p>
    <w:p w14:paraId="3EEC8CE4" w14:textId="7A40AEA0" w:rsidR="00084E19" w:rsidRDefault="0084360F" w:rsidP="00084E19">
      <w:pPr>
        <w:rPr>
          <w:rFonts w:eastAsiaTheme="minorEastAsia"/>
        </w:rPr>
      </w:pPr>
      <w:r>
        <w:t xml:space="preserve">Zur Modellierung der Simulationsumgebung für den </w:t>
      </w:r>
      <w:ins w:id="454" w:author="Sebastian Knopf" w:date="2023-01-31T08:25:00Z">
        <w:r w:rsidR="000B5574">
          <w:t>RL-</w:t>
        </w:r>
      </w:ins>
      <w:r>
        <w:t xml:space="preserve">Agenten eignet sich ein MEP </w:t>
      </w:r>
      <w:sdt>
        <w:sdtPr>
          <w:alias w:val="To edit, see citavi.com/edit"/>
          <w:tag w:val="CitaviPlaceholder#df9cf02f-4735-419e-8e4b-f033129c9296"/>
          <w:id w:val="-176350352"/>
          <w:placeholder>
            <w:docPart w:val="DefaultPlaceholder_-1854013440"/>
          </w:placeholder>
        </w:sdtPr>
        <w:sdtEndPr/>
        <w:sdtContent>
          <w:r w:rsidR="00C475E1">
            <w:fldChar w:fldCharType="begin"/>
          </w:r>
          <w:r w:rsidR="00AE654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ZDNhYzZlLWM3MDctNDQ4Yi1iOGQzLWY0MjBlMjBlMDEzMSIsIlJhbmdlTGVuZ3RoIjoyNC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iLCJTdGFydFBhZ2UiOnsiJGlkIjoiNSIsIiR0eXBlIjoiU3dpc3NBY2FkZW1pYy5QYWdlTnVtYmVyLCBTd2lzc0FjYWRlbWljIiwiSXNGdWxseU51bWVyaWMiOnRydWUsIk51bWJlciI6MTUsIk51bWJlcmluZ1R5cGUiOjAsIk51bWVyYWxTeXN0ZW0iOjAsIk9yaWdpbmFsU3RyaW5nIjoiMTUiLCJQcmV0dHlTdHJpbmciOiIx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WMwZmRmZmEtZGM0Yy00MWU5LWI3NmQtOTA1NjgxMWVkMzcyIiwiUmFuZ2VTdGFydCI6MjQsIlJhbmdlTGVuZ3RoIjoxOCwiUmVmZXJlbmNlSWQiOiJkZTQxM2MyMy03NWNmLTQ2ODEtOTQzYi00MjhlMzVmMDE1MjI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IiwiU3RhcnRQYWdlIjp7IiRpZCI6IjE4IiwiJHR5cGUiOiJTd2lzc0FjYWRlbWljLlBhZ2VOdW1iZXIsIFN3aXNzQWNhZGVtaWMiLCJJc0Z1bGx5TnVtZXJpYyI6dHJ1ZSwiTnVtYmVyIjo3LCJOdW1iZXJpbmdUeXBlIjowLCJOdW1lcmFsU3lzdGVtIjowLCJPcmlnaW5hbFN0cmluZyI6IjciLCJQcmV0dHlTdHJpbmciOiI3In19LCJSZWZlcmVuY2UiOnsiJGlkIjoiMTkiLCIkdHlwZSI6IlN3aXNzQWNhZGVtaWMuQ2l0YXZpLlJlZmVyZW5jZSwgU3dpc3NBY2FkZW1pYy5DaXRhdmkiLCJBYnN0cmFjdENvbXBsZXhpdHkiOjAsIkFic3RyYWN0U291cmNlVGV4dEZvcm1hdCI6MCwiQWNjZXNzRGF0ZSI6IjE0LjEyLjIwMjIiLCJBdXRob3JzIjpbeyIkaWQiOiIyMC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yZWYiOiI4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d3dy5taS5mdS1iZXJsaW4uZGUvaW5mL2dyb3Vwcy9hZy1raS9UaGVzZXMvQ29tcGxldGVkLXRoZXNlcy9NYXN0ZXJfRGlwbG9tYS10aGVzZXMvMjAxOS9XaXR0L01BLVdpdHQucGRmIiwiVXJpU3RyaW5nIjoiaHR0cHM6Ly93d3cubWkuZnUtYmVybGluLmRlL2luZi9ncm91cHMvYWcta2kvVGhlc2VzL0NvbXBsZXRlZC10aGVzZXMvTWFzdGVyX0RpcGxvbWEtdGhlc2VzLzIwMTkvV2l0dC9NQS1XaXR0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TG9yZW56IDIwMjAsIFMuIDE1OyBXaXR0IDIwMTksIFMuIDcpIn1dfSwiVGFnIjoiQ2l0YXZpUGxhY2Vob2xkZXIjZGY5Y2YwMmYtNDczNS00MTllLThlNGItZjAzMzEyOWM5Mjk2IiwiVGV4dCI6Iih2Z2wuIExvcmVueiAyMDIwLCBTLiAxNTsgV2l0dCAyMDE5LCBTLiA3KSIsIldBSVZlcnNpb24iOiI2LjEwLjAuMCJ9}</w:instrText>
          </w:r>
          <w:r w:rsidR="00C475E1">
            <w:fldChar w:fldCharType="separate"/>
          </w:r>
          <w:r w:rsidR="00227B66">
            <w:t>(vgl. Lorenz 2020, S. 15; Witt 2019, S. 7)</w:t>
          </w:r>
          <w:r w:rsidR="00C475E1">
            <w:fldChar w:fldCharType="end"/>
          </w:r>
        </w:sdtContent>
      </w:sdt>
      <w:r w:rsidR="00BA022E">
        <w:t xml:space="preserve">. </w:t>
      </w:r>
      <w:del w:id="455" w:author="Sebastian Knopf" w:date="2023-01-31T08:25:00Z">
        <w:r w:rsidR="00000EF3" w:rsidDel="000B5574">
          <w:delText xml:space="preserve">Sie </w:delText>
        </w:r>
      </w:del>
      <w:ins w:id="456" w:author="Sebastian Knopf" w:date="2023-01-31T08:25:00Z">
        <w:r w:rsidR="000B5574">
          <w:t>Dieser</w:t>
        </w:r>
        <w:r w:rsidR="000B5574">
          <w:t xml:space="preserve"> </w:t>
        </w:r>
      </w:ins>
      <w:del w:id="457" w:author="Sebastian Knopf" w:date="2023-01-31T08:25:00Z">
        <w:r w:rsidR="00000EF3" w:rsidDel="000B5574">
          <w:delText xml:space="preserve">werden </w:delText>
        </w:r>
      </w:del>
      <w:ins w:id="458" w:author="Sebastian Knopf" w:date="2023-01-31T08:25:00Z">
        <w:r w:rsidR="000B5574">
          <w:t>wird</w:t>
        </w:r>
        <w:r w:rsidR="000B5574">
          <w:t xml:space="preserve"> </w:t>
        </w:r>
      </w:ins>
      <w:r w:rsidR="00000EF3">
        <w:t xml:space="preserve">durch das Tupel </w:t>
      </w:r>
      <m:oMath>
        <m:r>
          <w:rPr>
            <w:rFonts w:ascii="Cambria Math" w:hAnsi="Cambria Math"/>
          </w:rPr>
          <m:t>(S, A, p, r, γ)</m:t>
        </m:r>
      </m:oMath>
      <w:r w:rsidR="00A346AA">
        <w:rPr>
          <w:rFonts w:eastAsiaTheme="minorEastAsia"/>
        </w:rPr>
        <w:t xml:space="preserve"> beschrie</w:t>
      </w:r>
      <w:proofErr w:type="spellStart"/>
      <w:r w:rsidR="00A346AA">
        <w:rPr>
          <w:rFonts w:eastAsiaTheme="minorEastAsia"/>
        </w:rPr>
        <w:t>ben</w:t>
      </w:r>
      <w:proofErr w:type="spellEnd"/>
      <w:r w:rsidR="00A346AA">
        <w:rPr>
          <w:rFonts w:eastAsiaTheme="minorEastAsia"/>
        </w:rPr>
        <w:t>, wobei</w:t>
      </w:r>
    </w:p>
    <w:p w14:paraId="558787D7" w14:textId="105936D1" w:rsidR="00A346AA" w:rsidRPr="00A346AA" w:rsidRDefault="00A346AA" w:rsidP="00A346AA">
      <w:pPr>
        <w:pStyle w:val="Listenabsatz"/>
        <w:numPr>
          <w:ilvl w:val="0"/>
          <w:numId w:val="46"/>
        </w:numPr>
      </w:pPr>
      <m:oMath>
        <m:r>
          <w:rPr>
            <w:rFonts w:ascii="Cambria Math" w:hAnsi="Cambria Math"/>
          </w:rPr>
          <m:t>S</m:t>
        </m:r>
      </m:oMath>
      <w:r>
        <w:rPr>
          <w:rFonts w:eastAsiaTheme="minorEastAsia"/>
        </w:rPr>
        <w:t xml:space="preserve"> die Menge der möglichen Zustände</w:t>
      </w:r>
    </w:p>
    <w:p w14:paraId="7E9C4547" w14:textId="5CFA9CEF" w:rsidR="00A346AA" w:rsidRPr="000F7DB7" w:rsidRDefault="00A346AA" w:rsidP="00A346AA">
      <w:pPr>
        <w:pStyle w:val="Listenabsatz"/>
        <w:numPr>
          <w:ilvl w:val="0"/>
          <w:numId w:val="46"/>
        </w:numPr>
      </w:pPr>
      <m:oMath>
        <m:r>
          <w:rPr>
            <w:rFonts w:ascii="Cambria Math" w:hAnsi="Cambria Math"/>
          </w:rPr>
          <m:t>A</m:t>
        </m:r>
      </m:oMath>
      <w:r>
        <w:rPr>
          <w:rFonts w:eastAsiaTheme="minorEastAsia"/>
        </w:rPr>
        <w:t xml:space="preserve"> die Menge der möglichen Aktionen</w:t>
      </w:r>
    </w:p>
    <w:p w14:paraId="58FAFDD7" w14:textId="69F38E14" w:rsidR="000F7DB7" w:rsidRPr="000F7DB7" w:rsidRDefault="000F7DB7" w:rsidP="00A346AA">
      <w:pPr>
        <w:pStyle w:val="Listenabsatz"/>
        <w:numPr>
          <w:ilvl w:val="0"/>
          <w:numId w:val="46"/>
        </w:numPr>
      </w:pPr>
      <m:oMath>
        <m:r>
          <w:rPr>
            <w:rFonts w:ascii="Cambria Math" w:eastAsiaTheme="minorEastAsia" w:hAnsi="Cambria Math"/>
          </w:rPr>
          <m:t>p</m:t>
        </m:r>
      </m:oMath>
      <w:r>
        <w:rPr>
          <w:rFonts w:eastAsiaTheme="minorEastAsia"/>
        </w:rPr>
        <w:t xml:space="preserve"> die Übergangswahrscheinlichkeitsfunktion</w:t>
      </w:r>
    </w:p>
    <w:p w14:paraId="14A50D69" w14:textId="6CC7C2E0" w:rsidR="000F7DB7" w:rsidRPr="007D63B9" w:rsidRDefault="000F7DB7" w:rsidP="00A346AA">
      <w:pPr>
        <w:pStyle w:val="Listenabsatz"/>
        <w:numPr>
          <w:ilvl w:val="0"/>
          <w:numId w:val="46"/>
        </w:numPr>
      </w:pPr>
      <m:oMath>
        <m:r>
          <w:rPr>
            <w:rFonts w:ascii="Cambria Math" w:eastAsiaTheme="minorEastAsia" w:hAnsi="Cambria Math"/>
          </w:rPr>
          <w:lastRenderedPageBreak/>
          <m:t>r</m:t>
        </m:r>
      </m:oMath>
      <w:r w:rsidR="007D63B9">
        <w:rPr>
          <w:rFonts w:eastAsiaTheme="minorEastAsia"/>
        </w:rPr>
        <w:t xml:space="preserve"> die </w:t>
      </w:r>
      <w:r w:rsidR="007952E6">
        <w:rPr>
          <w:rFonts w:eastAsiaTheme="minorEastAsia"/>
        </w:rPr>
        <w:t>Gewinn</w:t>
      </w:r>
      <w:r w:rsidR="002E1E68">
        <w:rPr>
          <w:rFonts w:eastAsiaTheme="minorEastAsia"/>
        </w:rPr>
        <w:t>funktion</w:t>
      </w:r>
    </w:p>
    <w:p w14:paraId="7617A42C" w14:textId="0139AA0B" w:rsidR="007D63B9" w:rsidRPr="006508C2" w:rsidRDefault="007D63B9" w:rsidP="00A346AA">
      <w:pPr>
        <w:pStyle w:val="Listenabsatz"/>
        <w:numPr>
          <w:ilvl w:val="0"/>
          <w:numId w:val="46"/>
        </w:numPr>
      </w:pPr>
      <w:r>
        <w:t xml:space="preserve">und </w:t>
      </w:r>
      <m:oMath>
        <m:r>
          <w:rPr>
            <w:rFonts w:ascii="Cambria Math" w:hAnsi="Cambria Math"/>
          </w:rPr>
          <m:t>γ</m:t>
        </m:r>
      </m:oMath>
      <w:r>
        <w:rPr>
          <w:rFonts w:eastAsiaTheme="minorEastAsia"/>
        </w:rPr>
        <w:t xml:space="preserve"> </w:t>
      </w:r>
      <w:r w:rsidR="006508C2">
        <w:rPr>
          <w:rFonts w:eastAsiaTheme="minorEastAsia"/>
        </w:rPr>
        <w:t xml:space="preserve">der </w:t>
      </w:r>
      <w:r w:rsidR="00E97061">
        <w:rPr>
          <w:rFonts w:eastAsiaTheme="minorEastAsia"/>
        </w:rPr>
        <w:t>Diskontierungsfaktor</w:t>
      </w:r>
    </w:p>
    <w:p w14:paraId="7172887E" w14:textId="2EE2F5F7" w:rsidR="006508C2" w:rsidRDefault="006508C2" w:rsidP="006508C2">
      <w:r>
        <w:t>sind.</w:t>
      </w:r>
    </w:p>
    <w:p w14:paraId="3F52C6CF" w14:textId="44CED5AB" w:rsidR="00C61127" w:rsidRDefault="007D5920" w:rsidP="006508C2">
      <w:r>
        <w:t>Der aktuelle Zustand ergibt sich aus dem Fahrweg, dem aktuell gewählten Umleitung und dem eingetretenen Störfall.</w:t>
      </w:r>
      <w:r w:rsidR="005C0E55">
        <w:t xml:space="preserve"> Diese drei Informationen werden </w:t>
      </w:r>
      <w:r w:rsidR="00E77C3E">
        <w:t>numerisch abgebildet und zu einem Tupel zusammengefasst.</w:t>
      </w:r>
      <w:r w:rsidR="00357770">
        <w:t xml:space="preserve"> </w:t>
      </w:r>
      <w:r w:rsidR="003D4134">
        <w:t>Ausgehend von vier betrachteten Linien</w:t>
      </w:r>
      <w:r w:rsidR="005B0750">
        <w:t xml:space="preserve"> mit jeweils vier bekannten Umleitungsfahrwegen und </w:t>
      </w:r>
      <w:r w:rsidR="00F0106E">
        <w:t xml:space="preserve">einem </w:t>
      </w:r>
      <w:r w:rsidR="00410A65">
        <w:t>Streckennetz mit 6416 Knotenpunkten ein möglicher Zustandsraum von</w:t>
      </w:r>
    </w:p>
    <w:p w14:paraId="1D26A373" w14:textId="0A12DF65" w:rsidR="00410A65" w:rsidRPr="00A701C0" w:rsidRDefault="00755F4E" w:rsidP="00410A65">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m:t>
          </m:r>
          <m:d>
            <m:dPr>
              <m:begChr m:val="|"/>
              <m:endChr m:val="|"/>
              <m:ctrlPr>
                <w:rPr>
                  <w:rFonts w:ascii="Cambria Math" w:hAnsi="Cambria Math"/>
                  <w:i/>
                </w:rPr>
              </m:ctrlPr>
            </m:dPr>
            <m:e>
              <m:r>
                <w:rPr>
                  <w:rFonts w:ascii="Cambria Math" w:hAnsi="Cambria Math"/>
                </w:rPr>
                <m:t>N</m:t>
              </m:r>
            </m:e>
          </m:d>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4*4</m:t>
              </m:r>
            </m:e>
          </m:d>
          <m:r>
            <w:rPr>
              <w:rFonts w:ascii="Cambria Math" w:eastAsiaTheme="minorEastAsia" w:hAnsi="Cambria Math"/>
            </w:rPr>
            <m:t xml:space="preserve">*6416=410624 </m:t>
          </m:r>
        </m:oMath>
      </m:oMathPara>
    </w:p>
    <w:p w14:paraId="725F2A06" w14:textId="30503C85" w:rsidR="00410A65" w:rsidRDefault="00F449B4" w:rsidP="006508C2">
      <w:r>
        <w:t xml:space="preserve">Zuständen, 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bekannten Umleitungsfahrwege und </w:t>
      </w:r>
      <m:oMath>
        <m:d>
          <m:dPr>
            <m:begChr m:val="|"/>
            <m:endChr m:val="|"/>
            <m:ctrlPr>
              <w:rPr>
                <w:rFonts w:ascii="Cambria Math" w:hAnsi="Cambria Math"/>
                <w:i/>
              </w:rPr>
            </m:ctrlPr>
          </m:dPr>
          <m:e>
            <m:r>
              <w:rPr>
                <w:rFonts w:ascii="Cambria Math" w:hAnsi="Cambria Math"/>
              </w:rPr>
              <m:t>N</m:t>
            </m:r>
          </m:e>
        </m:d>
      </m:oMath>
      <w:r w:rsidR="00C84E3A">
        <w:rPr>
          <w:rFonts w:eastAsiaTheme="minorEastAsia"/>
        </w:rPr>
        <w:t xml:space="preserve"> die Anzahl der Knotenpunkte</w:t>
      </w:r>
      <w:r w:rsidR="00391A3E">
        <w:rPr>
          <w:rFonts w:eastAsiaTheme="minorEastAsia"/>
        </w:rPr>
        <w:t xml:space="preserve"> im Streckennetz </w:t>
      </w:r>
      <w:r w:rsidR="00CD2012">
        <w:rPr>
          <w:rFonts w:eastAsiaTheme="minorEastAsia"/>
        </w:rPr>
        <w:t>sind.</w:t>
      </w:r>
      <w:r w:rsidR="00F876A0">
        <w:rPr>
          <w:rFonts w:eastAsiaTheme="minorEastAsia"/>
        </w:rPr>
        <w:t xml:space="preserve"> </w:t>
      </w:r>
    </w:p>
    <w:p w14:paraId="62FB5C04" w14:textId="20662EBA" w:rsidR="00301653" w:rsidRDefault="000B5574" w:rsidP="00204923">
      <w:pPr>
        <w:rPr>
          <w:rFonts w:eastAsiaTheme="minorEastAsia"/>
        </w:rPr>
      </w:pPr>
      <w:r>
        <w:rPr>
          <w:noProof/>
        </w:rPr>
        <mc:AlternateContent>
          <mc:Choice Requires="wps">
            <w:drawing>
              <wp:anchor distT="0" distB="0" distL="114300" distR="114300" simplePos="0" relativeHeight="251694108" behindDoc="0" locked="0" layoutInCell="1" allowOverlap="1" wp14:anchorId="6F5CFE0D" wp14:editId="50AC9175">
                <wp:simplePos x="0" y="0"/>
                <wp:positionH relativeFrom="column">
                  <wp:posOffset>812800</wp:posOffset>
                </wp:positionH>
                <wp:positionV relativeFrom="paragraph">
                  <wp:posOffset>4541520</wp:posOffset>
                </wp:positionV>
                <wp:extent cx="4130675" cy="635"/>
                <wp:effectExtent l="0" t="0" r="0" b="0"/>
                <wp:wrapTopAndBottom/>
                <wp:docPr id="206" name="Textfeld 206"/>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14:paraId="593820BC" w14:textId="351DA154" w:rsidR="004F05A7" w:rsidRPr="00D34109" w:rsidRDefault="004F05A7" w:rsidP="004F05A7">
                            <w:pPr>
                              <w:pStyle w:val="Beschriftung"/>
                              <w:rPr>
                                <w:noProof/>
                                <w:sz w:val="21"/>
                              </w:rPr>
                            </w:pPr>
                            <w:bookmarkStart w:id="459" w:name="_Toc125899275"/>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0E5A92">
                              <w:rPr>
                                <w:b/>
                                <w:bCs w:val="0"/>
                                <w:noProof/>
                              </w:rPr>
                              <w:t>18</w:t>
                            </w:r>
                            <w:r w:rsidRPr="004F05A7">
                              <w:rPr>
                                <w:b/>
                                <w:bCs w:val="0"/>
                              </w:rPr>
                              <w:fldChar w:fldCharType="end"/>
                            </w:r>
                            <w:r w:rsidRPr="004F05A7">
                              <w:rPr>
                                <w:b/>
                                <w:bCs w:val="0"/>
                              </w:rPr>
                              <w:t>:</w:t>
                            </w:r>
                            <w:r>
                              <w:t xml:space="preserve"> Relevanz von Knotenpunkten zur Beurteilung der Zustandsmenge</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CFE0D" id="Textfeld 206" o:spid="_x0000_s1060" type="#_x0000_t202" style="position:absolute;left:0;text-align:left;margin-left:64pt;margin-top:357.6pt;width:325.25pt;height:.05pt;z-index:251694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zb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yc149umWM0mx2c1t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" stroked="f">
                <v:textbox style="mso-fit-shape-to-text:t" inset="0,0,0,0">
                  <w:txbxContent>
                    <w:p w14:paraId="593820BC" w14:textId="351DA154" w:rsidR="004F05A7" w:rsidRPr="00D34109" w:rsidRDefault="004F05A7" w:rsidP="004F05A7">
                      <w:pPr>
                        <w:pStyle w:val="Beschriftung"/>
                        <w:rPr>
                          <w:noProof/>
                          <w:sz w:val="21"/>
                        </w:rPr>
                      </w:pPr>
                      <w:bookmarkStart w:id="460" w:name="_Toc125899275"/>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0E5A92">
                        <w:rPr>
                          <w:b/>
                          <w:bCs w:val="0"/>
                          <w:noProof/>
                        </w:rPr>
                        <w:t>18</w:t>
                      </w:r>
                      <w:r w:rsidRPr="004F05A7">
                        <w:rPr>
                          <w:b/>
                          <w:bCs w:val="0"/>
                        </w:rPr>
                        <w:fldChar w:fldCharType="end"/>
                      </w:r>
                      <w:r w:rsidRPr="004F05A7">
                        <w:rPr>
                          <w:b/>
                          <w:bCs w:val="0"/>
                        </w:rPr>
                        <w:t>:</w:t>
                      </w:r>
                      <w:r>
                        <w:t xml:space="preserve"> Relevanz von Knotenpunkten zur Beurteilung der Zustandsmenge</w:t>
                      </w:r>
                      <w:bookmarkEnd w:id="460"/>
                    </w:p>
                  </w:txbxContent>
                </v:textbox>
                <w10:wrap type="topAndBottom"/>
              </v:shape>
            </w:pict>
          </mc:Fallback>
        </mc:AlternateContent>
      </w:r>
      <w:r>
        <w:rPr>
          <w:noProof/>
        </w:rPr>
        <w:drawing>
          <wp:anchor distT="0" distB="0" distL="114300" distR="114300" simplePos="0" relativeHeight="251692060" behindDoc="0" locked="0" layoutInCell="1" allowOverlap="1" wp14:anchorId="1A1850EB" wp14:editId="59352747">
            <wp:simplePos x="0" y="0"/>
            <wp:positionH relativeFrom="page">
              <wp:posOffset>1713230</wp:posOffset>
            </wp:positionH>
            <wp:positionV relativeFrom="paragraph">
              <wp:posOffset>1813102</wp:posOffset>
            </wp:positionV>
            <wp:extent cx="4130675" cy="2671445"/>
            <wp:effectExtent l="0" t="0" r="3175" b="0"/>
            <wp:wrapTopAndBottom/>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0675" cy="2671445"/>
                    </a:xfrm>
                    <a:prstGeom prst="rect">
                      <a:avLst/>
                    </a:prstGeom>
                  </pic:spPr>
                </pic:pic>
              </a:graphicData>
            </a:graphic>
            <wp14:sizeRelH relativeFrom="margin">
              <wp14:pctWidth>0</wp14:pctWidth>
            </wp14:sizeRelH>
            <wp14:sizeRelV relativeFrom="margin">
              <wp14:pctHeight>0</wp14:pctHeight>
            </wp14:sizeRelV>
          </wp:anchor>
        </w:drawing>
      </w:r>
      <w:r w:rsidR="00A701C0">
        <w:rPr>
          <w:rFonts w:eastAsiaTheme="minorEastAsia"/>
        </w:rPr>
        <w:t>In der Praxis dürfte d</w:t>
      </w:r>
      <w:r w:rsidR="002C7DC8">
        <w:rPr>
          <w:rFonts w:eastAsiaTheme="minorEastAsia"/>
        </w:rPr>
        <w:t xml:space="preserve">ie </w:t>
      </w:r>
      <w:r w:rsidR="00C6333C">
        <w:rPr>
          <w:rFonts w:eastAsiaTheme="minorEastAsia"/>
        </w:rPr>
        <w:t xml:space="preserve">relevante </w:t>
      </w:r>
      <w:r w:rsidR="002C7DC8">
        <w:rPr>
          <w:rFonts w:eastAsiaTheme="minorEastAsia"/>
        </w:rPr>
        <w:t xml:space="preserve">Zustandsmenge </w:t>
      </w:r>
      <m:oMath>
        <m:r>
          <w:rPr>
            <w:rFonts w:ascii="Cambria Math" w:hAnsi="Cambria Math"/>
          </w:rPr>
          <m:t>S</m:t>
        </m:r>
      </m:oMath>
      <w:r w:rsidR="002C7DC8">
        <w:rPr>
          <w:rFonts w:eastAsiaTheme="minorEastAsia"/>
        </w:rPr>
        <w:t xml:space="preserve"> jedoch viel kleiner sein, da die theoretische Annahme </w:t>
      </w:r>
      <w:r w:rsidR="00D723F8">
        <w:rPr>
          <w:rFonts w:eastAsiaTheme="minorEastAsia"/>
        </w:rPr>
        <w:t>jeden einzelnen Knotenpunkt für alle Linien in Betracht zieht</w:t>
      </w:r>
      <w:r w:rsidR="00841C28">
        <w:rPr>
          <w:rFonts w:eastAsiaTheme="minorEastAsia"/>
        </w:rPr>
        <w:t>.</w:t>
      </w:r>
      <w:r w:rsidR="00C6333C">
        <w:rPr>
          <w:rFonts w:eastAsiaTheme="minorEastAsia"/>
        </w:rPr>
        <w:t xml:space="preserve"> In der Realität </w:t>
      </w:r>
      <w:r w:rsidR="00990003">
        <w:rPr>
          <w:rFonts w:eastAsiaTheme="minorEastAsia"/>
        </w:rPr>
        <w:t xml:space="preserve">sind jedoch nur die </w:t>
      </w:r>
      <w:r w:rsidR="007A48FB">
        <w:rPr>
          <w:rFonts w:eastAsiaTheme="minorEastAsia"/>
        </w:rPr>
        <w:t>Zustände interessant, in denen der gestörte Knotenpunkt auch innerhalb der gewählten Linie liegt.</w:t>
      </w:r>
      <w:ins w:id="461" w:author="Sebastian Knopf" w:date="2023-01-31T08:28:00Z">
        <w:r>
          <w:rPr>
            <w:rFonts w:eastAsiaTheme="minorEastAsia"/>
          </w:rPr>
          <w:t xml:space="preserve"> Knotenpunkte, die nicht Teil eines regulären Linienweges si</w:t>
        </w:r>
      </w:ins>
      <w:ins w:id="462" w:author="Sebastian Knopf" w:date="2023-01-31T08:29:00Z">
        <w:r>
          <w:rPr>
            <w:rFonts w:eastAsiaTheme="minorEastAsia"/>
          </w:rPr>
          <w:t>nd, sind folglich nicht von Interesse.</w:t>
        </w:r>
      </w:ins>
      <w:r w:rsidR="007A48FB">
        <w:rPr>
          <w:rFonts w:eastAsiaTheme="minorEastAsia"/>
        </w:rPr>
        <w:t xml:space="preserve"> Außerdem </w:t>
      </w:r>
      <w:r w:rsidR="00276772">
        <w:rPr>
          <w:rFonts w:eastAsiaTheme="minorEastAsia"/>
        </w:rPr>
        <w:t>könnten Knotenpunkte nach Streckenabschnitt gruppiert</w:t>
      </w:r>
      <w:r w:rsidR="00301653">
        <w:rPr>
          <w:rFonts w:eastAsiaTheme="minorEastAsia"/>
        </w:rPr>
        <w:t xml:space="preserve"> werden, was eine weitere Verkleinerung der Zustandsmenge zur Folge hat. Die Bedeutung dieser Gruppierung soll anhand des folgenden Kartenausschnittes verdeutlicht werden:</w:t>
      </w:r>
    </w:p>
    <w:p w14:paraId="6075E253" w14:textId="42A1FFCA" w:rsidR="00301653" w:rsidRDefault="004F05A7" w:rsidP="00204923">
      <w:pPr>
        <w:rPr>
          <w:rFonts w:eastAsiaTheme="minorEastAsia"/>
        </w:rPr>
      </w:pPr>
      <w:r>
        <w:rPr>
          <w:rFonts w:eastAsiaTheme="minorEastAsia"/>
        </w:rPr>
        <w:lastRenderedPageBreak/>
        <w:t xml:space="preserve">Zur Beurteilung der Befahrbarkeit des Streckenabschnittes zwischen den beiden gelb markierten Knotenpunkten 10316 und 10333 </w:t>
      </w:r>
      <w:r w:rsidR="00F151A0">
        <w:rPr>
          <w:rFonts w:eastAsiaTheme="minorEastAsia"/>
        </w:rPr>
        <w:t xml:space="preserve">ist es irrelevant, ob nun einer der auf dem Abschnitt liegenden Knotenpunkte 30511, 10315 oder 19813 nicht befahrbar ist. Sobald einer der Knotenpunkte nicht befahrbar ist, </w:t>
      </w:r>
      <w:r w:rsidR="00262243">
        <w:rPr>
          <w:rFonts w:eastAsiaTheme="minorEastAsia"/>
        </w:rPr>
        <w:t>kann der komplette Streckenabschnitt nicht mehr befahren werden.</w:t>
      </w:r>
      <w:r w:rsidR="00BB3774">
        <w:rPr>
          <w:rFonts w:eastAsiaTheme="minorEastAsia"/>
        </w:rPr>
        <w:t xml:space="preserve"> Folglich könnten die drei letztgenannten Knoten auch zu einem Knotenpunkt zusammengefasst werden, der a</w:t>
      </w:r>
      <w:r w:rsidR="002D0312">
        <w:rPr>
          <w:rFonts w:eastAsiaTheme="minorEastAsia"/>
        </w:rPr>
        <w:t xml:space="preserve">ls „gesperrt“ </w:t>
      </w:r>
      <w:r w:rsidR="00330DCC">
        <w:rPr>
          <w:rFonts w:eastAsiaTheme="minorEastAsia"/>
        </w:rPr>
        <w:t>m</w:t>
      </w:r>
      <w:r w:rsidR="002D0312">
        <w:rPr>
          <w:rFonts w:eastAsiaTheme="minorEastAsia"/>
        </w:rPr>
        <w:t>arkiert wird, sobald der zugehörige Streckenabschnitt nicht mehr befahrbar ist.</w:t>
      </w:r>
      <w:r w:rsidR="00A05BD3">
        <w:rPr>
          <w:rFonts w:eastAsiaTheme="minorEastAsia"/>
        </w:rPr>
        <w:t xml:space="preserve"> Anders sieht es hingegen an Knotenpunkten aus, die eine Verbindung von zwei oder mehr Streckenabschnitten darstellen.</w:t>
      </w:r>
    </w:p>
    <w:p w14:paraId="19417AB0" w14:textId="4608735F" w:rsidR="00301653" w:rsidRDefault="001273BF" w:rsidP="00204923">
      <w:pPr>
        <w:rPr>
          <w:rFonts w:eastAsiaTheme="minorEastAsia"/>
        </w:rPr>
      </w:pPr>
      <w:r>
        <w:rPr>
          <w:rFonts w:eastAsiaTheme="minorEastAsia"/>
        </w:rPr>
        <w:t xml:space="preserve">In dieser Form der Modellierung </w:t>
      </w:r>
      <w:r w:rsidR="00074F12">
        <w:rPr>
          <w:rFonts w:eastAsiaTheme="minorEastAsia"/>
        </w:rPr>
        <w:t xml:space="preserve">wird davon ausgegangen, dass pro Zustand jeweils nur ein Knotenpunkt gesperrt ist. Tatsächlich kann es in der Praxis aber auch vorkommen, dass mehrere Knotenpunkte zeitgleich gesperrt sind. Dies würde wiederrum zu einer Vergrößerung der Zustandsmenge </w:t>
      </w:r>
      <m:oMath>
        <m:r>
          <w:rPr>
            <w:rFonts w:ascii="Cambria Math" w:hAnsi="Cambria Math"/>
          </w:rPr>
          <m:t>S</m:t>
        </m:r>
      </m:oMath>
      <w:r w:rsidR="00074F12">
        <w:rPr>
          <w:rFonts w:eastAsiaTheme="minorEastAsia"/>
        </w:rPr>
        <w:t xml:space="preserve"> führen, soll aber in dieser Arbeit nicht weiter betrachtet werden.</w:t>
      </w:r>
    </w:p>
    <w:p w14:paraId="7E9F03EE" w14:textId="67C2E67D" w:rsidR="00763446" w:rsidRDefault="00776CA2" w:rsidP="00204923">
      <w:pPr>
        <w:rPr>
          <w:rFonts w:eastAsiaTheme="minorEastAsia"/>
        </w:rPr>
      </w:pPr>
      <w:r>
        <w:rPr>
          <w:rFonts w:eastAsiaTheme="minorEastAsia"/>
        </w:rPr>
        <w:t xml:space="preserve">Innerhalb der Zustandsmenge </w:t>
      </w:r>
      <m:oMath>
        <m:r>
          <w:rPr>
            <w:rFonts w:ascii="Cambria Math" w:hAnsi="Cambria Math"/>
          </w:rPr>
          <m:t>S</m:t>
        </m:r>
      </m:oMath>
      <w:r>
        <w:rPr>
          <w:rFonts w:eastAsiaTheme="minorEastAsia"/>
        </w:rPr>
        <w:t xml:space="preserve"> kann weiter</w:t>
      </w:r>
      <w:r w:rsidR="001F1CD2">
        <w:rPr>
          <w:rFonts w:eastAsiaTheme="minorEastAsia"/>
        </w:rPr>
        <w:t xml:space="preserve"> nach verschiedenen Zustandstypen differenziert werden.</w:t>
      </w:r>
      <w:r w:rsidR="00395C78">
        <w:rPr>
          <w:rFonts w:eastAsiaTheme="minorEastAsia"/>
        </w:rPr>
        <w:t xml:space="preserve"> </w:t>
      </w:r>
      <w:r w:rsidR="009E6605">
        <w:rPr>
          <w:rFonts w:eastAsiaTheme="minorEastAsia"/>
        </w:rPr>
        <w:t>Folgende Zustandstypen lassen sich direkt ableiten:</w:t>
      </w:r>
    </w:p>
    <w:p w14:paraId="58458563" w14:textId="48600ED2" w:rsidR="00D3529E" w:rsidRDefault="009E6605" w:rsidP="00074F12">
      <w:pPr>
        <w:pStyle w:val="Listenabsatz"/>
        <w:numPr>
          <w:ilvl w:val="0"/>
          <w:numId w:val="47"/>
        </w:numPr>
        <w:rPr>
          <w:rFonts w:eastAsiaTheme="minorEastAsia"/>
        </w:rPr>
      </w:pPr>
      <w:r w:rsidRPr="00D3529E">
        <w:rPr>
          <w:rFonts w:eastAsiaTheme="minorEastAsia"/>
          <w:i/>
          <w:iCs/>
        </w:rPr>
        <w:t>Startzustände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r>
          <w:rPr>
            <w:rFonts w:ascii="Cambria Math" w:eastAsiaTheme="minorEastAsia" w:hAnsi="Cambria Math"/>
          </w:rPr>
          <m:t>⊆S</m:t>
        </m:r>
      </m:oMath>
      <w:r w:rsidRPr="009E6605">
        <w:rPr>
          <w:rFonts w:eastAsiaTheme="minorEastAsia"/>
        </w:rPr>
        <w:t xml:space="preserve"> </w:t>
      </w:r>
      <w:r w:rsidR="00D3529E">
        <w:rPr>
          <w:rFonts w:eastAsiaTheme="minorEastAsia"/>
        </w:rPr>
        <w:t xml:space="preserve">sind </w:t>
      </w:r>
      <w:r w:rsidR="00395C78" w:rsidRPr="009E6605">
        <w:rPr>
          <w:rFonts w:eastAsiaTheme="minorEastAsia"/>
        </w:rPr>
        <w:t>Zustände, in denen sich das Fahrzeug auf dem regulären Fahrweg</w:t>
      </w:r>
      <w:r w:rsidRPr="009E6605">
        <w:rPr>
          <w:rFonts w:eastAsiaTheme="minorEastAsia"/>
        </w:rPr>
        <w:t xml:space="preserve"> befindet</w:t>
      </w:r>
    </w:p>
    <w:p w14:paraId="441AFAA0" w14:textId="7906AA46" w:rsidR="00FE42EF" w:rsidRPr="00D3529E" w:rsidRDefault="008119C8" w:rsidP="00074F12">
      <w:pPr>
        <w:pStyle w:val="Listenabsatz"/>
        <w:numPr>
          <w:ilvl w:val="0"/>
          <w:numId w:val="47"/>
        </w:numPr>
        <w:rPr>
          <w:rFonts w:eastAsiaTheme="minorEastAsia"/>
        </w:rPr>
      </w:pPr>
      <w:r>
        <w:rPr>
          <w:rFonts w:eastAsiaTheme="minorEastAsia"/>
          <w:i/>
          <w:iCs/>
        </w:rPr>
        <w:t>Abweichungszustände</w:t>
      </w:r>
      <w:r w:rsidR="00FE42E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⊆S</m:t>
        </m:r>
      </m:oMath>
      <w:r w:rsidR="00FE42EF">
        <w:rPr>
          <w:rFonts w:eastAsiaTheme="minorEastAsia"/>
        </w:rPr>
        <w:t xml:space="preserve"> sind Zustände, bei denen zwar eine Umleitung gewählt wurde, diese aber entweder den</w:t>
      </w:r>
      <w:r>
        <w:rPr>
          <w:rFonts w:eastAsiaTheme="minorEastAsia"/>
        </w:rPr>
        <w:t xml:space="preserve"> regulären</w:t>
      </w:r>
      <w:r w:rsidR="00FE42EF">
        <w:rPr>
          <w:rFonts w:eastAsiaTheme="minorEastAsia"/>
        </w:rPr>
        <w:t xml:space="preserve"> Fahrweg des Fahrzeuges nicht tangiert oder </w:t>
      </w:r>
      <w:r>
        <w:rPr>
          <w:rFonts w:eastAsiaTheme="minorEastAsia"/>
        </w:rPr>
        <w:t>nicht dafür sorgt, dass das Fahrzeug den gesperrten Knotenpunkt umfährt</w:t>
      </w:r>
    </w:p>
    <w:p w14:paraId="7AF6B220" w14:textId="0B1E51F5" w:rsidR="00D3529E" w:rsidRPr="0050218F" w:rsidRDefault="00D3529E" w:rsidP="009E6605">
      <w:pPr>
        <w:pStyle w:val="Listenabsatz"/>
        <w:numPr>
          <w:ilvl w:val="0"/>
          <w:numId w:val="47"/>
        </w:numPr>
        <w:rPr>
          <w:rFonts w:eastAsiaTheme="minorEastAsia"/>
        </w:rPr>
      </w:pPr>
      <w:r>
        <w:rPr>
          <w:rFonts w:eastAsiaTheme="minorEastAsia"/>
          <w:i/>
          <w:iCs/>
        </w:rPr>
        <w:t xml:space="preserve">Terminalzustände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Pr>
          <w:rFonts w:eastAsiaTheme="minorEastAsia"/>
          <w:iCs/>
        </w:rPr>
        <w:t xml:space="preserve"> sind alle Zu</w:t>
      </w:r>
      <w:r w:rsidR="0050218F">
        <w:rPr>
          <w:rFonts w:eastAsiaTheme="minorEastAsia"/>
          <w:iCs/>
        </w:rPr>
        <w:t xml:space="preserve">stände, bei denen das Fahrzeug </w:t>
      </w:r>
      <w:r w:rsidR="00A875E9">
        <w:rPr>
          <w:rFonts w:eastAsiaTheme="minorEastAsia"/>
          <w:iCs/>
        </w:rPr>
        <w:t>durch Auswahl einer geeigneten Umleitung den nicht befahrbaren Knotenpunkt umfährt</w:t>
      </w:r>
    </w:p>
    <w:p w14:paraId="2B46FBE2" w14:textId="29E43DA6" w:rsidR="00A022CA" w:rsidRDefault="00860483" w:rsidP="0050218F">
      <w:pPr>
        <w:rPr>
          <w:rFonts w:eastAsiaTheme="minorEastAsia"/>
        </w:rPr>
      </w:pPr>
      <w:r>
        <w:rPr>
          <w:rFonts w:eastAsiaTheme="minorEastAsia"/>
        </w:rPr>
        <w:t>Startzustände sind folglich alle Zustände, bei denen keine Umleitung gewählt wurde und das Fahrzeug sich auf seinem regulären Fahrweg befindet</w:t>
      </w:r>
      <w:r w:rsidR="00CE7809">
        <w:rPr>
          <w:rFonts w:eastAsiaTheme="minorEastAsia"/>
        </w:rPr>
        <w:t xml:space="preserve">. </w:t>
      </w:r>
      <w:r w:rsidR="00531735">
        <w:rPr>
          <w:rFonts w:eastAsiaTheme="minorEastAsia"/>
        </w:rPr>
        <w:t>Terminalzustände sind hingegen alle Zustände, bei denen einen Umleitung gewählt wurde, welche dafür sorgt, dass das Fahrzeug den gesperrten Knotenpunkt umfährt.</w:t>
      </w:r>
    </w:p>
    <w:p w14:paraId="0C73EBA8" w14:textId="218B22CE" w:rsidR="00F43C51" w:rsidRDefault="00CE6F89" w:rsidP="00AE2260">
      <w:pPr>
        <w:rPr>
          <w:rFonts w:eastAsiaTheme="minorEastAsia"/>
        </w:rPr>
      </w:pPr>
      <w:r>
        <w:rPr>
          <w:rFonts w:eastAsiaTheme="minorEastAsia"/>
        </w:rPr>
        <w:t xml:space="preserve">Neben Zuständen erfordert ein MEP auch die Definition von Aktionen. Mögliche Aktionen sind in der </w:t>
      </w:r>
      <w:r w:rsidR="00F6479E">
        <w:rPr>
          <w:rFonts w:eastAsiaTheme="minorEastAsia"/>
        </w:rPr>
        <w:t>Aktionsmenge</w:t>
      </w:r>
      <w:r>
        <w:rPr>
          <w:rFonts w:eastAsiaTheme="minorEastAsia"/>
        </w:rPr>
        <w:t xml:space="preserve"> </w:t>
      </w:r>
      <m:oMath>
        <m:r>
          <w:rPr>
            <w:rFonts w:ascii="Cambria Math" w:eastAsiaTheme="minorEastAsia" w:hAnsi="Cambria Math"/>
          </w:rPr>
          <m:t>A</m:t>
        </m:r>
      </m:oMath>
      <w:r>
        <w:rPr>
          <w:rFonts w:eastAsiaTheme="minorEastAsia"/>
        </w:rPr>
        <w:t xml:space="preserve"> zusammengefasst. Eine Aktion beschreibt den Übergang von einem beliebigen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in einen Folgezustand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F6479E">
        <w:rPr>
          <w:rFonts w:eastAsiaTheme="minorEastAsia"/>
        </w:rPr>
        <w:t xml:space="preserve">. Ein Zustand ist dabei ausschließlich abhängig vom vorhergehenden Zustand und der darin gewählten Aktion. Folgezustände oder weitere Vorgängerzustände haben keinen Einfluss auf den Zustand, der durch die Auswahl einer Aktion erreicht wird. Diese Bedingung entspricht der Markov-Eigenschaft </w:t>
      </w:r>
      <w:sdt>
        <w:sdtPr>
          <w:rPr>
            <w:rFonts w:eastAsiaTheme="minorEastAsia"/>
          </w:rPr>
          <w:alias w:val="To edit, see citavi.com/edit"/>
          <w:tag w:val="CitaviPlaceholder#41eb7a9d-f916-4ad8-8539-64ce9e4e409a"/>
          <w:id w:val="-1458788823"/>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zMwNzdiLWM0NjEtNGI4ZC1iZTY2LWZhYTUyNzkxMGU1Z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NDFlYjdhOWQtZjkxNi00YWQ4LTg1MzktNjRjZTllNGU0MDlh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und ist Voraussetzung dafür, dass überhaupt von einem MEP gesprochen werden kann. Letztendlich ermöglicht erst die Annahme eines MEP eine derartige Vereinfachung der Realität im Modell </w:t>
      </w:r>
      <w:sdt>
        <w:sdtPr>
          <w:rPr>
            <w:rFonts w:eastAsiaTheme="minorEastAsia"/>
          </w:rPr>
          <w:alias w:val="To edit, see citavi.com/edit"/>
          <w:tag w:val="CitaviPlaceholder#163821dd-6a91-4090-b2f8-96ec3f4b85b9"/>
          <w:id w:val="-973132662"/>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NDM3NzE5LWEzZWMtNDM0Zi1iOGFhLTc1NWFjNWM4ZTNkO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MTYzODIxZGQtNmE5MS00MDkwLWIyZjgtOTZlYzNmNGI4NWI5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w:t>
      </w:r>
      <w:r w:rsidR="00000473">
        <w:rPr>
          <w:rFonts w:eastAsiaTheme="minorEastAsia"/>
        </w:rPr>
        <w:t xml:space="preserve">Die Zustandsmenge </w:t>
      </w:r>
      <m:oMath>
        <m:r>
          <w:rPr>
            <w:rFonts w:ascii="Cambria Math" w:hAnsi="Cambria Math"/>
          </w:rPr>
          <m:t>A</m:t>
        </m:r>
      </m:oMath>
      <w:r w:rsidR="00000473">
        <w:rPr>
          <w:rFonts w:eastAsiaTheme="minorEastAsia"/>
        </w:rPr>
        <w:t xml:space="preserve"> ergibt sich aus allen </w:t>
      </w:r>
      <w:r w:rsidR="00921081">
        <w:rPr>
          <w:rFonts w:eastAsiaTheme="minorEastAsia"/>
        </w:rPr>
        <w:t xml:space="preserve">bekannten Umleitungsfahrwegen und der </w:t>
      </w:r>
      <w:r w:rsidR="00921081" w:rsidRPr="00F2613B">
        <w:rPr>
          <w:rFonts w:eastAsiaTheme="minorEastAsia"/>
          <w:i/>
          <w:iCs/>
        </w:rPr>
        <w:t>Nullaktion</w:t>
      </w:r>
      <w:r w:rsidR="00921081">
        <w:rPr>
          <w:rFonts w:eastAsiaTheme="minorEastAsia"/>
        </w:rPr>
        <w:t xml:space="preserve">, in der keine Umleitung gewählt, sondern der </w:t>
      </w:r>
      <w:r w:rsidR="00921081">
        <w:rPr>
          <w:rFonts w:eastAsiaTheme="minorEastAsia"/>
        </w:rPr>
        <w:lastRenderedPageBreak/>
        <w:t xml:space="preserve">reguläre Fahrweg beibehalten wird. </w:t>
      </w:r>
      <w:r w:rsidR="003609DF">
        <w:rPr>
          <w:rFonts w:eastAsiaTheme="minorEastAsia"/>
        </w:rPr>
        <w:t xml:space="preserve">Alle </w:t>
      </w:r>
      <w:r w:rsidR="00F2613B">
        <w:rPr>
          <w:rFonts w:eastAsiaTheme="minorEastAsia"/>
        </w:rPr>
        <w:t xml:space="preserve">gewählten </w:t>
      </w:r>
      <w:r w:rsidR="003609DF">
        <w:rPr>
          <w:rFonts w:eastAsiaTheme="minorEastAsia"/>
        </w:rPr>
        <w:t>Aktionen</w:t>
      </w:r>
      <w:r w:rsidR="00F2613B">
        <w:rPr>
          <w:rFonts w:eastAsiaTheme="minorEastAsia"/>
        </w:rPr>
        <w:t xml:space="preserve"> des Agenten</w:t>
      </w:r>
      <w:r w:rsidR="003609DF">
        <w:rPr>
          <w:rFonts w:eastAsiaTheme="minorEastAsia"/>
        </w:rPr>
        <w:t xml:space="preserve">, die </w:t>
      </w:r>
      <w:r w:rsidR="00F2613B">
        <w:rPr>
          <w:rFonts w:eastAsiaTheme="minorEastAsia"/>
        </w:rPr>
        <w:t xml:space="preserve">der Reihe nach </w:t>
      </w:r>
      <w:r w:rsidR="003609DF">
        <w:rPr>
          <w:rFonts w:eastAsiaTheme="minorEastAsia"/>
        </w:rPr>
        <w:t xml:space="preserve">von einem bestimmten 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s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003609DF">
        <w:rPr>
          <w:rFonts w:eastAsiaTheme="minorEastAsia"/>
        </w:rPr>
        <w:t xml:space="preserve"> zu einem Terminalzustand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3609DF">
        <w:rPr>
          <w:rFonts w:eastAsiaTheme="minorEastAsia"/>
        </w:rPr>
        <w:t xml:space="preserve"> führen, </w:t>
      </w:r>
      <w:r w:rsidR="00986886">
        <w:rPr>
          <w:rFonts w:eastAsiaTheme="minorEastAsia"/>
        </w:rPr>
        <w:t xml:space="preserve">bilden zusammen eine Episode </w:t>
      </w:r>
      <w:sdt>
        <w:sdtPr>
          <w:rPr>
            <w:rFonts w:eastAsiaTheme="minorEastAsia"/>
          </w:rPr>
          <w:alias w:val="To edit, see citavi.com/edit"/>
          <w:tag w:val="CitaviPlaceholder#c6d703d9-ecf8-4b1d-95d9-1e0aaab8da20"/>
          <w:id w:val="1244225586"/>
          <w:placeholder>
            <w:docPart w:val="DefaultPlaceholder_-1854013440"/>
          </w:placeholder>
        </w:sdtPr>
        <w:sdtEndPr/>
        <w:sdtContent>
          <w:r w:rsidR="00986886">
            <w:rPr>
              <w:rFonts w:eastAsiaTheme="minorEastAsia"/>
            </w:rPr>
            <w:fldChar w:fldCharType="begin"/>
          </w:r>
          <w:r w:rsidR="003F3EC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YTAwMzYxLWZkZDEtNDJjMC04MzFhLTU1MjMwOGQ1ZmIyYS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E2KSJ9XX0sIlRhZyI6IkNpdGF2aVBsYWNlaG9sZGVyI2M2ZDcwM2Q5LWVjZjgtNGIxZC05NWQ5LTFlMGFhYWI4ZGEyMCIsIlRleHQiOiIodmdsLiBMb3JlbnogMjAyMCwgUy4gMTYpIiwiV0FJVmVyc2lvbiI6IjYuMTAuMC4wIn0=}</w:instrText>
          </w:r>
          <w:r w:rsidR="00986886">
            <w:rPr>
              <w:rFonts w:eastAsiaTheme="minorEastAsia"/>
            </w:rPr>
            <w:fldChar w:fldCharType="separate"/>
          </w:r>
          <w:r w:rsidR="00227B66">
            <w:rPr>
              <w:rFonts w:eastAsiaTheme="minorEastAsia"/>
            </w:rPr>
            <w:t>(vgl. Lorenz 2020, S. 16)</w:t>
          </w:r>
          <w:r w:rsidR="00986886">
            <w:rPr>
              <w:rFonts w:eastAsiaTheme="minorEastAsia"/>
            </w:rPr>
            <w:fldChar w:fldCharType="end"/>
          </w:r>
        </w:sdtContent>
      </w:sdt>
      <w:r w:rsidR="003F3EC2">
        <w:rPr>
          <w:rFonts w:eastAsiaTheme="minorEastAsia"/>
        </w:rPr>
        <w:t>.</w:t>
      </w:r>
      <w:r w:rsidR="00A11FB4">
        <w:rPr>
          <w:rFonts w:eastAsiaTheme="minorEastAsia"/>
        </w:rPr>
        <w:t xml:space="preserve"> </w:t>
      </w:r>
      <w:r w:rsidR="006E55B5">
        <w:rPr>
          <w:rFonts w:eastAsiaTheme="minorEastAsia"/>
        </w:rPr>
        <w:t xml:space="preserve">Bedingt durch die Definition der Zustände </w:t>
      </w:r>
      <w:r w:rsidR="004B0AE3">
        <w:rPr>
          <w:rFonts w:eastAsiaTheme="minorEastAsia"/>
        </w:rPr>
        <w:t>ist der</w:t>
      </w:r>
      <w:r w:rsidR="00B848A6">
        <w:rPr>
          <w:rFonts w:eastAsiaTheme="minorEastAsia"/>
        </w:rPr>
        <w:t xml:space="preserve"> Agent </w:t>
      </w:r>
      <w:r w:rsidR="00A20D95">
        <w:rPr>
          <w:rFonts w:eastAsiaTheme="minorEastAsia"/>
        </w:rPr>
        <w:t>bereits nach ein</w:t>
      </w:r>
      <w:r w:rsidR="00971F76">
        <w:rPr>
          <w:rFonts w:eastAsiaTheme="minorEastAsia"/>
        </w:rPr>
        <w:t>em Schritt</w:t>
      </w:r>
      <w:r w:rsidR="004B0AE3">
        <w:rPr>
          <w:rFonts w:eastAsiaTheme="minorEastAsia"/>
        </w:rPr>
        <w:t xml:space="preserve"> in der Lage,</w:t>
      </w:r>
      <w:r w:rsidR="00971F76">
        <w:rPr>
          <w:rFonts w:eastAsiaTheme="minorEastAsia"/>
        </w:rPr>
        <w:t xml:space="preserve"> einen Terminalzustand</w:t>
      </w:r>
      <w:r w:rsidR="004B0AE3">
        <w:rPr>
          <w:rFonts w:eastAsiaTheme="minorEastAsia"/>
        </w:rPr>
        <w:t xml:space="preserve"> zu erreichen</w:t>
      </w:r>
      <w:r w:rsidR="00971F76">
        <w:rPr>
          <w:rFonts w:eastAsiaTheme="minorEastAsia"/>
        </w:rPr>
        <w:t xml:space="preserve">, </w:t>
      </w:r>
      <w:r w:rsidR="00DA04DA">
        <w:rPr>
          <w:rFonts w:eastAsiaTheme="minorEastAsia"/>
        </w:rPr>
        <w:t>indem er eine Aktion auswählt, die zu einer Umleitung des Fahrzeuges um den gesperrten Knotenpunkt führt.</w:t>
      </w:r>
    </w:p>
    <w:p w14:paraId="0D533DDF" w14:textId="1607DD57" w:rsidR="00694F8B" w:rsidRDefault="002B5A9F" w:rsidP="0050218F">
      <w:pPr>
        <w:rPr>
          <w:rFonts w:eastAsiaTheme="minorEastAsia"/>
        </w:rPr>
      </w:pPr>
      <w:r>
        <w:rPr>
          <w:rFonts w:eastAsiaTheme="minorEastAsia"/>
        </w:rPr>
        <w:t xml:space="preserve">Die Übergangswahrscheinlichkeitsfunktion </w:t>
      </w:r>
      <m:oMath>
        <m:r>
          <w:rPr>
            <w:rFonts w:ascii="Cambria Math" w:eastAsiaTheme="minorEastAsia" w:hAnsi="Cambria Math"/>
          </w:rPr>
          <m:t>p</m:t>
        </m:r>
      </m:oMath>
      <w:r>
        <w:rPr>
          <w:rFonts w:eastAsiaTheme="minorEastAsia"/>
        </w:rPr>
        <w:t xml:space="preserve"> beschreibt die Wahrscheinlichkeit 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unter Anwen</w:t>
      </w:r>
      <w:proofErr w:type="spellStart"/>
      <w:r>
        <w:rPr>
          <w:rFonts w:eastAsiaTheme="minorEastAsia"/>
        </w:rPr>
        <w:t>dung</w:t>
      </w:r>
      <w:proofErr w:type="spellEnd"/>
      <w:r>
        <w:rPr>
          <w:rFonts w:eastAsiaTheme="minorEastAsia"/>
        </w:rPr>
        <w:t xml:space="preserve"> einer Aktion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 xml:space="preserve"> t</m:t>
            </m:r>
          </m:sub>
        </m:sSub>
      </m:oMath>
      <w:r w:rsidR="00853204">
        <w:rPr>
          <w:rFonts w:eastAsiaTheme="minorEastAsia"/>
        </w:rPr>
        <w:t xml:space="preserve"> </w:t>
      </w:r>
      <w:r w:rsidR="00DF6958">
        <w:rPr>
          <w:rFonts w:eastAsiaTheme="minorEastAsia"/>
        </w:rPr>
        <w:t xml:space="preserve">einen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DF6958">
        <w:rPr>
          <w:rFonts w:eastAsiaTheme="minorEastAsia"/>
        </w:rPr>
        <w:t xml:space="preserve"> überzugehen als</w:t>
      </w:r>
    </w:p>
    <w:p w14:paraId="6A6EE55E" w14:textId="68984BAA" w:rsidR="00DF6958" w:rsidRDefault="004E36EF" w:rsidP="0050218F">
      <w:pPr>
        <w:rPr>
          <w:rFonts w:eastAsiaTheme="minorEastAsia"/>
        </w:rPr>
      </w:pPr>
      <m:oMathPara>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oMath>
      </m:oMathPara>
    </w:p>
    <w:p w14:paraId="3580C233" w14:textId="527DD785" w:rsidR="007376C3" w:rsidRDefault="00663D28" w:rsidP="0050218F">
      <w:pPr>
        <w:rPr>
          <w:rFonts w:eastAsiaTheme="minorEastAsia"/>
        </w:rPr>
      </w:pPr>
      <w:r>
        <w:rPr>
          <w:rFonts w:eastAsiaTheme="minorEastAsia"/>
        </w:rPr>
        <w:t xml:space="preserve">wobei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oMath>
      <w:r>
        <w:rPr>
          <w:rFonts w:eastAsiaTheme="minorEastAsia"/>
        </w:rPr>
        <w:t xml:space="preserve"> der erwartete Gewinn nach Übergang in den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Pr>
          <w:rFonts w:eastAsiaTheme="minorEastAsia"/>
        </w:rPr>
        <w:t xml:space="preserve"> ist</w:t>
      </w:r>
      <w:r w:rsidR="00202B76">
        <w:rPr>
          <w:rFonts w:eastAsiaTheme="minorEastAsia"/>
        </w:rPr>
        <w:t xml:space="preserve"> </w:t>
      </w:r>
      <w:sdt>
        <w:sdtPr>
          <w:rPr>
            <w:rFonts w:eastAsiaTheme="minorEastAsia"/>
          </w:rPr>
          <w:alias w:val="To edit, see citavi.com/edit"/>
          <w:tag w:val="CitaviPlaceholder#d66a0c2b-f94d-459e-9368-5c415e548d20"/>
          <w:id w:val="1568533513"/>
          <w:placeholder>
            <w:docPart w:val="DefaultPlaceholder_-1854013440"/>
          </w:placeholder>
        </w:sdtPr>
        <w:sdtEndPr/>
        <w:sdtContent>
          <w:r w:rsidR="00202B76">
            <w:rPr>
              <w:rFonts w:eastAsiaTheme="minorEastAsia"/>
            </w:rPr>
            <w:fldChar w:fldCharType="begin"/>
          </w:r>
          <w:r w:rsidR="00202B76">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E0ZWJhLTFjNjMtNDcxMi1iZmQwLTE3NmJhZWI5YTdmM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ZDY2YTBjMmItZjk0ZC00NTllLTkzNjgtNWM0MTVlNTQ4ZDIwIiwiVGV4dCI6Iih2Z2wuIFdpdHQgMjAxOSwgUy4gNykiLCJXQUlWZXJzaW9uIjoiNi4xMC4wLjAifQ==}</w:instrText>
          </w:r>
          <w:r w:rsidR="00202B76">
            <w:rPr>
              <w:rFonts w:eastAsiaTheme="minorEastAsia"/>
            </w:rPr>
            <w:fldChar w:fldCharType="separate"/>
          </w:r>
          <w:r w:rsidR="00227B66">
            <w:rPr>
              <w:rFonts w:eastAsiaTheme="minorEastAsia"/>
            </w:rPr>
            <w:t>(vgl. Witt 2019, S. 7)</w:t>
          </w:r>
          <w:r w:rsidR="00202B76">
            <w:rPr>
              <w:rFonts w:eastAsiaTheme="minorEastAsia"/>
            </w:rPr>
            <w:fldChar w:fldCharType="end"/>
          </w:r>
        </w:sdtContent>
      </w:sdt>
      <w:r w:rsidR="00202B76">
        <w:rPr>
          <w:rFonts w:eastAsiaTheme="minorEastAsia"/>
        </w:rPr>
        <w:t>.</w:t>
      </w:r>
      <w:r w:rsidR="00206236">
        <w:rPr>
          <w:rFonts w:eastAsiaTheme="minorEastAsia"/>
        </w:rPr>
        <w:t xml:space="preserve"> </w:t>
      </w:r>
      <w:del w:id="463" w:author="Sebastian Knopf" w:date="2023-01-31T08:36:00Z">
        <w:r w:rsidR="008C125F" w:rsidDel="00516CE0">
          <w:rPr>
            <w:rFonts w:eastAsiaTheme="minorEastAsia"/>
          </w:rPr>
          <w:delText>Unterschiedliche Übergangswahrscheinlichkeit</w:delText>
        </w:r>
        <w:r w:rsidR="009D2DAE" w:rsidDel="00516CE0">
          <w:rPr>
            <w:rFonts w:eastAsiaTheme="minorEastAsia"/>
          </w:rPr>
          <w:delText>en</w:delText>
        </w:r>
        <w:r w:rsidR="008C125F" w:rsidDel="00516CE0">
          <w:rPr>
            <w:rFonts w:eastAsiaTheme="minorEastAsia"/>
          </w:rPr>
          <w:delText xml:space="preserve"> können entstehen, da ein Zustand jeweils immer von der aktuellen Fahrzeugposition und </w:delText>
        </w:r>
        <w:r w:rsidR="00E1437C" w:rsidDel="00516CE0">
          <w:rPr>
            <w:rFonts w:eastAsiaTheme="minorEastAsia"/>
          </w:rPr>
          <w:delText>der Befahrbarkeit der Strecken abhängt.</w:delText>
        </w:r>
        <w:r w:rsidR="00F20CD9" w:rsidDel="00516CE0">
          <w:rPr>
            <w:rFonts w:eastAsiaTheme="minorEastAsia"/>
          </w:rPr>
          <w:delText xml:space="preserve"> Durch Ausführen einer Aktion wechselt das Fahrzeug seine Position im Netz, es kommt daher in jedem Fall zu einem Zustandsübergang. </w:delText>
        </w:r>
        <w:r w:rsidR="007F07A4" w:rsidDel="00516CE0">
          <w:rPr>
            <w:rFonts w:eastAsiaTheme="minorEastAsia"/>
          </w:rPr>
          <w:delText xml:space="preserve">Während der Folgezustand in den meisten Fällen einfach durch die geänderte Fahrzeugposition ausgemacht wird, könnte es sein, dass sich mit demselben Zeitschritt auch die Befahrbarkeit eines Streckenabschnittes ändert. In diesem Fall </w:delText>
        </w:r>
        <w:r w:rsidR="009D2DAE" w:rsidDel="00516CE0">
          <w:rPr>
            <w:rFonts w:eastAsiaTheme="minorEastAsia"/>
          </w:rPr>
          <w:delText xml:space="preserve">käme es zu einem Übergang in einen anderen Zustand. </w:delText>
        </w:r>
      </w:del>
      <w:r w:rsidR="007952E6">
        <w:rPr>
          <w:rFonts w:eastAsiaTheme="minorEastAsia"/>
        </w:rPr>
        <w:t xml:space="preserve">Der erwartete Gewinn wird wiederrum definiert durch die Gewinnfunktion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oMath>
      <w:r w:rsidR="002E1E68">
        <w:rPr>
          <w:rFonts w:eastAsiaTheme="minorEastAsia"/>
        </w:rPr>
        <w:t xml:space="preserve">, die </w:t>
      </w:r>
      <w:r w:rsidR="002400C4">
        <w:rPr>
          <w:rFonts w:eastAsiaTheme="minorEastAsia"/>
        </w:rPr>
        <w:t>den Gewinn beim Übergang von einem Zustand in den nächsten definiert.</w:t>
      </w:r>
    </w:p>
    <w:p w14:paraId="12EC1847" w14:textId="7A768DA1" w:rsidR="005909FD" w:rsidRDefault="005909FD" w:rsidP="0050218F">
      <w:pPr>
        <w:rPr>
          <w:rFonts w:eastAsiaTheme="minorEastAsia"/>
        </w:rPr>
      </w:pPr>
      <w:r>
        <w:rPr>
          <w:rFonts w:eastAsiaTheme="minorEastAsia"/>
        </w:rPr>
        <w:t xml:space="preserve">Zur Angabe der Gewinnfunktion ist es zunächst notwendig, </w:t>
      </w:r>
      <w:r w:rsidR="008B3C92">
        <w:rPr>
          <w:rFonts w:eastAsiaTheme="minorEastAsia"/>
        </w:rPr>
        <w:t>sich mit relevanten Zustandsübergänge vertraut zu machen. Von Interesse sind besonders jene Zustandsübergänge, die zu einer Messbaren Veränderung des laufenden Betriebes führen. Das können sowohl negative als auch positive Veränderungen sein.</w:t>
      </w:r>
      <w:r w:rsidR="00DC599C">
        <w:rPr>
          <w:rFonts w:eastAsiaTheme="minorEastAsia"/>
        </w:rPr>
        <w:t xml:space="preserve"> Folgende Fälle sind theoretisch möglich:</w:t>
      </w:r>
    </w:p>
    <w:p w14:paraId="18880930" w14:textId="542CCD2F" w:rsidR="00A3048F" w:rsidRDefault="00A3048F" w:rsidP="00DC599C">
      <w:pPr>
        <w:pStyle w:val="Listenabsatz"/>
        <w:numPr>
          <w:ilvl w:val="0"/>
          <w:numId w:val="48"/>
        </w:numPr>
        <w:rPr>
          <w:rFonts w:eastAsiaTheme="minorEastAsia"/>
        </w:rPr>
      </w:pPr>
      <w:r>
        <w:rPr>
          <w:rFonts w:eastAsiaTheme="minorEastAsia"/>
        </w:rPr>
        <w:t xml:space="preserve">Das Fahrzeug, </w:t>
      </w:r>
      <w:r w:rsidR="000A694D">
        <w:rPr>
          <w:rFonts w:eastAsiaTheme="minorEastAsia"/>
        </w:rPr>
        <w:t xml:space="preserve">verbleibt durch Auswahl der Nullaktion in einem </w:t>
      </w:r>
      <w:r w:rsidRPr="007B0CC4">
        <w:rPr>
          <w:rFonts w:eastAsiaTheme="minorEastAsia"/>
        </w:rPr>
        <w:t xml:space="preserve">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Pr="007B0CC4">
        <w:rPr>
          <w:rFonts w:eastAsiaTheme="minorEastAsia"/>
        </w:rPr>
        <w:t xml:space="preserve"> </w:t>
      </w:r>
      <w:r w:rsidR="000A694D" w:rsidRPr="007B0CC4">
        <w:rPr>
          <w:rFonts w:eastAsiaTheme="minorEastAsia"/>
        </w:rPr>
        <w:t xml:space="preserve">und befährt damit keinen gesperrten Knotenpunkt; </w:t>
      </w:r>
      <w:r w:rsidR="00DA48D9" w:rsidRPr="007B0CC4">
        <w:rPr>
          <w:rFonts w:eastAsiaTheme="minorEastAsia"/>
        </w:rPr>
        <w:t>der Agent erhält dafür einen positiven Gewinn, da in diesem Fall keine Umleitung erforderlich war und die Nullaktion daher optimal</w:t>
      </w:r>
      <w:r w:rsidR="007B0CC4" w:rsidRPr="007B0CC4">
        <w:rPr>
          <w:rFonts w:eastAsiaTheme="minorEastAsia"/>
        </w:rPr>
        <w:t xml:space="preserve"> </w:t>
      </w:r>
      <w:r w:rsidR="00DA48D9" w:rsidRPr="007B0CC4">
        <w:rPr>
          <w:rFonts w:eastAsiaTheme="minorEastAsia"/>
        </w:rPr>
        <w:t>war</w:t>
      </w:r>
    </w:p>
    <w:p w14:paraId="1B134F87" w14:textId="25BBC306" w:rsidR="007F34F6" w:rsidRDefault="00E071E6" w:rsidP="00DC599C">
      <w:pPr>
        <w:pStyle w:val="Listenabsatz"/>
        <w:numPr>
          <w:ilvl w:val="0"/>
          <w:numId w:val="48"/>
        </w:numPr>
        <w:rPr>
          <w:rFonts w:eastAsiaTheme="minorEastAsia"/>
        </w:rPr>
      </w:pPr>
      <w:r>
        <w:rPr>
          <w:rFonts w:eastAsiaTheme="minorEastAsia"/>
        </w:rPr>
        <w:t>Das Fahrzeug</w:t>
      </w:r>
      <w:r w:rsidR="00B9611C">
        <w:rPr>
          <w:rFonts w:eastAsiaTheme="minorEastAsia"/>
        </w:rPr>
        <w:t xml:space="preserve">, </w:t>
      </w:r>
      <w:r>
        <w:rPr>
          <w:rFonts w:eastAsiaTheme="minorEastAsia"/>
        </w:rPr>
        <w:t xml:space="preserve">geht aus einem </w:t>
      </w:r>
      <w:r w:rsidR="0081179B">
        <w:rPr>
          <w:rFonts w:eastAsiaTheme="minorEastAsia"/>
        </w:rPr>
        <w:t>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w:t>
      </w:r>
      <w:r w:rsidR="00B9611C" w:rsidRPr="007B0CC4">
        <w:rPr>
          <w:rFonts w:eastAsiaTheme="minorEastAsia"/>
        </w:rPr>
        <w:t xml:space="preserve"> </w:t>
      </w:r>
      <w:r w:rsidR="00A23208">
        <w:rPr>
          <w:rFonts w:eastAsiaTheme="minorEastAsia"/>
        </w:rPr>
        <w:t>Abweichungszustand</w:t>
      </w:r>
      <w:r w:rsidR="00B9611C"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B9611C" w:rsidRPr="007B0CC4">
        <w:rPr>
          <w:rFonts w:eastAsiaTheme="minorEastAsia"/>
        </w:rPr>
        <w:t xml:space="preserve"> </w:t>
      </w:r>
      <w:r w:rsidRPr="007B0CC4">
        <w:rPr>
          <w:rFonts w:eastAsiaTheme="minorEastAsia"/>
        </w:rPr>
        <w:t xml:space="preserve">über, ohne den gesperrten Knotenpunkt zu umfahren; der Agent </w:t>
      </w:r>
      <w:r w:rsidR="004274B2">
        <w:rPr>
          <w:rFonts w:eastAsiaTheme="minorEastAsia"/>
        </w:rPr>
        <w:t xml:space="preserve">erhält </w:t>
      </w:r>
      <w:r w:rsidRPr="007B0CC4">
        <w:rPr>
          <w:rFonts w:eastAsiaTheme="minorEastAsia"/>
        </w:rPr>
        <w:t>dafür eine</w:t>
      </w:r>
      <w:r w:rsidR="004274B2">
        <w:rPr>
          <w:rFonts w:eastAsiaTheme="minorEastAsia"/>
        </w:rPr>
        <w:t>n</w:t>
      </w:r>
      <w:r w:rsidRPr="007B0CC4">
        <w:rPr>
          <w:rFonts w:eastAsiaTheme="minorEastAsia"/>
        </w:rPr>
        <w:t xml:space="preserve"> negativen Gewinn, da </w:t>
      </w:r>
      <w:r w:rsidR="004C2E75" w:rsidRPr="007B0CC4">
        <w:rPr>
          <w:rFonts w:eastAsiaTheme="minorEastAsia"/>
        </w:rPr>
        <w:t>keine zielführende Umleitung des Fahrzeuges erreicht wurde</w:t>
      </w:r>
    </w:p>
    <w:p w14:paraId="79F42E95" w14:textId="7AE423DB" w:rsidR="00EB7867" w:rsidRDefault="00EB7867" w:rsidP="00EB7867">
      <w:pPr>
        <w:pStyle w:val="Listenabsatz"/>
        <w:numPr>
          <w:ilvl w:val="0"/>
          <w:numId w:val="48"/>
        </w:numPr>
        <w:rPr>
          <w:rFonts w:eastAsiaTheme="minorEastAsia"/>
        </w:rPr>
      </w:pPr>
      <w:r>
        <w:rPr>
          <w:rFonts w:eastAsiaTheme="minorEastAsia"/>
        </w:rPr>
        <w:t>Das Fahrzeug, geht aus einem 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 </w:t>
      </w:r>
      <w:r>
        <w:rPr>
          <w:rFonts w:eastAsiaTheme="minorEastAsia"/>
        </w:rPr>
        <w:t>Terminalz</w:t>
      </w:r>
      <w:r w:rsidRPr="007B0CC4">
        <w:rPr>
          <w:rFonts w:eastAsiaTheme="minorEastAsia"/>
        </w:rPr>
        <w:t xml:space="preserve">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Pr="007B0CC4">
        <w:rPr>
          <w:rFonts w:eastAsiaTheme="minorEastAsia"/>
        </w:rPr>
        <w:t xml:space="preserve"> über; der Agent dafür eine</w:t>
      </w:r>
      <w:r w:rsidR="00794204">
        <w:rPr>
          <w:rFonts w:eastAsiaTheme="minorEastAsia"/>
        </w:rPr>
        <w:t xml:space="preserve">n positiven </w:t>
      </w:r>
      <w:r w:rsidRPr="007B0CC4">
        <w:rPr>
          <w:rFonts w:eastAsiaTheme="minorEastAsia"/>
        </w:rPr>
        <w:t xml:space="preserve">Gewinn, </w:t>
      </w:r>
      <w:r w:rsidR="00CF4785">
        <w:rPr>
          <w:rFonts w:eastAsiaTheme="minorEastAsia"/>
        </w:rPr>
        <w:t>das Fahrzeug erfolgreich umgeleitet wurde</w:t>
      </w:r>
    </w:p>
    <w:p w14:paraId="490AFD78" w14:textId="1CB1396D" w:rsidR="00AB552F" w:rsidRDefault="005E13D1" w:rsidP="00CF4785">
      <w:pPr>
        <w:rPr>
          <w:rFonts w:eastAsiaTheme="minorEastAsia"/>
        </w:rPr>
      </w:pPr>
      <w:r>
        <w:rPr>
          <w:rFonts w:eastAsiaTheme="minorEastAsia"/>
        </w:rPr>
        <w:lastRenderedPageBreak/>
        <w:t xml:space="preserve">Die für die beiden erstgenannten Zustandsübergänge werden </w:t>
      </w:r>
      <w:r w:rsidR="003C658B">
        <w:rPr>
          <w:rFonts w:eastAsiaTheme="minorEastAsia"/>
        </w:rPr>
        <w:t xml:space="preserve">mit einem festen positiven oder negativen Gewinn bewertet. </w:t>
      </w:r>
      <w:r w:rsidR="00CF4785">
        <w:rPr>
          <w:rFonts w:eastAsiaTheme="minorEastAsia"/>
        </w:rPr>
        <w:t xml:space="preserve">Von besonderem Interesse ist der letztgenannte Zustandsübergang, </w:t>
      </w:r>
      <w:r w:rsidR="00C22973">
        <w:rPr>
          <w:rFonts w:eastAsiaTheme="minorEastAsia"/>
        </w:rPr>
        <w:t>da genau in diesem eine zielführende Umleitung gefunden wurde</w:t>
      </w:r>
      <w:r>
        <w:rPr>
          <w:rFonts w:eastAsiaTheme="minorEastAsia"/>
        </w:rPr>
        <w:t>, die näher bewertet werden kann</w:t>
      </w:r>
      <w:r w:rsidR="00AB552F">
        <w:rPr>
          <w:rFonts w:eastAsiaTheme="minorEastAsia"/>
        </w:rPr>
        <w:t>.</w:t>
      </w:r>
    </w:p>
    <w:p w14:paraId="42C4B322" w14:textId="2E7CB552" w:rsidR="00B54825" w:rsidRDefault="00AB552F" w:rsidP="00664112">
      <w:pPr>
        <w:rPr>
          <w:rFonts w:eastAsiaTheme="minorEastAsia"/>
        </w:rPr>
      </w:pPr>
      <w:r>
        <w:rPr>
          <w:rFonts w:eastAsiaTheme="minorEastAsia"/>
        </w:rPr>
        <w:t xml:space="preserve">Die aus betrieblicher Sicht wichtigsten Bewertungskriterien sind zunächst die Differenz zwischen der </w:t>
      </w:r>
      <w:r w:rsidR="0089599D">
        <w:rPr>
          <w:rFonts w:eastAsiaTheme="minorEastAsia"/>
        </w:rPr>
        <w:t xml:space="preserve">Länge des Umleitungs- und des Regelfahrweges und die Anzahl eventuell ausgelassener, planmäßiger Haltestellen. </w:t>
      </w:r>
      <w:r w:rsidR="00B54825">
        <w:rPr>
          <w:rFonts w:eastAsiaTheme="minorEastAsia"/>
        </w:rPr>
        <w:t xml:space="preserve">Zusätzlich </w:t>
      </w:r>
      <w:r w:rsidR="0089599D">
        <w:rPr>
          <w:rFonts w:eastAsiaTheme="minorEastAsia"/>
        </w:rPr>
        <w:t>können</w:t>
      </w:r>
      <w:r w:rsidR="00B54825">
        <w:rPr>
          <w:rFonts w:eastAsiaTheme="minorEastAsia"/>
        </w:rPr>
        <w:t xml:space="preserve"> </w:t>
      </w:r>
      <w:r w:rsidR="004C253C">
        <w:rPr>
          <w:rFonts w:eastAsiaTheme="minorEastAsia"/>
        </w:rPr>
        <w:t>weitere</w:t>
      </w:r>
      <w:r w:rsidR="00B54825">
        <w:rPr>
          <w:rFonts w:eastAsiaTheme="minorEastAsia"/>
        </w:rPr>
        <w:t xml:space="preserve"> Besonderheit</w:t>
      </w:r>
      <w:r w:rsidR="0089599D">
        <w:rPr>
          <w:rFonts w:eastAsiaTheme="minorEastAsia"/>
        </w:rPr>
        <w:t>en</w:t>
      </w:r>
      <w:r w:rsidR="00B54825">
        <w:rPr>
          <w:rFonts w:eastAsiaTheme="minorEastAsia"/>
        </w:rPr>
        <w:t xml:space="preserve"> berücksichtigt werden. </w:t>
      </w:r>
      <w:r w:rsidR="00572DA2">
        <w:rPr>
          <w:rFonts w:eastAsiaTheme="minorEastAsia"/>
        </w:rPr>
        <w:t xml:space="preserve">Befindet sich im erreichten Abweichungszustand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572DA2">
        <w:rPr>
          <w:rFonts w:eastAsiaTheme="minorEastAsia"/>
        </w:rPr>
        <w:t xml:space="preserve"> eine Haltestelle, deren Luftlinienabstand einen bestimmten Grenzwert </w:t>
      </w:r>
      <w:r w:rsidR="009B74B0">
        <w:rPr>
          <w:rFonts w:eastAsiaTheme="minorEastAsia"/>
        </w:rPr>
        <w:t>zu einer Haltestelle des regulären Fahrwegs unterschreitet, erhält der Agent dafür ein</w:t>
      </w:r>
      <w:r w:rsidR="00A12320">
        <w:rPr>
          <w:rFonts w:eastAsiaTheme="minorEastAsia"/>
        </w:rPr>
        <w:t>en positiven Gewinn. So wird erreicht, dass das Fahrzeug – sofern vorhanden – entlang möglicher Ersatzhaltestellen und nicht auf beliebigem Weg umgeleite</w:t>
      </w:r>
      <w:r w:rsidR="001A05E4">
        <w:rPr>
          <w:rFonts w:eastAsiaTheme="minorEastAsia"/>
        </w:rPr>
        <w:t>t wird</w:t>
      </w:r>
      <w:r w:rsidR="00A12320">
        <w:rPr>
          <w:rFonts w:eastAsiaTheme="minorEastAsia"/>
        </w:rPr>
        <w:t>.</w:t>
      </w:r>
      <w:r w:rsidR="001A05E4">
        <w:rPr>
          <w:rFonts w:eastAsiaTheme="minorEastAsia"/>
        </w:rPr>
        <w:t xml:space="preserve"> Weiter kann das Verkehrsaufkommen auf einem Umleitungsfahrweg berücksichtig werden, um gegebenenfalls doch eine etwas längere, dafür </w:t>
      </w:r>
      <w:r w:rsidR="005E7D3B">
        <w:rPr>
          <w:rFonts w:eastAsiaTheme="minorEastAsia"/>
        </w:rPr>
        <w:t>stabiler befahrbare Umleitung zu wählen.</w:t>
      </w:r>
    </w:p>
    <w:p w14:paraId="552A5D5D" w14:textId="05F73E22" w:rsidR="00245BD4" w:rsidRDefault="0062427F" w:rsidP="00664112">
      <w:pPr>
        <w:rPr>
          <w:rFonts w:eastAsiaTheme="minorEastAsia"/>
        </w:rPr>
      </w:pPr>
      <w:r>
        <w:rPr>
          <w:rFonts w:eastAsiaTheme="minorEastAsia"/>
        </w:rPr>
        <w:t xml:space="preserve">Ziel des Agenten muss es sein, </w:t>
      </w:r>
      <w:r w:rsidR="00DF11B2">
        <w:rPr>
          <w:rFonts w:eastAsiaTheme="minorEastAsia"/>
        </w:rPr>
        <w:t xml:space="preserve">jeweils das Maximum an Gewinn bis zum Erreichen eines Terminalzustands zu erhalten </w:t>
      </w:r>
      <w:sdt>
        <w:sdtPr>
          <w:rPr>
            <w:rFonts w:eastAsiaTheme="minorEastAsia"/>
          </w:rPr>
          <w:alias w:val="To edit, see citavi.com/edit"/>
          <w:tag w:val="CitaviPlaceholder#87a80dcb-1912-428f-882d-6259ff305db7"/>
          <w:id w:val="1764023618"/>
          <w:placeholder>
            <w:docPart w:val="DefaultPlaceholder_-1854013440"/>
          </w:placeholder>
        </w:sdtPr>
        <w:sdtEndPr/>
        <w:sdtContent>
          <w:r w:rsidR="00544802">
            <w:rPr>
              <w:rFonts w:eastAsiaTheme="minorEastAsia"/>
            </w:rPr>
            <w:fldChar w:fldCharType="begin"/>
          </w:r>
          <w:r w:rsidR="0054480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MDVjMzA3LWIyMTEtNDdjOS04MTAwLWU4NmQ4MzZkNDQ4ZCIsIlJhbmdlTGVuZ3RoIjoyNy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5IiwiU3RhcnRQYWdlIjp7IiRpZCI6IjUiLCIkdHlwZSI6IlN3aXNzQWNhZGVtaWMuUGFnZU51bWJlciwgU3dpc3NBY2FkZW1pYyIsIklzRnVsbHlOdW1lcmljIjp0cnVlLCJOdW1iZXIiOjExOSwiTnVtYmVyaW5nVHlwZSI6MCwiTnVtZXJhbFN5c3RlbSI6MCwiT3JpZ2luYWxTdHJpbmciOiIxMTkiLCJQcmV0dHlTdHJpbmciOiIxMTk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NYWluemVyIDIwMTksIFMuIDExOSkifV19LCJUYWciOiJDaXRhdmlQbGFjZWhvbGRlciM4N2E4MGRjYi0xOTEyLTQyOGYtODgyZC02MjU5ZmYzMDVkYjciLCJUZXh0IjoiKHZnbC4gTWFpbnplciAyMDE5LCBTLiAxMTkpIiwiV0FJVmVyc2lvbiI6IjYuMTAuMC4wIn0=}</w:instrText>
          </w:r>
          <w:r w:rsidR="00544802">
            <w:rPr>
              <w:rFonts w:eastAsiaTheme="minorEastAsia"/>
            </w:rPr>
            <w:fldChar w:fldCharType="separate"/>
          </w:r>
          <w:r w:rsidR="00227B66">
            <w:rPr>
              <w:rFonts w:eastAsiaTheme="minorEastAsia"/>
            </w:rPr>
            <w:t>(vgl. Mainzer 2019, S. 119)</w:t>
          </w:r>
          <w:r w:rsidR="00544802">
            <w:rPr>
              <w:rFonts w:eastAsiaTheme="minorEastAsia"/>
            </w:rPr>
            <w:fldChar w:fldCharType="end"/>
          </w:r>
        </w:sdtContent>
      </w:sdt>
      <w:r w:rsidR="00544802">
        <w:rPr>
          <w:rFonts w:eastAsiaTheme="minorEastAsia"/>
        </w:rPr>
        <w:t xml:space="preserve">. </w:t>
      </w:r>
      <w:r w:rsidR="006B1155">
        <w:rPr>
          <w:rFonts w:eastAsiaTheme="minorEastAsia"/>
        </w:rPr>
        <w:t>D</w:t>
      </w:r>
      <w:r w:rsidR="00544802">
        <w:rPr>
          <w:rFonts w:eastAsiaTheme="minorEastAsia"/>
        </w:rPr>
        <w:t xml:space="preserve">abei </w:t>
      </w:r>
      <w:r w:rsidR="006B1155">
        <w:rPr>
          <w:rFonts w:eastAsiaTheme="minorEastAsia"/>
        </w:rPr>
        <w:t xml:space="preserve">werden </w:t>
      </w:r>
      <w:r w:rsidR="00544802">
        <w:rPr>
          <w:rFonts w:eastAsiaTheme="minorEastAsia"/>
        </w:rPr>
        <w:t xml:space="preserve">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sidR="00D05703">
        <w:rPr>
          <w:rFonts w:eastAsiaTheme="minorEastAsia"/>
        </w:rPr>
        <w:t xml:space="preserve"> alle möglichen Aktionen </w:t>
      </w:r>
      <w:r w:rsidR="006B1155">
        <w:rPr>
          <w:rFonts w:eastAsiaTheme="minorEastAsia"/>
        </w:rPr>
        <w:t xml:space="preserve">und Folgezustände </w:t>
      </w:r>
      <w:r w:rsidR="00730479">
        <w:rPr>
          <w:rFonts w:eastAsiaTheme="minorEastAsia"/>
        </w:rPr>
        <w:t>rekursiv betrachtet, bis ein Terminalzustand</w:t>
      </w:r>
      <w:r w:rsidR="006B115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730479">
        <w:rPr>
          <w:rFonts w:eastAsiaTheme="minorEastAsia"/>
        </w:rPr>
        <w:t xml:space="preserve"> erreicht wird. </w:t>
      </w:r>
      <w:r w:rsidR="00BA3237">
        <w:rPr>
          <w:rFonts w:eastAsiaTheme="minorEastAsia"/>
        </w:rPr>
        <w:t xml:space="preserve">Jener Aktionspfad mit dem höchsten erwarteten Gewinn </w:t>
      </w:r>
      <w:r w:rsidR="00370EC0">
        <w:rPr>
          <w:rFonts w:eastAsiaTheme="minorEastAsia"/>
        </w:rPr>
        <w:t xml:space="preserve">wird dann zur Bewertung eines Zustands oder einer Aktion ausgehend von einem Zustand </w:t>
      </w:r>
      <w:r w:rsidR="006B1155">
        <w:rPr>
          <w:rFonts w:eastAsiaTheme="minorEastAsia"/>
        </w:rPr>
        <w:t>in der State-Value-Funktion herangezogen. Der Gewinn</w:t>
      </w:r>
      <w:r w:rsidR="003052DE">
        <w:rPr>
          <w:rFonts w:eastAsiaTheme="minorEastAsia"/>
        </w:rPr>
        <w:t xml:space="preserve"> berechnet sich durch Addition der einzelnen Gewinne nach jede</w:t>
      </w:r>
      <w:r w:rsidR="00F05C82">
        <w:rPr>
          <w:rFonts w:eastAsiaTheme="minorEastAsia"/>
        </w:rPr>
        <w:t xml:space="preserve">m Zustandsübergang </w:t>
      </w:r>
      <w:sdt>
        <w:sdtPr>
          <w:rPr>
            <w:rFonts w:eastAsiaTheme="minorEastAsia"/>
          </w:rPr>
          <w:alias w:val="To edit, see citavi.com/edit"/>
          <w:tag w:val="CitaviPlaceholder#3bdb296e-4721-4aca-a53e-481cdf92a2cf"/>
          <w:id w:val="420158027"/>
          <w:placeholder>
            <w:docPart w:val="DefaultPlaceholder_-1854013440"/>
          </w:placeholder>
        </w:sdtPr>
        <w:sdtEndPr/>
        <w:sdtContent>
          <w:r w:rsidR="00F05C82">
            <w:rPr>
              <w:rFonts w:eastAsiaTheme="minorEastAsia"/>
            </w:rPr>
            <w:fldChar w:fldCharType="begin"/>
          </w:r>
          <w:r w:rsidR="00D063DB">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Nzc4ZTU1LTJkZDItNDhmNi04YWQ3LWExNTZjZTdmZjYxZS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gpIn1dfSwiVGFnIjoiQ2l0YXZpUGxhY2Vob2xkZXIjM2JkYjI5NmUtNDcyMS00YWNhLWE1M2UtNDgxY2RmOTJhMmNmIiwiVGV4dCI6Iih2Z2wuIFdpdHQgMjAxOSwgUy4gOCkiLCJXQUlWZXJzaW9uIjoiNi4xMC4wLjAifQ==}</w:instrText>
          </w:r>
          <w:r w:rsidR="00F05C82">
            <w:rPr>
              <w:rFonts w:eastAsiaTheme="minorEastAsia"/>
            </w:rPr>
            <w:fldChar w:fldCharType="separate"/>
          </w:r>
          <w:r w:rsidR="00227B66">
            <w:rPr>
              <w:rFonts w:eastAsiaTheme="minorEastAsia"/>
            </w:rPr>
            <w:t>(vgl. Witt 2019, S. 8)</w:t>
          </w:r>
          <w:r w:rsidR="00F05C82">
            <w:rPr>
              <w:rFonts w:eastAsiaTheme="minorEastAsia"/>
            </w:rPr>
            <w:fldChar w:fldCharType="end"/>
          </w:r>
        </w:sdtContent>
      </w:sdt>
      <w:r w:rsidR="003052DE">
        <w:rPr>
          <w:rFonts w:eastAsiaTheme="minorEastAsia"/>
        </w:rPr>
        <w:t xml:space="preserve"> als</w:t>
      </w:r>
    </w:p>
    <w:p w14:paraId="71BB8DAB" w14:textId="1DED1076" w:rsidR="003052DE" w:rsidRDefault="005C01A1" w:rsidP="00664112">
      <w:pPr>
        <w:rPr>
          <w:rFonts w:eastAsiaTheme="minorEastAsia"/>
        </w:rPr>
      </w:pPr>
      <m:oMathPara>
        <m:oMath>
          <m:r>
            <w:rPr>
              <w:rFonts w:ascii="Cambria Math" w:eastAsiaTheme="minorEastAsia" w:hAnsi="Cambria Math"/>
            </w:rPr>
            <m:t>R= 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e>
          </m:d>
          <m:r>
            <w:rPr>
              <w:rFonts w:ascii="Cambria Math" w:eastAsiaTheme="minorEastAsia" w:hAnsi="Cambria Math"/>
            </w:rPr>
            <m:t>+γr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t+3</m:t>
                  </m:r>
                </m:sub>
              </m:sSub>
            </m:e>
          </m:d>
          <m:r>
            <w:rPr>
              <w:rFonts w:ascii="Cambria Math" w:eastAsiaTheme="minorEastAsia" w:hAnsi="Cambria Math"/>
            </w:rPr>
            <m:t xml:space="preserve">+…+ </m:t>
          </m:r>
          <w:bookmarkStart w:id="464" w:name="_Hlk121996756"/>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w:bookmarkEnd w:id="464"/>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m:e>
          </m:nary>
        </m:oMath>
      </m:oMathPara>
    </w:p>
    <w:p w14:paraId="78D7F0CE" w14:textId="7195C6D7" w:rsidR="00245BD4" w:rsidRDefault="00A479F7" w:rsidP="00664112">
      <w:pPr>
        <w:rPr>
          <w:rFonts w:eastAsiaTheme="minorEastAsia"/>
        </w:rPr>
      </w:pPr>
      <w:r>
        <w:rPr>
          <w:rFonts w:eastAsiaTheme="minorEastAsia"/>
        </w:rPr>
        <w:t xml:space="preserve">Durch festlegen des Diskontierungsfaktors </w:t>
      </w:r>
      <m:oMath>
        <m:r>
          <w:rPr>
            <w:rFonts w:ascii="Cambria Math" w:eastAsiaTheme="minorEastAsia" w:hAnsi="Cambria Math"/>
          </w:rPr>
          <m:t>γ</m:t>
        </m:r>
      </m:oMath>
      <w:r>
        <w:rPr>
          <w:rFonts w:eastAsiaTheme="minorEastAsia"/>
        </w:rPr>
        <w:t xml:space="preserve"> </w:t>
      </w:r>
      <w:r w:rsidR="0007061D">
        <w:rPr>
          <w:rFonts w:eastAsiaTheme="minorEastAsia"/>
        </w:rPr>
        <w:t xml:space="preserve">auf </w:t>
      </w:r>
      <m:oMath>
        <m:r>
          <w:rPr>
            <w:rFonts w:ascii="Cambria Math" w:eastAsiaTheme="minorEastAsia" w:hAnsi="Cambria Math"/>
          </w:rPr>
          <m:t>0&lt; γ&lt;1</m:t>
        </m:r>
      </m:oMath>
      <w:r w:rsidR="00CF7343">
        <w:rPr>
          <w:rFonts w:eastAsiaTheme="minorEastAsia"/>
        </w:rPr>
        <w:t xml:space="preserve"> wird erreicht, dass zeitlich nähere Aktionen mit </w:t>
      </w:r>
      <w:r w:rsidR="00737E61">
        <w:rPr>
          <w:rFonts w:eastAsiaTheme="minorEastAsia"/>
        </w:rPr>
        <w:t xml:space="preserve">positivem Gewinn </w:t>
      </w:r>
      <w:r w:rsidR="004D54BC">
        <w:rPr>
          <w:rFonts w:eastAsiaTheme="minorEastAsia"/>
        </w:rPr>
        <w:t xml:space="preserve">stärker gewichtet werden, als </w:t>
      </w:r>
      <w:r w:rsidR="00F153C0">
        <w:rPr>
          <w:rFonts w:eastAsiaTheme="minorEastAsia"/>
        </w:rPr>
        <w:t xml:space="preserve">Aktionen, die in größerem zeitlichen Abstand liegen </w:t>
      </w:r>
      <w:sdt>
        <w:sdtPr>
          <w:rPr>
            <w:rFonts w:eastAsiaTheme="minorEastAsia"/>
          </w:rPr>
          <w:alias w:val="To edit, see citavi.com/edit"/>
          <w:tag w:val="CitaviPlaceholder#6ec5c948-8c8f-4b18-8ed6-9c78afe84047"/>
          <w:id w:val="-2105407940"/>
          <w:placeholder>
            <w:docPart w:val="DefaultPlaceholder_-1854013440"/>
          </w:placeholder>
        </w:sdtPr>
        <w:sdtEndPr/>
        <w:sdtContent>
          <w:r w:rsidR="00E31746">
            <w:rPr>
              <w:rFonts w:eastAsiaTheme="minorEastAsia"/>
            </w:rPr>
            <w:fldChar w:fldCharType="begin"/>
          </w:r>
          <w:r w:rsidR="00470CA9">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mNzE0NzMyLWJlY2ItNDRhNy1iYTc5LTRiNDRiZWI4N2JkMCIsIlJhbmdlTGVuZ3RoIjoyMS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I0Y2ZkMmYwOC03MmYyLTQzZGYtYWQxNy1jMDBmYzM0MmQ5ZTIiLCJSYW5nZVN0YXJ0IjoyMSwiUmFuZ2VMZW5ndGgiOjIxLCJSZWZlcmVuY2VJZCI6ImU1ZDM1ZTE2LTZiZWYtNGIzOS1iOGJhLWEwNjI5MmFkNWE0Ny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I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X1dLCJGb3JtYXR0ZWRUZXh0Ijp7IiRpZCI6IjIzIiwiQ291bnQiOjEsIlRleHRVbml0cyI6W3siJGlkIjoiMjQiLCJGb250U3R5bGUiOnsiJGlkIjoiMjUiLCJOZXV0cmFsIjp0cnVlfSwiUmVhZGluZ09yZGVyIjoxLCJUZXh0IjoiKHZnbC4gV2l0dCAyMDE5LCBTLiA4OyBEYW1tYW5uIG8uRC4sIFMuIDQpIn1dfSwiVGFnIjoiQ2l0YXZpUGxhY2Vob2xkZXIjNmVjNWM5NDgtOGM4Zi00YjE4LThlZDYtOWM3OGFmZTg0MDQ3IiwiVGV4dCI6Iih2Z2wuIFdpdHQgMjAxOSwgUy4gODsgRGFtbWFubiBvLkQuLCBTLiA0KSIsIldBSVZlcnNpb24iOiI2LjEwLjAuMCJ9}</w:instrText>
          </w:r>
          <w:r w:rsidR="00E31746">
            <w:rPr>
              <w:rFonts w:eastAsiaTheme="minorEastAsia"/>
            </w:rPr>
            <w:fldChar w:fldCharType="separate"/>
          </w:r>
          <w:r w:rsidR="00227B66">
            <w:rPr>
              <w:rFonts w:eastAsiaTheme="minorEastAsia"/>
            </w:rPr>
            <w:t xml:space="preserve">(vgl. Witt 2019, S. 8; Dammann </w:t>
          </w:r>
          <w:proofErr w:type="spellStart"/>
          <w:r w:rsidR="00227B66">
            <w:rPr>
              <w:rFonts w:eastAsiaTheme="minorEastAsia"/>
            </w:rPr>
            <w:t>o.D</w:t>
          </w:r>
          <w:proofErr w:type="spellEnd"/>
          <w:r w:rsidR="00227B66">
            <w:rPr>
              <w:rFonts w:eastAsiaTheme="minorEastAsia"/>
            </w:rPr>
            <w:t>., S. 4)</w:t>
          </w:r>
          <w:r w:rsidR="00E31746">
            <w:rPr>
              <w:rFonts w:eastAsiaTheme="minorEastAsia"/>
            </w:rPr>
            <w:fldChar w:fldCharType="end"/>
          </w:r>
        </w:sdtContent>
      </w:sdt>
      <w:r w:rsidR="004D1A78">
        <w:rPr>
          <w:rFonts w:eastAsiaTheme="minorEastAsia"/>
        </w:rPr>
        <w:t>.</w:t>
      </w:r>
      <w:r w:rsidR="00DA2E4B">
        <w:rPr>
          <w:rFonts w:eastAsiaTheme="minorEastAsia"/>
        </w:rPr>
        <w:t xml:space="preserve"> </w:t>
      </w:r>
      <w:r w:rsidR="00F7537C">
        <w:rPr>
          <w:rFonts w:eastAsiaTheme="minorEastAsia"/>
        </w:rPr>
        <w:t>Zur Veranschaulichung stelle man sich vor, dass der Agent im Training zunächst alle möglichen Umleitungswege ausprobiert, bevor er einen Terminalzustand erreicht</w:t>
      </w:r>
      <w:r w:rsidR="009D3BC1">
        <w:rPr>
          <w:rFonts w:eastAsiaTheme="minorEastAsia"/>
        </w:rPr>
        <w:t xml:space="preserve">, obwohl der Terminalzustand auch bereits nach einem Schritt erreicht werden kann, indem </w:t>
      </w:r>
      <w:r w:rsidR="00A20EF1">
        <w:rPr>
          <w:rFonts w:eastAsiaTheme="minorEastAsia"/>
        </w:rPr>
        <w:t xml:space="preserve">direkt zu </w:t>
      </w:r>
      <w:r w:rsidR="004B0AE3">
        <w:rPr>
          <w:rFonts w:eastAsiaTheme="minorEastAsia"/>
        </w:rPr>
        <w:t>B</w:t>
      </w:r>
      <w:r w:rsidR="00A20EF1">
        <w:rPr>
          <w:rFonts w:eastAsiaTheme="minorEastAsia"/>
        </w:rPr>
        <w:t xml:space="preserve">eginn die optimale Umleitung gewählt wird. </w:t>
      </w:r>
      <w:r w:rsidR="00473B82">
        <w:rPr>
          <w:rFonts w:eastAsiaTheme="minorEastAsia"/>
        </w:rPr>
        <w:t xml:space="preserve">Ein Diskontierungsfaktor von 1 bedeutet entsprechend, dass alle </w:t>
      </w:r>
      <w:r w:rsidR="00A20EF1">
        <w:rPr>
          <w:rFonts w:eastAsiaTheme="minorEastAsia"/>
        </w:rPr>
        <w:t>Gewinne aus nacheinander gewählten Umleitungen</w:t>
      </w:r>
      <w:r w:rsidR="00473B82">
        <w:rPr>
          <w:rFonts w:eastAsiaTheme="minorEastAsia"/>
        </w:rPr>
        <w:t xml:space="preserve"> gleich </w:t>
      </w:r>
      <w:r w:rsidR="001B1D3C">
        <w:rPr>
          <w:rFonts w:eastAsiaTheme="minorEastAsia"/>
        </w:rPr>
        <w:t xml:space="preserve">gewichtet werden, ein Diskontierungsfaktor nahe 0 würde hingegen fast ausschließlich </w:t>
      </w:r>
      <w:r w:rsidR="007705B3">
        <w:rPr>
          <w:rFonts w:eastAsiaTheme="minorEastAsia"/>
        </w:rPr>
        <w:t>die ersten Umleitungen zur Bewertung ins Gewicht fallen lassen</w:t>
      </w:r>
      <w:r w:rsidR="001B1D3C">
        <w:rPr>
          <w:rFonts w:eastAsiaTheme="minorEastAsia"/>
        </w:rPr>
        <w:t xml:space="preserve">. </w:t>
      </w:r>
      <w:r w:rsidR="001943BB">
        <w:rPr>
          <w:rFonts w:eastAsiaTheme="minorEastAsia"/>
        </w:rPr>
        <w:t xml:space="preserve">Da der Agent in der Praxis </w:t>
      </w:r>
      <w:r w:rsidR="00A97BCF">
        <w:rPr>
          <w:rFonts w:eastAsiaTheme="minorEastAsia"/>
        </w:rPr>
        <w:t xml:space="preserve">bereits durch Auswahl der </w:t>
      </w:r>
      <w:r w:rsidR="005F2E18">
        <w:rPr>
          <w:rFonts w:eastAsiaTheme="minorEastAsia"/>
        </w:rPr>
        <w:t>besten</w:t>
      </w:r>
      <w:r w:rsidR="00A97BCF">
        <w:rPr>
          <w:rFonts w:eastAsiaTheme="minorEastAsia"/>
        </w:rPr>
        <w:t xml:space="preserve"> Aktion </w:t>
      </w:r>
      <w:r w:rsidR="005F2E18">
        <w:rPr>
          <w:rFonts w:eastAsiaTheme="minorEastAsia"/>
        </w:rPr>
        <w:t xml:space="preserve">im ersten Schritt </w:t>
      </w:r>
      <w:r w:rsidR="00A97BCF">
        <w:rPr>
          <w:rFonts w:eastAsiaTheme="minorEastAsia"/>
        </w:rPr>
        <w:t>einen Terminalzustand erreich</w:t>
      </w:r>
      <w:r w:rsidR="004B0AE3">
        <w:rPr>
          <w:rFonts w:eastAsiaTheme="minorEastAsia"/>
        </w:rPr>
        <w:t>en kann</w:t>
      </w:r>
      <w:r w:rsidR="00A97BCF">
        <w:rPr>
          <w:rFonts w:eastAsiaTheme="minorEastAsia"/>
        </w:rPr>
        <w:t>, spielt der Diskontierungsfaktor hierbei kaum mehr eine Rolle.</w:t>
      </w:r>
      <w:r w:rsidR="005F2E18">
        <w:rPr>
          <w:rFonts w:eastAsiaTheme="minorEastAsia"/>
        </w:rPr>
        <w:t xml:space="preserve"> Nach </w:t>
      </w:r>
      <w:r w:rsidR="00A14BFF">
        <w:rPr>
          <w:rFonts w:eastAsiaTheme="minorEastAsia"/>
        </w:rPr>
        <w:t xml:space="preserve">dem Training </w:t>
      </w:r>
      <w:r w:rsidR="009A7124">
        <w:rPr>
          <w:rFonts w:eastAsiaTheme="minorEastAsia"/>
        </w:rPr>
        <w:t>ist für jeden Startzustand die beste Aktion bekannt, um direkt im nächsten Schritt einen Terminalzustand zu erreichen.</w:t>
      </w:r>
    </w:p>
    <w:p w14:paraId="51EB0AEA" w14:textId="66B74022" w:rsidR="00E4219D" w:rsidRDefault="004B0AE3" w:rsidP="00664112">
      <w:pPr>
        <w:rPr>
          <w:rFonts w:eastAsiaTheme="minorEastAsia"/>
        </w:rPr>
      </w:pPr>
      <w:r>
        <w:rPr>
          <w:rFonts w:eastAsiaTheme="minorEastAsia"/>
        </w:rPr>
        <w:lastRenderedPageBreak/>
        <w:t xml:space="preserve">Im Training erfolgt die Anpassung der Q-Werte in Anlehnung </w:t>
      </w:r>
      <w:del w:id="465" w:author="Sebastian Knopf" w:date="2023-01-31T08:45:00Z">
        <w:r w:rsidDel="00FF62DD">
          <w:rPr>
            <w:rFonts w:eastAsiaTheme="minorEastAsia"/>
          </w:rPr>
          <w:delText xml:space="preserve">auf </w:delText>
        </w:r>
      </w:del>
      <w:ins w:id="466" w:author="Sebastian Knopf" w:date="2023-01-31T08:45:00Z">
        <w:r w:rsidR="00FF62DD">
          <w:rPr>
            <w:rFonts w:eastAsiaTheme="minorEastAsia"/>
          </w:rPr>
          <w:t>an</w:t>
        </w:r>
        <w:r w:rsidR="00FF62DD">
          <w:rPr>
            <w:rFonts w:eastAsiaTheme="minorEastAsia"/>
          </w:rPr>
          <w:t xml:space="preserve"> </w:t>
        </w:r>
      </w:ins>
      <w:r>
        <w:rPr>
          <w:rFonts w:eastAsiaTheme="minorEastAsia"/>
        </w:rPr>
        <w:t>d</w:t>
      </w:r>
      <w:ins w:id="467" w:author="Sebastian Knopf" w:date="2023-01-31T08:45:00Z">
        <w:r w:rsidR="00FF62DD">
          <w:rPr>
            <w:rFonts w:eastAsiaTheme="minorEastAsia"/>
          </w:rPr>
          <w:t>ie</w:t>
        </w:r>
      </w:ins>
      <w:del w:id="468" w:author="Sebastian Knopf" w:date="2023-01-31T08:45:00Z">
        <w:r w:rsidDel="00FF62DD">
          <w:rPr>
            <w:rFonts w:eastAsiaTheme="minorEastAsia"/>
          </w:rPr>
          <w:delText>er</w:delText>
        </w:r>
      </w:del>
      <w:r>
        <w:rPr>
          <w:rFonts w:eastAsiaTheme="minorEastAsia"/>
        </w:rPr>
        <w:t xml:space="preserve"> </w:t>
      </w:r>
      <w:r w:rsidRPr="00E4219D">
        <w:rPr>
          <w:rFonts w:eastAsiaTheme="minorEastAsia"/>
          <w:i/>
          <w:iCs/>
        </w:rPr>
        <w:t>Bellmann</w:t>
      </w:r>
      <w:r>
        <w:rPr>
          <w:rFonts w:eastAsiaTheme="minorEastAsia"/>
        </w:rPr>
        <w:t>-</w:t>
      </w:r>
      <w:r w:rsidRPr="00E4219D">
        <w:rPr>
          <w:rFonts w:eastAsiaTheme="minorEastAsia"/>
          <w:i/>
          <w:iCs/>
        </w:rPr>
        <w:t>Eigenschaft</w:t>
      </w:r>
      <w:r>
        <w:rPr>
          <w:rFonts w:eastAsiaTheme="minorEastAsia"/>
        </w:rPr>
        <w:t xml:space="preserve">. </w:t>
      </w:r>
      <w:r w:rsidR="001C1E0E" w:rsidRPr="004B0AE3">
        <w:rPr>
          <w:rFonts w:eastAsiaTheme="minorEastAsia"/>
        </w:rPr>
        <w:t>Die</w:t>
      </w:r>
      <w:r w:rsidRPr="004B0AE3">
        <w:rPr>
          <w:rFonts w:eastAsiaTheme="minorEastAsia"/>
        </w:rPr>
        <w:t>se</w:t>
      </w:r>
      <w:ins w:id="469" w:author="Sebastian Knopf" w:date="2023-01-31T08:45:00Z">
        <w:r w:rsidR="00FF62DD">
          <w:rPr>
            <w:rFonts w:eastAsiaTheme="minorEastAsia"/>
          </w:rPr>
          <w:t xml:space="preserve"> besagt</w:t>
        </w:r>
      </w:ins>
      <w:r w:rsidR="001C1E0E">
        <w:rPr>
          <w:rFonts w:eastAsiaTheme="minorEastAsia"/>
        </w:rPr>
        <w:t>, dass die Lösung eines Problems dann optimal ist, wen</w:t>
      </w:r>
      <w:r>
        <w:rPr>
          <w:rFonts w:eastAsiaTheme="minorEastAsia"/>
        </w:rPr>
        <w:t>n</w:t>
      </w:r>
      <w:r w:rsidR="001C1E0E">
        <w:rPr>
          <w:rFonts w:eastAsiaTheme="minorEastAsia"/>
        </w:rPr>
        <w:t xml:space="preserve"> die Lösung aller Teilprobleme optimal ist </w:t>
      </w:r>
      <w:sdt>
        <w:sdtPr>
          <w:rPr>
            <w:rFonts w:eastAsiaTheme="minorEastAsia"/>
          </w:rPr>
          <w:alias w:val="To edit, see citavi.com/edit"/>
          <w:tag w:val="CitaviPlaceholder#b6605262-85d7-468e-98b3-56f0b42079f7"/>
          <w:id w:val="1594738367"/>
          <w:placeholder>
            <w:docPart w:val="DefaultPlaceholder_-1854013440"/>
          </w:placeholder>
        </w:sdtPr>
        <w:sdtEndPr/>
        <w:sdtContent>
          <w:r w:rsidR="003C2DD1">
            <w:rPr>
              <w:rFonts w:eastAsiaTheme="minorEastAsia"/>
            </w:rPr>
            <w:fldChar w:fldCharType="begin"/>
          </w:r>
          <w:r w:rsidR="003C2DD1">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M2JkOGQ5LTI2MDMtNGIxOC04ZmJhLTQ3NWIzNDU0YTAyO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0KSJ9XX0sIlRhZyI6IkNpdGF2aVBsYWNlaG9sZGVyI2I2NjA1MjYyLTg1ZDctNDY4ZS05OGIzLTU2ZjBiNDIwNzlmNyIsIlRleHQiOiIodmdsLiBTY2htaXR6IDIwMTcsIFMuIDE0KSIsIldBSVZlcnNpb24iOiI2LjEwLjAuMCJ9}</w:instrText>
          </w:r>
          <w:r w:rsidR="003C2DD1">
            <w:rPr>
              <w:rFonts w:eastAsiaTheme="minorEastAsia"/>
            </w:rPr>
            <w:fldChar w:fldCharType="separate"/>
          </w:r>
          <w:r w:rsidR="00227B66">
            <w:rPr>
              <w:rFonts w:eastAsiaTheme="minorEastAsia"/>
            </w:rPr>
            <w:t>(vgl. Schmitz 2017, S. 14)</w:t>
          </w:r>
          <w:r w:rsidR="003C2DD1">
            <w:rPr>
              <w:rFonts w:eastAsiaTheme="minorEastAsia"/>
            </w:rPr>
            <w:fldChar w:fldCharType="end"/>
          </w:r>
        </w:sdtContent>
      </w:sdt>
      <w:r w:rsidR="001C1E0E">
        <w:rPr>
          <w:rFonts w:eastAsiaTheme="minorEastAsia"/>
        </w:rPr>
        <w:t xml:space="preserve">. </w:t>
      </w:r>
      <w:r w:rsidR="003C2DD1">
        <w:rPr>
          <w:rFonts w:eastAsiaTheme="minorEastAsia"/>
        </w:rPr>
        <w:t>Umgekehrt bedeutet d</w:t>
      </w:r>
      <w:r w:rsidR="00C26695">
        <w:rPr>
          <w:rFonts w:eastAsiaTheme="minorEastAsia"/>
        </w:rPr>
        <w:t>as also, dass eine optimale Lösung dann erreicht werden kann, wenn auf dem Weg zur Gesamtlösung stets optimale Teillösungen gewählt werde</w:t>
      </w:r>
      <w:r w:rsidR="00974C16">
        <w:rPr>
          <w:rFonts w:eastAsiaTheme="minorEastAsia"/>
        </w:rPr>
        <w:t>n</w:t>
      </w:r>
      <w:r w:rsidR="00C26695">
        <w:rPr>
          <w:rFonts w:eastAsiaTheme="minorEastAsia"/>
        </w:rPr>
        <w:t xml:space="preserve">. </w:t>
      </w:r>
      <w:r w:rsidR="00D54461">
        <w:rPr>
          <w:rFonts w:eastAsiaTheme="minorEastAsia"/>
        </w:rPr>
        <w:t xml:space="preserve">Ausgehend von den bisherigen Annahmen kann also </w:t>
      </w:r>
      <w:r w:rsidR="001D74C8">
        <w:rPr>
          <w:rFonts w:eastAsiaTheme="minorEastAsia"/>
        </w:rPr>
        <w:t xml:space="preserve">zu jeder Aktion </w:t>
      </w:r>
      <w:r w:rsidR="00E4219D">
        <w:rPr>
          <w:rFonts w:eastAsiaTheme="minorEastAsia"/>
        </w:rPr>
        <w:t xml:space="preserve">ausgehend von einem bestimmten Zustand ein skalarer Wert ermittelt werden. Man spricht vom sogenannten Q-Wert, in diesem Fall ein </w:t>
      </w:r>
      <w:r w:rsidR="00E4219D" w:rsidRPr="00E4219D">
        <w:rPr>
          <w:rFonts w:eastAsiaTheme="minorEastAsia"/>
          <w:i/>
          <w:iCs/>
        </w:rPr>
        <w:t>State-Action</w:t>
      </w:r>
      <w:r w:rsidR="00E4219D">
        <w:rPr>
          <w:rFonts w:eastAsiaTheme="minorEastAsia"/>
        </w:rPr>
        <w:t xml:space="preserve">-Wert, der </w:t>
      </w:r>
      <w:r w:rsidR="005A4331">
        <w:rPr>
          <w:rFonts w:eastAsiaTheme="minorEastAsia"/>
        </w:rPr>
        <w:t xml:space="preserve">für das Q-Learning </w:t>
      </w:r>
      <w:r w:rsidR="00E4219D">
        <w:rPr>
          <w:rFonts w:eastAsiaTheme="minorEastAsia"/>
        </w:rPr>
        <w:t>definiert ist als</w:t>
      </w:r>
    </w:p>
    <w:p w14:paraId="4BC741A4" w14:textId="6A7DD965" w:rsidR="00E4219D" w:rsidRPr="00B95F18" w:rsidRDefault="00E33A39" w:rsidP="00664112">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m:oMathPara>
    </w:p>
    <w:p w14:paraId="51E7AECA" w14:textId="6563F0C9" w:rsidR="000A6803" w:rsidRDefault="004D7551" w:rsidP="00664112">
      <w:pPr>
        <w:rPr>
          <w:rFonts w:eastAsiaTheme="minorEastAsia"/>
        </w:rPr>
      </w:pPr>
      <w:r>
        <w:rPr>
          <w:rFonts w:eastAsiaTheme="minorEastAsia"/>
        </w:rPr>
        <w:t xml:space="preserve">wobei </w:t>
      </w:r>
      <m:oMath>
        <m:r>
          <w:rPr>
            <w:rFonts w:ascii="Cambria Math" w:eastAsiaTheme="minorEastAsia" w:hAnsi="Cambria Math"/>
          </w:rPr>
          <m:t>r</m:t>
        </m:r>
      </m:oMath>
      <w:r>
        <w:rPr>
          <w:rFonts w:eastAsiaTheme="minorEastAsia"/>
        </w:rPr>
        <w:t xml:space="preserve"> der bisher erreichte Gewinn ist und über</w:t>
      </w:r>
      <w:r w:rsidR="00D27D30">
        <w:rPr>
          <w:rFonts w:eastAsiaTheme="minorEastAsia"/>
        </w:rPr>
        <w:t xml:space="preserve"> zu</w:t>
      </w:r>
      <w:r w:rsidR="001C6416">
        <w:rPr>
          <w:rFonts w:eastAsiaTheme="minorEastAsia"/>
        </w:rPr>
        <w:t>m</w:t>
      </w:r>
      <w:r w:rsidR="00D27D30">
        <w:rPr>
          <w:rFonts w:eastAsiaTheme="minorEastAsia"/>
        </w:rPr>
        <w:t xml:space="preserve"> Q-Learning gehörende Strat</w:t>
      </w:r>
      <w:r w:rsidR="00F1773E">
        <w:rPr>
          <w:rFonts w:eastAsiaTheme="minorEastAsia"/>
        </w:rPr>
        <w:t xml:space="preserve">egiefunktion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w:r>
        <w:rPr>
          <w:rFonts w:eastAsiaTheme="minorEastAsia"/>
        </w:rPr>
        <w:t xml:space="preserve"> stets die Aktion ausgewählt wird, de</w:t>
      </w:r>
      <w:proofErr w:type="spellStart"/>
      <w:r w:rsidR="005760DD">
        <w:rPr>
          <w:rFonts w:eastAsiaTheme="minorEastAsia"/>
        </w:rPr>
        <w:t>ren</w:t>
      </w:r>
      <w:proofErr w:type="spellEnd"/>
      <w:r w:rsidR="005760DD">
        <w:rPr>
          <w:rFonts w:eastAsiaTheme="minorEastAsia"/>
        </w:rPr>
        <w:t xml:space="preserve"> Q-Wert bezogen auf den Folgezustand am höchsten ist.</w:t>
      </w:r>
    </w:p>
    <w:p w14:paraId="77C0BE44" w14:textId="152927E2" w:rsidR="00B95F18" w:rsidRDefault="000A6803" w:rsidP="00664112">
      <w:pPr>
        <w:rPr>
          <w:rFonts w:eastAsiaTheme="minorEastAsia"/>
        </w:rPr>
      </w:pPr>
      <w:r>
        <w:rPr>
          <w:rFonts w:eastAsiaTheme="minorEastAsia"/>
        </w:rPr>
        <w:t xml:space="preserve">Für SARSA ist </w:t>
      </w:r>
      <w:r w:rsidR="00E85ABB">
        <w:rPr>
          <w:rFonts w:eastAsiaTheme="minorEastAsia"/>
        </w:rPr>
        <w:t xml:space="preserve">die Q-Funktion </w:t>
      </w:r>
      <w:r>
        <w:rPr>
          <w:rFonts w:eastAsiaTheme="minorEastAsia"/>
        </w:rPr>
        <w:t>als</w:t>
      </w:r>
    </w:p>
    <w:p w14:paraId="4BF5D8BA" w14:textId="00E10541" w:rsidR="000A6803" w:rsidRPr="00B95F18" w:rsidRDefault="000A6803" w:rsidP="000A6803">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t+1</m:t>
              </m:r>
            </m:sub>
          </m:sSub>
          <m:r>
            <w:rPr>
              <w:rFonts w:ascii="Cambria Math" w:eastAsiaTheme="minorEastAsia" w:hAnsi="Cambria Math"/>
            </w:rPr>
            <m:t>)</m:t>
          </m:r>
        </m:oMath>
      </m:oMathPara>
    </w:p>
    <w:p w14:paraId="09746B23" w14:textId="0D3D8015" w:rsidR="000A6803" w:rsidRDefault="000A6803" w:rsidP="00664112">
      <w:pPr>
        <w:rPr>
          <w:rFonts w:eastAsiaTheme="minorEastAsia"/>
        </w:rPr>
      </w:pPr>
      <w:r>
        <w:rPr>
          <w:rFonts w:eastAsiaTheme="minorEastAsia"/>
        </w:rPr>
        <w:t xml:space="preserve">Der Unterschied </w:t>
      </w:r>
      <w:r w:rsidR="00A84A4F">
        <w:rPr>
          <w:rFonts w:eastAsiaTheme="minorEastAsia"/>
        </w:rPr>
        <w:t xml:space="preserve">liegt in der Strategiefunktion und in der </w:t>
      </w:r>
      <w:r w:rsidR="003929CC">
        <w:rPr>
          <w:rFonts w:eastAsiaTheme="minorEastAsia"/>
        </w:rPr>
        <w:t xml:space="preserve">Betrachtung des Folgezustandes. Abweichend vom Q-Learning kann </w:t>
      </w:r>
      <w:r w:rsidR="00044D68">
        <w:rPr>
          <w:rFonts w:eastAsiaTheme="minorEastAsia"/>
        </w:rPr>
        <w:t xml:space="preserve">die </w:t>
      </w:r>
      <w:r w:rsidR="001D0881">
        <w:rPr>
          <w:rFonts w:eastAsiaTheme="minorEastAsia"/>
        </w:rPr>
        <w:t xml:space="preserve">Auswahl der Aktion auch mit einer anderen Funktion als </w:t>
      </w:r>
      <w:r w:rsidR="00DB3693">
        <w:rPr>
          <w:rFonts w:eastAsiaTheme="minorEastAsia"/>
        </w:rPr>
        <w:t xml:space="preserve">der </w:t>
      </w:r>
      <w:r w:rsidR="001D0881">
        <w:rPr>
          <w:rFonts w:eastAsiaTheme="minorEastAsia"/>
        </w:rPr>
        <w:t>Greedy</w:t>
      </w:r>
      <w:r w:rsidR="00DB3693">
        <w:rPr>
          <w:rFonts w:eastAsiaTheme="minorEastAsia"/>
        </w:rPr>
        <w:t>-Strategie</w:t>
      </w:r>
      <w:r w:rsidR="001D0881">
        <w:rPr>
          <w:rFonts w:eastAsiaTheme="minorEastAsia"/>
        </w:rPr>
        <w:t xml:space="preserve"> ausgewählt werden</w:t>
      </w:r>
      <w:r w:rsidR="003660A1">
        <w:rPr>
          <w:rFonts w:eastAsiaTheme="minorEastAsia"/>
        </w:rPr>
        <w:t>.</w:t>
      </w:r>
      <w:r w:rsidR="00B03A24">
        <w:rPr>
          <w:rFonts w:eastAsiaTheme="minorEastAsia"/>
        </w:rPr>
        <w:t xml:space="preserve"> SARSA nutzt dieselbe Strategiefunktion zum Training wie auch später </w:t>
      </w:r>
      <w:r w:rsidR="000226F9">
        <w:rPr>
          <w:rFonts w:eastAsiaTheme="minorEastAsia"/>
        </w:rPr>
        <w:t xml:space="preserve">Dadurch wird ausschließlich die tatsächlich gewählte Aktion berücksichtigt, selbst </w:t>
      </w:r>
      <w:r w:rsidR="0066049B">
        <w:rPr>
          <w:rFonts w:eastAsiaTheme="minorEastAsia"/>
        </w:rPr>
        <w:t>dann,</w:t>
      </w:r>
      <w:r w:rsidR="000226F9">
        <w:rPr>
          <w:rFonts w:eastAsiaTheme="minorEastAsia"/>
        </w:rPr>
        <w:t xml:space="preserve"> wenn es möglicherweise eine Aktion mit einem höheren State-Action-Wert gibt.</w:t>
      </w:r>
      <w:r w:rsidR="004E6951">
        <w:rPr>
          <w:rFonts w:eastAsiaTheme="minorEastAsia"/>
        </w:rPr>
        <w:t xml:space="preserve"> </w:t>
      </w:r>
      <w:r w:rsidR="00DB3693">
        <w:rPr>
          <w:rFonts w:eastAsiaTheme="minorEastAsia"/>
        </w:rPr>
        <w:t>Abhängig von der gewählten Strategiefunktion</w:t>
      </w:r>
      <w:r w:rsidR="004E6951">
        <w:rPr>
          <w:rFonts w:eastAsiaTheme="minorEastAsia"/>
        </w:rPr>
        <w:t xml:space="preserve"> ist ein gewisses </w:t>
      </w:r>
      <w:ins w:id="470" w:author="Sebastian Knopf" w:date="2023-01-31T08:47:00Z">
        <w:r w:rsidR="00FF62DD">
          <w:rPr>
            <w:rFonts w:eastAsiaTheme="minorEastAsia"/>
          </w:rPr>
          <w:t>Grundm</w:t>
        </w:r>
      </w:ins>
      <w:del w:id="471" w:author="Sebastian Knopf" w:date="2023-01-31T08:47:00Z">
        <w:r w:rsidR="004E6951" w:rsidDel="00FF62DD">
          <w:rPr>
            <w:rFonts w:eastAsiaTheme="minorEastAsia"/>
          </w:rPr>
          <w:delText>M</w:delText>
        </w:r>
      </w:del>
      <w:r w:rsidR="004E6951">
        <w:rPr>
          <w:rFonts w:eastAsiaTheme="minorEastAsia"/>
        </w:rPr>
        <w:t>aß an Exploration im SARSA-Algorithmus sichergestellt</w:t>
      </w:r>
      <w:r w:rsidR="002A57F6">
        <w:rPr>
          <w:rFonts w:eastAsiaTheme="minorEastAsia"/>
        </w:rPr>
        <w:t>.</w:t>
      </w:r>
    </w:p>
    <w:p w14:paraId="2B6A8D96" w14:textId="2482282A" w:rsidR="001A6355" w:rsidRDefault="00664112" w:rsidP="001A6355">
      <w:pPr>
        <w:rPr>
          <w:rFonts w:eastAsiaTheme="minorEastAsia"/>
        </w:rPr>
      </w:pPr>
      <w:r>
        <w:rPr>
          <w:rFonts w:eastAsiaTheme="minorEastAsia"/>
        </w:rPr>
        <w:t xml:space="preserve">Durch diese Grundkonstruktion wird erreicht, dass der </w:t>
      </w:r>
      <w:r w:rsidR="00801F17">
        <w:rPr>
          <w:rFonts w:eastAsiaTheme="minorEastAsia"/>
        </w:rPr>
        <w:t xml:space="preserve">final trainierte </w:t>
      </w:r>
      <w:r>
        <w:rPr>
          <w:rFonts w:eastAsiaTheme="minorEastAsia"/>
        </w:rPr>
        <w:t xml:space="preserve">Agent </w:t>
      </w:r>
      <w:r w:rsidR="00130B4E">
        <w:rPr>
          <w:rFonts w:eastAsiaTheme="minorEastAsia"/>
        </w:rPr>
        <w:t xml:space="preserve">den Linienweg nicht verlässt, wenn </w:t>
      </w:r>
      <w:r w:rsidR="004B0AE3">
        <w:rPr>
          <w:rFonts w:eastAsiaTheme="minorEastAsia"/>
        </w:rPr>
        <w:t>kein Erfordernis</w:t>
      </w:r>
      <w:r w:rsidR="00130B4E">
        <w:rPr>
          <w:rFonts w:eastAsiaTheme="minorEastAsia"/>
        </w:rPr>
        <w:t xml:space="preserve"> dazu besteht und andernfalls stets jene Umleitung mit dem geringsten Gesamtverlust wählt.</w:t>
      </w:r>
    </w:p>
    <w:p w14:paraId="304B9A37" w14:textId="26CADA72" w:rsidR="00BB3DC1" w:rsidRDefault="00775E24" w:rsidP="0038274A">
      <w:pPr>
        <w:pStyle w:val="berschrift3"/>
        <w:rPr>
          <w:rFonts w:eastAsiaTheme="minorEastAsia"/>
        </w:rPr>
      </w:pPr>
      <w:bookmarkStart w:id="472" w:name="_Ref124069377"/>
      <w:bookmarkStart w:id="473" w:name="_Toc125899239"/>
      <w:r>
        <w:rPr>
          <w:rFonts w:eastAsiaTheme="minorEastAsia"/>
        </w:rPr>
        <w:t xml:space="preserve">Exploration mit der </w:t>
      </w:r>
      <m:oMath>
        <m:r>
          <m:rPr>
            <m:sty m:val="bi"/>
          </m:rPr>
          <w:rPr>
            <w:rFonts w:ascii="Cambria Math" w:eastAsiaTheme="minorEastAsia" w:hAnsi="Cambria Math"/>
          </w:rPr>
          <m:t>nϵ</m:t>
        </m:r>
      </m:oMath>
      <w:r>
        <w:rPr>
          <w:rFonts w:eastAsiaTheme="minorEastAsia"/>
        </w:rPr>
        <w:t>-Greedystrategie</w:t>
      </w:r>
      <w:bookmarkEnd w:id="472"/>
      <w:bookmarkEnd w:id="473"/>
    </w:p>
    <w:p w14:paraId="6EBF014C" w14:textId="46970C8B" w:rsidR="00BB3DC1" w:rsidRDefault="00BB3DC1" w:rsidP="00BB3DC1">
      <w:pPr>
        <w:rPr>
          <w:rFonts w:eastAsiaTheme="minorEastAsia"/>
        </w:rPr>
      </w:pPr>
      <w:r>
        <w:t>Da sowohl SARSA als auch Expected SARSA während dem Training dieselbe Strategiefunktion nutzen, wie auch nach Abschluss des Trainings, führen beide Algorithmen auch nach dem Training eine Exploration durch</w:t>
      </w:r>
      <w:ins w:id="474" w:author="Sebastian Knopf" w:date="2023-01-31T08:48:00Z">
        <w:r w:rsidR="00BE3A44">
          <w:t>, sofern es sich nicht um eine reine Greedy-Strategie handelt</w:t>
        </w:r>
      </w:ins>
      <w:r>
        <w:t xml:space="preserve">. </w:t>
      </w:r>
      <w:del w:id="475" w:author="Sebastian Knopf" w:date="2023-01-31T08:48:00Z">
        <w:r w:rsidDel="00BE3A44">
          <w:delText>Wie in</w:delText>
        </w:r>
      </w:del>
      <w:ins w:id="476" w:author="Sebastian Knopf" w:date="2023-01-31T08:48:00Z">
        <w:r w:rsidR="00BE3A44">
          <w:t>In</w:t>
        </w:r>
      </w:ins>
      <w:r>
        <w:t xml:space="preserve"> den meisten Fällen wird </w:t>
      </w:r>
      <w:del w:id="477" w:author="Sebastian Knopf" w:date="2023-01-31T08:48:00Z">
        <w:r w:rsidDel="00BE3A44">
          <w:delText xml:space="preserve">auch in dieser Arbeit </w:delText>
        </w:r>
      </w:del>
      <w:r>
        <w:t xml:space="preserve">als Strategiefunktion die </w:t>
      </w:r>
      <m:oMath>
        <m:r>
          <w:rPr>
            <w:rFonts w:ascii="Cambria Math" w:hAnsi="Cambria Math"/>
          </w:rPr>
          <m:t>ε</m:t>
        </m:r>
      </m:oMath>
      <w:r>
        <w:rPr>
          <w:rFonts w:eastAsiaTheme="minorEastAsia"/>
        </w:rPr>
        <w:t xml:space="preserve">-Greedyfunktion verwendet. Wie stark ein Algorithmus exploriert, hängt also vom Hyperparameter </w:t>
      </w:r>
      <m:oMath>
        <m:r>
          <w:rPr>
            <w:rFonts w:ascii="Cambria Math" w:eastAsiaTheme="minorEastAsia" w:hAnsi="Cambria Math"/>
          </w:rPr>
          <m:t>ϵ</m:t>
        </m:r>
      </m:oMath>
      <w:r>
        <w:rPr>
          <w:rFonts w:eastAsiaTheme="minorEastAsia"/>
        </w:rPr>
        <w:t xml:space="preserve"> ab. </w:t>
      </w:r>
      <w:r w:rsidR="008B474B">
        <w:rPr>
          <w:rFonts w:eastAsiaTheme="minorEastAsia"/>
        </w:rPr>
        <w:t xml:space="preserve">Während dieser in Q-Learning durch die Zerfallsrate mit steigender </w:t>
      </w:r>
      <w:r w:rsidR="008B474B">
        <w:rPr>
          <w:rFonts w:eastAsiaTheme="minorEastAsia"/>
        </w:rPr>
        <w:lastRenderedPageBreak/>
        <w:t xml:space="preserve">Anzahl an Episoden gegen 0 strebt, bleibt </w:t>
      </w:r>
      <m:oMath>
        <m:r>
          <w:rPr>
            <w:rFonts w:ascii="Cambria Math" w:eastAsiaTheme="minorEastAsia" w:hAnsi="Cambria Math"/>
          </w:rPr>
          <m:t>ϵ</m:t>
        </m:r>
      </m:oMath>
      <w:r w:rsidR="008B474B">
        <w:rPr>
          <w:rFonts w:eastAsiaTheme="minorEastAsia"/>
        </w:rPr>
        <w:t xml:space="preserve"> in SARSA und Expected SARSA gleich</w:t>
      </w:r>
      <w:del w:id="478" w:author="Sebastian Knopf" w:date="2023-01-31T09:00:00Z">
        <w:r w:rsidR="008B474B" w:rsidDel="00FE28D1">
          <w:rPr>
            <w:rFonts w:eastAsiaTheme="minorEastAsia"/>
          </w:rPr>
          <w:delText xml:space="preserve"> oder wird nach unten hin auf einen bestimmten Wert begrenzt</w:delText>
        </w:r>
      </w:del>
      <w:r w:rsidR="008B474B">
        <w:rPr>
          <w:rFonts w:eastAsiaTheme="minorEastAsia"/>
        </w:rPr>
        <w:t xml:space="preserve">, </w:t>
      </w:r>
      <w:del w:id="479" w:author="Sebastian Knopf" w:date="2023-01-31T09:00:00Z">
        <w:r w:rsidR="008B474B" w:rsidDel="00FE28D1">
          <w:rPr>
            <w:rFonts w:eastAsiaTheme="minorEastAsia"/>
          </w:rPr>
          <w:delText xml:space="preserve">sodass </w:delText>
        </w:r>
      </w:del>
      <w:ins w:id="480" w:author="Sebastian Knopf" w:date="2023-01-31T09:00:00Z">
        <w:r w:rsidR="00FE28D1">
          <w:rPr>
            <w:rFonts w:eastAsiaTheme="minorEastAsia"/>
          </w:rPr>
          <w:t>wobei</w:t>
        </w:r>
        <w:r w:rsidR="00FE28D1">
          <w:rPr>
            <w:rFonts w:eastAsiaTheme="minorEastAsia"/>
          </w:rPr>
          <w:t xml:space="preserve"> </w:t>
        </w:r>
      </w:ins>
      <m:oMath>
        <m:r>
          <w:rPr>
            <w:rFonts w:ascii="Cambria Math" w:eastAsiaTheme="minorEastAsia" w:hAnsi="Cambria Math"/>
          </w:rPr>
          <m:t>ϵ</m:t>
        </m:r>
      </m:oMath>
      <w:r w:rsidR="008B474B">
        <w:rPr>
          <w:rFonts w:eastAsiaTheme="minorEastAsia"/>
        </w:rPr>
        <w:t xml:space="preserve"> niemals exakt 0 </w:t>
      </w:r>
      <w:del w:id="481" w:author="Sebastian Knopf" w:date="2023-01-31T09:00:00Z">
        <w:r w:rsidR="008B474B" w:rsidDel="00FE28D1">
          <w:rPr>
            <w:rFonts w:eastAsiaTheme="minorEastAsia"/>
          </w:rPr>
          <w:delText>wird</w:delText>
        </w:r>
      </w:del>
      <w:ins w:id="482" w:author="Sebastian Knopf" w:date="2023-01-31T09:00:00Z">
        <w:r w:rsidR="00FE28D1">
          <w:rPr>
            <w:rFonts w:eastAsiaTheme="minorEastAsia"/>
          </w:rPr>
          <w:t>ist</w:t>
        </w:r>
      </w:ins>
      <w:r w:rsidR="008B474B">
        <w:rPr>
          <w:rFonts w:eastAsiaTheme="minorEastAsia"/>
        </w:rPr>
        <w:t>.</w:t>
      </w:r>
    </w:p>
    <w:p w14:paraId="66D0CCB4" w14:textId="452B14DA" w:rsidR="008B474B" w:rsidRDefault="008B474B" w:rsidP="00BB3DC1">
      <w:pPr>
        <w:rPr>
          <w:rFonts w:eastAsiaTheme="minorEastAsia"/>
        </w:rPr>
      </w:pPr>
      <w:r>
        <w:rPr>
          <w:rFonts w:eastAsiaTheme="minorEastAsia"/>
        </w:rPr>
        <w:t xml:space="preserve">Dieses Verhalten hat zur Folge, dass auch bei hinreichend erfolgten Training mit einer Wahrscheinlichkeit von </w:t>
      </w:r>
      <m:oMath>
        <m:r>
          <w:rPr>
            <w:rFonts w:ascii="Cambria Math" w:eastAsiaTheme="minorEastAsia" w:hAnsi="Cambria Math"/>
          </w:rPr>
          <m:t>ϵ</m:t>
        </m:r>
      </m:oMath>
      <w:r>
        <w:rPr>
          <w:rFonts w:eastAsiaTheme="minorEastAsia"/>
        </w:rPr>
        <w:t xml:space="preserve"> immer wieder eine Aktion gewählt wird, die nicht zwangsläufig die optimale Aktion darstellt.</w:t>
      </w:r>
      <w:r w:rsidR="00141589">
        <w:rPr>
          <w:rFonts w:eastAsiaTheme="minorEastAsia"/>
        </w:rPr>
        <w:t xml:space="preserve"> SARSA kann durch seine Exploration daher als instabil eingestuft werden </w:t>
      </w:r>
      <w:sdt>
        <w:sdtPr>
          <w:rPr>
            <w:rFonts w:eastAsiaTheme="minorEastAsia"/>
          </w:rPr>
          <w:alias w:val="To edit, see citavi.com/edit"/>
          <w:tag w:val="CitaviPlaceholder#033a874c-ef30-480d-9286-0c0da005715a"/>
          <w:id w:val="-1362588958"/>
          <w:placeholder>
            <w:docPart w:val="DefaultPlaceholder_-1854013440"/>
          </w:placeholder>
        </w:sdtPr>
        <w:sdtEndPr/>
        <w:sdtContent>
          <w:r w:rsidR="00141589">
            <w:rPr>
              <w:rFonts w:eastAsiaTheme="minorEastAsia"/>
            </w:rPr>
            <w:fldChar w:fldCharType="begin"/>
          </w:r>
          <w:r w:rsidR="00E92D3D">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DE5N2JkLWRiY2ItNGU0Zi05ZWUyLTIwY2IwNjA5YjljZi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gpIn1dfSwiVGFnIjoiQ2l0YXZpUGxhY2Vob2xkZXIjMDMzYTg3NGMtZWYzMC00ODBkLTkyODYtMGMwZGEwMDU3MTVhIiwiVGV4dCI6Iih2Z2wuIHZhbiBTZWlqZW4gZXQgYWwuIDIwMDksIFMuIDgpIiwiV0FJVmVyc2lvbiI6IjYuMTAuMC4wIn0=}</w:instrText>
          </w:r>
          <w:r w:rsidR="00141589">
            <w:rPr>
              <w:rFonts w:eastAsiaTheme="minorEastAsia"/>
            </w:rPr>
            <w:fldChar w:fldCharType="separate"/>
          </w:r>
          <w:r w:rsidR="00E92D3D">
            <w:rPr>
              <w:rFonts w:eastAsiaTheme="minorEastAsia"/>
            </w:rPr>
            <w:t>(vgl. van Seijen et al. 2009, S. 8)</w:t>
          </w:r>
          <w:r w:rsidR="00141589">
            <w:rPr>
              <w:rFonts w:eastAsiaTheme="minorEastAsia"/>
            </w:rPr>
            <w:fldChar w:fldCharType="end"/>
          </w:r>
        </w:sdtContent>
      </w:sdt>
      <w:r w:rsidR="00141589">
        <w:rPr>
          <w:rFonts w:eastAsiaTheme="minorEastAsia"/>
        </w:rPr>
        <w:t>.</w:t>
      </w:r>
      <w:r>
        <w:rPr>
          <w:rFonts w:eastAsiaTheme="minorEastAsia"/>
        </w:rPr>
        <w:t xml:space="preserve"> In einem produktiven ITCS wäre das allerdings fatal, da das Fahrzeug im schlimmsten Fall wissentlich auf einen gesperrten Knotenpunkt zu geleitet würde. Zwar wäre dann durch Exploration sichergestellt, dass die gewählte Aktion noch immer keinen besseren Wert erreicht hätte, die Betriebsstabilität wäre damit jedoch massiv eingebrochen und das Vertrauen des Fahrpersonals, des Leitstellenpersonals und nicht zuletzt auch der Fahrgäste </w:t>
      </w:r>
      <w:del w:id="483" w:author="Sebastian Knopf" w:date="2023-01-31T09:01:00Z">
        <w:r w:rsidDel="00AA7798">
          <w:rPr>
            <w:rFonts w:eastAsiaTheme="minorEastAsia"/>
          </w:rPr>
          <w:delText>gebrochen</w:delText>
        </w:r>
      </w:del>
      <w:ins w:id="484" w:author="Sebastian Knopf" w:date="2023-01-31T09:01:00Z">
        <w:r w:rsidR="00AA7798">
          <w:rPr>
            <w:rFonts w:eastAsiaTheme="minorEastAsia"/>
          </w:rPr>
          <w:t>geschädigt</w:t>
        </w:r>
      </w:ins>
      <w:r>
        <w:rPr>
          <w:rFonts w:eastAsiaTheme="minorEastAsia"/>
        </w:rPr>
        <w:t>.</w:t>
      </w:r>
    </w:p>
    <w:p w14:paraId="04CB0BCB" w14:textId="7C2D4965" w:rsidR="008B474B" w:rsidRDefault="008B474B" w:rsidP="00BB3DC1">
      <w:pPr>
        <w:rPr>
          <w:rFonts w:eastAsiaTheme="minorEastAsia"/>
        </w:rPr>
      </w:pPr>
      <w:r>
        <w:rPr>
          <w:rFonts w:eastAsiaTheme="minorEastAsia"/>
        </w:rPr>
        <w:t xml:space="preserve">Statt die Auswahl einer alternativen Aktion komplett dem Zufall zu überlassen werden, soll die Auswahl der in Frage kommenden Aktionen in dieser Arbeit auf die </w:t>
      </w:r>
      <m:oMath>
        <m:r>
          <w:rPr>
            <w:rFonts w:ascii="Cambria Math" w:eastAsiaTheme="minorEastAsia" w:hAnsi="Cambria Math"/>
          </w:rPr>
          <m:t>n</m:t>
        </m:r>
      </m:oMath>
      <w:r>
        <w:rPr>
          <w:rFonts w:eastAsiaTheme="minorEastAsia"/>
        </w:rPr>
        <w:t xml:space="preserve"> besten Aktion begrenzt werden. Es wird also zunächst eine Vorauswahl auf jene Aktionen getroffen, die nach einer gewissen Grundexploration erfahru</w:t>
      </w:r>
      <w:proofErr w:type="spellStart"/>
      <w:r>
        <w:rPr>
          <w:rFonts w:eastAsiaTheme="minorEastAsia"/>
        </w:rPr>
        <w:t>ngsgemäß</w:t>
      </w:r>
      <w:proofErr w:type="spellEnd"/>
      <w:r>
        <w:rPr>
          <w:rFonts w:eastAsiaTheme="minorEastAsia"/>
        </w:rPr>
        <w:t xml:space="preserve"> am </w:t>
      </w:r>
      <w:r w:rsidR="00E922F0">
        <w:rPr>
          <w:rFonts w:eastAsiaTheme="minorEastAsia"/>
        </w:rPr>
        <w:t>die höchsten Gewinne erzielten</w:t>
      </w:r>
      <w:r>
        <w:rPr>
          <w:rFonts w:eastAsiaTheme="minorEastAsia"/>
        </w:rPr>
        <w:t>. Erst im nächsten Schritt wird dann per Zufallsprinzip eine Aktion aus diese</w:t>
      </w:r>
      <w:r w:rsidR="00E922F0">
        <w:rPr>
          <w:rFonts w:eastAsiaTheme="minorEastAsia"/>
        </w:rPr>
        <w:t xml:space="preserve">r Liste </w:t>
      </w:r>
      <w:r>
        <w:rPr>
          <w:rFonts w:eastAsiaTheme="minorEastAsia"/>
        </w:rPr>
        <w:t>ausgewählt. Dadurch wird sichergestellt, dass bei hinreichendem Training keine Aktion gewählt wird, welche zu einem massiven Einbruch der Betriebsstabilität führen würde, aber dennoch auch alternative Aktionen durch den Agenten ausprobiert werden.</w:t>
      </w:r>
    </w:p>
    <w:p w14:paraId="7065A68B" w14:textId="30F9B9C3" w:rsidR="00E922F0" w:rsidRPr="00BB3DC1" w:rsidRDefault="00E922F0" w:rsidP="00BB3DC1">
      <w:r>
        <w:rPr>
          <w:rFonts w:eastAsiaTheme="minorEastAsia"/>
        </w:rPr>
        <w:t xml:space="preserve">Durch die Nutzung dieser </w:t>
      </w:r>
      <m:oMath>
        <m:r>
          <w:rPr>
            <w:rFonts w:ascii="Cambria Math" w:eastAsiaTheme="minorEastAsia" w:hAnsi="Cambria Math"/>
          </w:rPr>
          <m:t>nϵ</m:t>
        </m:r>
      </m:oMath>
      <w:r>
        <w:rPr>
          <w:rFonts w:eastAsiaTheme="minorEastAsia"/>
        </w:rPr>
        <w:t>-Greedystrategie wird außerdem eine weitere, wichtige Eigenschaft erreicht. Kommt nach einer hohen Anzahl be</w:t>
      </w:r>
      <w:proofErr w:type="spellStart"/>
      <w:r>
        <w:rPr>
          <w:rFonts w:eastAsiaTheme="minorEastAsia"/>
        </w:rPr>
        <w:t>reits</w:t>
      </w:r>
      <w:proofErr w:type="spellEnd"/>
      <w:r>
        <w:rPr>
          <w:rFonts w:eastAsiaTheme="minorEastAsia"/>
        </w:rPr>
        <w:t xml:space="preserve"> durchgeführter Episoden in Q-Learning eine weitere Aktion durch Aufzeichnung eines neuen, möglichen Umleitungsfahrweges hinzu, würde diese mit zunehmender Anzahl an Episoden nie gewählt werden, da im Q-Learning bedingt durch die Greedystrategie und dem zeitgleich gegen 0 strebenden </w:t>
      </w:r>
      <m:oMath>
        <m:r>
          <w:rPr>
            <w:rFonts w:ascii="Cambria Math" w:eastAsiaTheme="minorEastAsia" w:hAnsi="Cambria Math"/>
          </w:rPr>
          <m:t>ϵ</m:t>
        </m:r>
      </m:oMath>
      <w:r>
        <w:rPr>
          <w:rFonts w:eastAsiaTheme="minorEastAsia"/>
        </w:rPr>
        <w:t xml:space="preserve"> stets nur jene Aktion mit dem höchsten erwarteten Gewinn gewählt wird und die neue Aktion in der Q-Tabelle mit dem Wert 0 initialisiert würde. Selbst dann, wenn die neue Umleitung aus betrieblicher Sicht die beste wäre, würde sie in Q-Learning nie erreicht. Werden in die eingangs beschriebene </w:t>
      </w:r>
      <m:oMath>
        <m:r>
          <w:rPr>
            <w:rFonts w:ascii="Cambria Math" w:eastAsiaTheme="minorEastAsia" w:hAnsi="Cambria Math"/>
          </w:rPr>
          <m:t>nϵ</m:t>
        </m:r>
      </m:oMath>
      <w:r>
        <w:rPr>
          <w:rFonts w:eastAsiaTheme="minorEastAsia"/>
        </w:rPr>
        <w:t>-Greedystrategie nun auch noch alle Aktionen einbezogen, welche zuvor nie exploriert wurden, werden diese früher oder später auch durch den Agenten ausgewählt.</w:t>
      </w:r>
    </w:p>
    <w:p w14:paraId="4F4637DB" w14:textId="1147A142" w:rsidR="00A8109E" w:rsidRDefault="00057E42" w:rsidP="00057E42">
      <w:pPr>
        <w:pStyle w:val="berschrift2"/>
      </w:pPr>
      <w:bookmarkStart w:id="485" w:name="_Ref125896241"/>
      <w:bookmarkStart w:id="486" w:name="_Toc125899240"/>
      <w:r>
        <w:lastRenderedPageBreak/>
        <w:t xml:space="preserve">Beschreibung der </w:t>
      </w:r>
      <w:r w:rsidR="00A8109E">
        <w:t>Gesamtarchitektur</w:t>
      </w:r>
      <w:bookmarkEnd w:id="485"/>
      <w:bookmarkEnd w:id="486"/>
    </w:p>
    <w:p w14:paraId="5EDF4EBC" w14:textId="2BD3576E" w:rsidR="00E73633" w:rsidRDefault="00651EF8" w:rsidP="00651EF8">
      <w:r>
        <w:t>Aufbauend auf den Entscheidungen der bisherigen Unterkapitel zur theoretischen Modellierung wird in diesem Kapitel zusammenfassend die Gesamtarchitektur in einer möglichen Systemumgebung beschrieben.</w:t>
      </w:r>
    </w:p>
    <w:p w14:paraId="65CDF30C" w14:textId="40DEECFB" w:rsidR="006A7A99" w:rsidRDefault="006A7A99" w:rsidP="00651EF8">
      <w:r>
        <w:t>Die folgende Architekturgrafik ist dabei in drei wesentliche Bereiche aufgeteilt. In dunkelblau dargestellt sind alle Komponenten, welche in direktem Zusammenhang mit dem ÖPNV-Betrieb stehen. Die Erzeugung des Routingnetzwerkes aus OSM-Daten und aufgezeichneten GPS-Daten sind</w:t>
      </w:r>
      <w:ins w:id="487" w:author="Sebastian Knopf" w:date="2023-01-31T09:05:00Z">
        <w:r w:rsidR="00936394">
          <w:t xml:space="preserve"> grün und</w:t>
        </w:r>
      </w:ins>
      <w:del w:id="488" w:author="Sebastian Knopf" w:date="2023-01-31T09:05:00Z">
        <w:r w:rsidDel="00936394">
          <w:delText xml:space="preserve"> in</w:delText>
        </w:r>
      </w:del>
      <w:r>
        <w:t xml:space="preserve"> rot dargestellt.</w:t>
      </w:r>
    </w:p>
    <w:p w14:paraId="0006DDB7" w14:textId="77777777" w:rsidR="00E73633" w:rsidRDefault="00E73633">
      <w:pPr>
        <w:jc w:val="left"/>
      </w:pPr>
      <w:r>
        <w:br w:type="page"/>
      </w:r>
    </w:p>
    <w:p w14:paraId="3444B7D2" w14:textId="621971C0" w:rsidR="0044484B" w:rsidRDefault="00AC6452" w:rsidP="006A7A99">
      <w:r>
        <w:rPr>
          <w:noProof/>
        </w:rPr>
        <w:lastRenderedPageBreak/>
        <w:drawing>
          <wp:anchor distT="0" distB="0" distL="114300" distR="114300" simplePos="0" relativeHeight="251856924" behindDoc="0" locked="0" layoutInCell="1" allowOverlap="1" wp14:anchorId="63EAB8B3" wp14:editId="189F729A">
            <wp:simplePos x="0" y="0"/>
            <wp:positionH relativeFrom="margin">
              <wp:posOffset>3810</wp:posOffset>
            </wp:positionH>
            <wp:positionV relativeFrom="paragraph">
              <wp:posOffset>340995</wp:posOffset>
            </wp:positionV>
            <wp:extent cx="5579745" cy="2780030"/>
            <wp:effectExtent l="0" t="0" r="1905" b="1270"/>
            <wp:wrapTopAndBottom/>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Grafik 243"/>
                    <pic:cNvPicPr/>
                  </pic:nvPicPr>
                  <pic:blipFill>
                    <a:blip r:embed="rId90">
                      <a:extLst>
                        <a:ext uri="{28A0092B-C50C-407E-A947-70E740481C1C}">
                          <a14:useLocalDpi xmlns:a14="http://schemas.microsoft.com/office/drawing/2010/main" val="0"/>
                        </a:ext>
                      </a:extLst>
                    </a:blip>
                    <a:stretch>
                      <a:fillRect/>
                    </a:stretch>
                  </pic:blipFill>
                  <pic:spPr>
                    <a:xfrm>
                      <a:off x="0" y="0"/>
                      <a:ext cx="5579745" cy="2780030"/>
                    </a:xfrm>
                    <a:prstGeom prst="rect">
                      <a:avLst/>
                    </a:prstGeom>
                  </pic:spPr>
                </pic:pic>
              </a:graphicData>
            </a:graphic>
            <wp14:sizeRelV relativeFrom="margin">
              <wp14:pctHeight>0</wp14:pctHeight>
            </wp14:sizeRelV>
          </wp:anchor>
        </w:drawing>
      </w:r>
      <w:r w:rsidR="0044484B">
        <w:rPr>
          <w:noProof/>
        </w:rPr>
        <mc:AlternateContent>
          <mc:Choice Requires="wps">
            <w:drawing>
              <wp:anchor distT="0" distB="0" distL="114300" distR="114300" simplePos="0" relativeHeight="251858972" behindDoc="0" locked="0" layoutInCell="1" allowOverlap="1" wp14:anchorId="0FDBDE0A" wp14:editId="052DCD69">
                <wp:simplePos x="0" y="0"/>
                <wp:positionH relativeFrom="column">
                  <wp:posOffset>0</wp:posOffset>
                </wp:positionH>
                <wp:positionV relativeFrom="paragraph">
                  <wp:posOffset>3226435</wp:posOffset>
                </wp:positionV>
                <wp:extent cx="5579745" cy="635"/>
                <wp:effectExtent l="0" t="0" r="0" b="0"/>
                <wp:wrapTopAndBottom/>
                <wp:docPr id="244" name="Textfeld 2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0E3254E" w14:textId="48DD0C8D" w:rsidR="0044484B" w:rsidRPr="00CD09A4" w:rsidRDefault="0044484B" w:rsidP="0044484B">
                            <w:pPr>
                              <w:pStyle w:val="Beschriftung"/>
                              <w:rPr>
                                <w:noProof/>
                                <w:sz w:val="21"/>
                              </w:rPr>
                            </w:pPr>
                            <w:bookmarkStart w:id="489" w:name="_Toc125899276"/>
                            <w:r w:rsidRPr="0044484B">
                              <w:rPr>
                                <w:b/>
                                <w:bCs w:val="0"/>
                              </w:rPr>
                              <w:t xml:space="preserve">Abbildung </w:t>
                            </w:r>
                            <w:r w:rsidRPr="0044484B">
                              <w:rPr>
                                <w:b/>
                                <w:bCs w:val="0"/>
                              </w:rPr>
                              <w:fldChar w:fldCharType="begin"/>
                            </w:r>
                            <w:r w:rsidRPr="0044484B">
                              <w:rPr>
                                <w:b/>
                                <w:bCs w:val="0"/>
                              </w:rPr>
                              <w:instrText xml:space="preserve"> SEQ Abbildung \* ARABIC </w:instrText>
                            </w:r>
                            <w:r w:rsidRPr="0044484B">
                              <w:rPr>
                                <w:b/>
                                <w:bCs w:val="0"/>
                              </w:rPr>
                              <w:fldChar w:fldCharType="separate"/>
                            </w:r>
                            <w:r w:rsidR="000E5A92">
                              <w:rPr>
                                <w:b/>
                                <w:bCs w:val="0"/>
                                <w:noProof/>
                              </w:rPr>
                              <w:t>19</w:t>
                            </w:r>
                            <w:r w:rsidRPr="0044484B">
                              <w:rPr>
                                <w:b/>
                                <w:bCs w:val="0"/>
                              </w:rPr>
                              <w:fldChar w:fldCharType="end"/>
                            </w:r>
                            <w:r w:rsidRPr="0044484B">
                              <w:rPr>
                                <w:b/>
                                <w:bCs w:val="0"/>
                              </w:rPr>
                              <w:t>:</w:t>
                            </w:r>
                            <w:r>
                              <w:t xml:space="preserve"> Architekturgrafik aus der theoretischen Modellierung</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BDE0A" id="Textfeld 244" o:spid="_x0000_s1061" type="#_x0000_t202" style="position:absolute;left:0;text-align:left;margin-left:0;margin-top:254.05pt;width:439.35pt;height:.05pt;z-index:251858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nZK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m13fXn+a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" stroked="f">
                <v:textbox style="mso-fit-shape-to-text:t" inset="0,0,0,0">
                  <w:txbxContent>
                    <w:p w14:paraId="30E3254E" w14:textId="48DD0C8D" w:rsidR="0044484B" w:rsidRPr="00CD09A4" w:rsidRDefault="0044484B" w:rsidP="0044484B">
                      <w:pPr>
                        <w:pStyle w:val="Beschriftung"/>
                        <w:rPr>
                          <w:noProof/>
                          <w:sz w:val="21"/>
                        </w:rPr>
                      </w:pPr>
                      <w:bookmarkStart w:id="490" w:name="_Toc125899276"/>
                      <w:r w:rsidRPr="0044484B">
                        <w:rPr>
                          <w:b/>
                          <w:bCs w:val="0"/>
                        </w:rPr>
                        <w:t xml:space="preserve">Abbildung </w:t>
                      </w:r>
                      <w:r w:rsidRPr="0044484B">
                        <w:rPr>
                          <w:b/>
                          <w:bCs w:val="0"/>
                        </w:rPr>
                        <w:fldChar w:fldCharType="begin"/>
                      </w:r>
                      <w:r w:rsidRPr="0044484B">
                        <w:rPr>
                          <w:b/>
                          <w:bCs w:val="0"/>
                        </w:rPr>
                        <w:instrText xml:space="preserve"> SEQ Abbildung \* ARABIC </w:instrText>
                      </w:r>
                      <w:r w:rsidRPr="0044484B">
                        <w:rPr>
                          <w:b/>
                          <w:bCs w:val="0"/>
                        </w:rPr>
                        <w:fldChar w:fldCharType="separate"/>
                      </w:r>
                      <w:r w:rsidR="000E5A92">
                        <w:rPr>
                          <w:b/>
                          <w:bCs w:val="0"/>
                          <w:noProof/>
                        </w:rPr>
                        <w:t>19</w:t>
                      </w:r>
                      <w:r w:rsidRPr="0044484B">
                        <w:rPr>
                          <w:b/>
                          <w:bCs w:val="0"/>
                        </w:rPr>
                        <w:fldChar w:fldCharType="end"/>
                      </w:r>
                      <w:r w:rsidRPr="0044484B">
                        <w:rPr>
                          <w:b/>
                          <w:bCs w:val="0"/>
                        </w:rPr>
                        <w:t>:</w:t>
                      </w:r>
                      <w:r>
                        <w:t xml:space="preserve"> Architekturgrafik aus der theoretischen Modellierung</w:t>
                      </w:r>
                      <w:bookmarkEnd w:id="490"/>
                    </w:p>
                  </w:txbxContent>
                </v:textbox>
                <w10:wrap type="topAndBottom"/>
              </v:shape>
            </w:pict>
          </mc:Fallback>
        </mc:AlternateContent>
      </w:r>
    </w:p>
    <w:p w14:paraId="0BAB4636" w14:textId="7FC9AF0E" w:rsidR="009200A5" w:rsidRDefault="00E70BD9" w:rsidP="006A7A99">
      <w:r>
        <w:t xml:space="preserve">Im ersten Schritt werden aus frei verfügbaren OSM-Daten Primär- und Sekundärnetz abgeleitet. Letzteres wird zusätzlich mit bereits bekannten GPS-Aufzeichnungen von Fahrzeugen angereichert. Durch Anwendung eines MapMatching-Algorithmus ergibt sich ein Netz, welches uneingeschränkt mit einem Bus befahren werden kann. Durch regelmäßige Aktualisierung der Daten bleibt das Straßennetz auf dem </w:t>
      </w:r>
      <w:r w:rsidR="009200A5">
        <w:t>aktuellen</w:t>
      </w:r>
      <w:r>
        <w:t xml:space="preserve"> Stand.</w:t>
      </w:r>
    </w:p>
    <w:p w14:paraId="04F3B673" w14:textId="3FF776C4" w:rsidR="009200A5" w:rsidRDefault="00FB6650" w:rsidP="006A7A99">
      <w:r>
        <w:t>Dieses Routingnetz bildet die Arbeitsgrundlage eines ausgewählten ML-Algorithmus, welcher durch ein initiales Training in der Lage ist, geeignete Umleitungsfahrwege ausgehend von einem bestimmten Störungsszenario zu ermitteln.</w:t>
      </w:r>
      <w:r w:rsidR="00B20E54">
        <w:t xml:space="preserve"> Das ITCS erhält Kenntnis über eine Störung durch eine Meldung aus dem Fahrzeug. Mit Hilfe des ML-Algorithmus wird versucht, ein passender Umleitungsfahrweg auszuwählen. </w:t>
      </w:r>
      <w:r w:rsidR="00524326">
        <w:t>D</w:t>
      </w:r>
      <w:r w:rsidR="00B20E54">
        <w:t>ieser</w:t>
      </w:r>
      <w:r w:rsidR="00524326">
        <w:t xml:space="preserve"> wird umgehend an das ITCS übermittelt, welches daraufhin die betroffenen Fahrten ermittelt und den Umleitungsfahrweg an die Fahrzeuge kommuniziert. </w:t>
      </w:r>
      <w:r w:rsidR="00B20E54">
        <w:t>An dieser Stelle können auch Auskunftssysteme und Fremd-ITCS eingebunden werden, um Störungen einheitlich an Fahrgäste und andere Verkehrsunternehmen zu kommunizieren.</w:t>
      </w:r>
    </w:p>
    <w:p w14:paraId="139409C8" w14:textId="0F0EA20C" w:rsidR="00B20E54" w:rsidRDefault="00B20E54" w:rsidP="006A7A99">
      <w:r>
        <w:t xml:space="preserve">Sollte ein Fahrzeug trotz angewiesener Umleitung einen abweichenden Fahrweg nutzen, fließen die aufgezeichneten GPS-Daten in das Routingnetz ein und werden beim erneuten Auftreten derselben Störung ebenfalls als möglichen Umleitungsfahrweg in die Bewertung mit einbezogen. Das Trainieren unbekannter Störungsszenarien erfolgt auf dieselbe Art- und Weise. </w:t>
      </w:r>
      <w:r w:rsidR="00BB2716">
        <w:t>Auf diesem Weg ist das System in der Lage</w:t>
      </w:r>
      <w:r w:rsidR="00A33275">
        <w:t>, Umleitungsfahrwege aus dem laufenden Betrieb heraus zu speichern, zu bewerten.</w:t>
      </w:r>
    </w:p>
    <w:p w14:paraId="47C18E15" w14:textId="265AAF1A" w:rsidR="00651EF8" w:rsidRDefault="00E73633" w:rsidP="00E73633">
      <w:pPr>
        <w:pStyle w:val="berschrift1"/>
      </w:pPr>
      <w:bookmarkStart w:id="491" w:name="_Toc125899241"/>
      <w:bookmarkStart w:id="492" w:name="_Ref125985735"/>
      <w:bookmarkStart w:id="493" w:name="_Ref125986584"/>
      <w:r>
        <w:lastRenderedPageBreak/>
        <w:t>Prototypische Implementierung</w:t>
      </w:r>
      <w:bookmarkEnd w:id="491"/>
      <w:bookmarkEnd w:id="492"/>
      <w:bookmarkEnd w:id="493"/>
    </w:p>
    <w:p w14:paraId="6534ED0D" w14:textId="30A5DDBC" w:rsidR="00E73633" w:rsidRDefault="00FB027F" w:rsidP="00E73633">
      <w:r>
        <w:t>Aufbauend auf der vorangegangenen theoretischen Modellierung</w:t>
      </w:r>
      <w:r w:rsidR="00E73633">
        <w:t xml:space="preserve"> wird das im vorhergehenden Kapitel erarbeitete Grundkonzept als Prototyp implementiert. Die Implementierung ist dabei auf das Machine Learning selbst beschränkt. Eingangsdaten und weitere Schnittstellen werden berücksichtigt, sind aber im Prototyp ausschließlich simuliert. Dieses Kapitel beschreibt die Erzeugung notwendiger Eingangsdaten und geht auf die technische Umsetzung des Prototyps, sowie die Aufbereitung der Ergebnisdaten ein.</w:t>
      </w:r>
    </w:p>
    <w:p w14:paraId="32C64219" w14:textId="01FE3446" w:rsidR="002B0947" w:rsidRDefault="002B0947" w:rsidP="002B0947">
      <w:pPr>
        <w:pStyle w:val="berschrift2"/>
      </w:pPr>
      <w:bookmarkStart w:id="494" w:name="_Toc125899242"/>
      <w:r>
        <w:t>Allgemeine technische Aspekte</w:t>
      </w:r>
      <w:bookmarkEnd w:id="494"/>
    </w:p>
    <w:p w14:paraId="43971992" w14:textId="16DA2571" w:rsidR="0086666D" w:rsidRDefault="006D15A1" w:rsidP="006D15A1">
      <w:r>
        <w:t xml:space="preserve">Zur Implementierung des Prototyps wird die Sprache </w:t>
      </w:r>
      <w:r w:rsidRPr="006D15A1">
        <w:rPr>
          <w:i/>
          <w:iCs/>
        </w:rPr>
        <w:t>Python</w:t>
      </w:r>
      <w:r>
        <w:t xml:space="preserve"> verwendet. Python ist die mit Abstand am weitesten entwickelte Sprache in Sachen ML, sodass hier ein optimales Angebot an verschiedenen Frameworks zur Umsetzung des Prototyps zur Verfügung steht. Zwar beinhalten diese Frameworks auch fertig implementierte Varianten von Q-Learning und SARSA und passenden Simulationsumgebungen, allerdings sind diese zumeist auf spieltheoretische Anwendungsfälle ausgelegt und daher für die Umleitungssuche für Linienbusse nur bedingt geeignet. Aus diesem Grund werden die </w:t>
      </w:r>
      <w:del w:id="495" w:author="Sebastian Knopf" w:date="2023-01-31T09:09:00Z">
        <w:r w:rsidDel="005F33C7">
          <w:delText xml:space="preserve">beiden </w:delText>
        </w:r>
      </w:del>
      <w:r>
        <w:t>verglichenen Algorithmen Q-</w:t>
      </w:r>
      <w:proofErr w:type="spellStart"/>
      <w:r>
        <w:t>Learning</w:t>
      </w:r>
      <w:del w:id="496" w:author="Sebastian Knopf" w:date="2023-01-31T09:09:00Z">
        <w:r w:rsidDel="005F33C7">
          <w:delText xml:space="preserve"> </w:delText>
        </w:r>
      </w:del>
      <w:ins w:id="497" w:author="Sebastian Knopf" w:date="2023-01-31T09:09:00Z">
        <w:r w:rsidR="005F33C7">
          <w:t>,</w:t>
        </w:r>
      </w:ins>
      <w:del w:id="498" w:author="Sebastian Knopf" w:date="2023-01-31T09:09:00Z">
        <w:r w:rsidDel="005F33C7">
          <w:delText xml:space="preserve">und </w:delText>
        </w:r>
      </w:del>
      <w:r>
        <w:t>SARSA</w:t>
      </w:r>
      <w:proofErr w:type="spellEnd"/>
      <w:ins w:id="499" w:author="Sebastian Knopf" w:date="2023-01-31T09:09:00Z">
        <w:r w:rsidR="005F33C7">
          <w:t xml:space="preserve"> und E-SARSA</w:t>
        </w:r>
      </w:ins>
      <w:r>
        <w:t xml:space="preserve">, sowie die Simulationsumgebung unter Zuhilfenahme des Frameworks </w:t>
      </w:r>
      <w:r w:rsidRPr="006D15A1">
        <w:rPr>
          <w:i/>
          <w:iCs/>
        </w:rPr>
        <w:t>OpenAI Gym</w:t>
      </w:r>
      <w:r>
        <w:t xml:space="preserve"> umgesetzt. Weitere </w:t>
      </w:r>
      <w:r w:rsidR="00531160">
        <w:t>Module</w:t>
      </w:r>
      <w:r>
        <w:t xml:space="preserve"> zur Datenerzeugung- und Aufbereitung werden als Einzelskripte implementiert.</w:t>
      </w:r>
    </w:p>
    <w:p w14:paraId="5497D405" w14:textId="77777777" w:rsidR="0086666D" w:rsidRDefault="0086666D" w:rsidP="0086666D">
      <w:r>
        <w:t>Der gesamte Prototyp steht als GitHub-Repository öffentlich unter der Adresse</w:t>
      </w:r>
    </w:p>
    <w:p w14:paraId="5FADA512" w14:textId="77777777" w:rsidR="0086666D" w:rsidRDefault="00755F4E" w:rsidP="0086666D">
      <w:hyperlink r:id="rId91" w:history="1">
        <w:r w:rsidR="0086666D" w:rsidRPr="00315052">
          <w:rPr>
            <w:rStyle w:val="Hyperlink"/>
          </w:rPr>
          <w:t>https://github.com/sebastianknopf/ITCS</w:t>
        </w:r>
      </w:hyperlink>
    </w:p>
    <w:p w14:paraId="6A7CE631" w14:textId="564BE174" w:rsidR="0086666D" w:rsidRDefault="0086666D" w:rsidP="006D15A1">
      <w:r>
        <w:t>zur Verfügung. Dieses Repository ist befristet bis zum 30.04.2023, anschließend kann der Prototyp auf Anfrage zur Verfügung gestellt werden.</w:t>
      </w:r>
    </w:p>
    <w:p w14:paraId="0DB1FB05" w14:textId="4F126BDB" w:rsidR="006D15A1" w:rsidRDefault="0086666D" w:rsidP="006D15A1">
      <w:r>
        <w:rPr>
          <w:noProof/>
        </w:rPr>
        <w:lastRenderedPageBreak/>
        <mc:AlternateContent>
          <mc:Choice Requires="wps">
            <w:drawing>
              <wp:anchor distT="0" distB="0" distL="114300" distR="114300" simplePos="0" relativeHeight="251706396" behindDoc="0" locked="0" layoutInCell="1" allowOverlap="1" wp14:anchorId="10C09ABC" wp14:editId="77EE68CA">
                <wp:simplePos x="0" y="0"/>
                <wp:positionH relativeFrom="column">
                  <wp:posOffset>1570355</wp:posOffset>
                </wp:positionH>
                <wp:positionV relativeFrom="paragraph">
                  <wp:posOffset>4039235</wp:posOffset>
                </wp:positionV>
                <wp:extent cx="2438400" cy="63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358E5E9" w14:textId="5D6334B3" w:rsidR="0086666D" w:rsidRPr="00D5177C" w:rsidRDefault="0086666D" w:rsidP="0086666D">
                            <w:pPr>
                              <w:pStyle w:val="Beschriftung"/>
                              <w:rPr>
                                <w:noProof/>
                                <w:sz w:val="21"/>
                              </w:rPr>
                            </w:pPr>
                            <w:bookmarkStart w:id="500" w:name="_Toc125899277"/>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0E5A92">
                              <w:rPr>
                                <w:b/>
                                <w:bCs w:val="0"/>
                                <w:noProof/>
                              </w:rPr>
                              <w:t>20</w:t>
                            </w:r>
                            <w:r w:rsidRPr="0086666D">
                              <w:rPr>
                                <w:b/>
                                <w:bCs w:val="0"/>
                              </w:rPr>
                              <w:fldChar w:fldCharType="end"/>
                            </w:r>
                            <w:r w:rsidRPr="0086666D">
                              <w:rPr>
                                <w:b/>
                                <w:bCs w:val="0"/>
                              </w:rPr>
                              <w:t>:</w:t>
                            </w:r>
                            <w:r>
                              <w:t xml:space="preserve"> Projektstruktur des Prototyps</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09ABC" id="Textfeld 46" o:spid="_x0000_s1062" type="#_x0000_t202" style="position:absolute;left:0;text-align:left;margin-left:123.65pt;margin-top:318.05pt;width:192pt;height:.05pt;z-index:251706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0PwGgIAAEAEAAAOAAAAZHJzL2Uyb0RvYy54bWysU01v2zAMvQ/YfxB0X5yPri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" stroked="f">
                <v:textbox style="mso-fit-shape-to-text:t" inset="0,0,0,0">
                  <w:txbxContent>
                    <w:p w14:paraId="2358E5E9" w14:textId="5D6334B3" w:rsidR="0086666D" w:rsidRPr="00D5177C" w:rsidRDefault="0086666D" w:rsidP="0086666D">
                      <w:pPr>
                        <w:pStyle w:val="Beschriftung"/>
                        <w:rPr>
                          <w:noProof/>
                          <w:sz w:val="21"/>
                        </w:rPr>
                      </w:pPr>
                      <w:bookmarkStart w:id="501" w:name="_Toc125899277"/>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0E5A92">
                        <w:rPr>
                          <w:b/>
                          <w:bCs w:val="0"/>
                          <w:noProof/>
                        </w:rPr>
                        <w:t>20</w:t>
                      </w:r>
                      <w:r w:rsidRPr="0086666D">
                        <w:rPr>
                          <w:b/>
                          <w:bCs w:val="0"/>
                        </w:rPr>
                        <w:fldChar w:fldCharType="end"/>
                      </w:r>
                      <w:r w:rsidRPr="0086666D">
                        <w:rPr>
                          <w:b/>
                          <w:bCs w:val="0"/>
                        </w:rPr>
                        <w:t>:</w:t>
                      </w:r>
                      <w:r>
                        <w:t xml:space="preserve"> Projektstruktur des Prototyps</w:t>
                      </w:r>
                      <w:bookmarkEnd w:id="501"/>
                    </w:p>
                  </w:txbxContent>
                </v:textbox>
                <w10:wrap type="topAndBottom"/>
              </v:shape>
            </w:pict>
          </mc:Fallback>
        </mc:AlternateContent>
      </w:r>
      <w:r>
        <w:rPr>
          <w:noProof/>
        </w:rPr>
        <w:drawing>
          <wp:anchor distT="0" distB="0" distL="114300" distR="114300" simplePos="0" relativeHeight="251704348" behindDoc="0" locked="0" layoutInCell="1" allowOverlap="1" wp14:anchorId="1B80EDDE" wp14:editId="7353FBC3">
            <wp:simplePos x="0" y="0"/>
            <wp:positionH relativeFrom="margin">
              <wp:align>center</wp:align>
            </wp:positionH>
            <wp:positionV relativeFrom="paragraph">
              <wp:posOffset>324899</wp:posOffset>
            </wp:positionV>
            <wp:extent cx="2438400" cy="365760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8400" cy="3657600"/>
                    </a:xfrm>
                    <a:prstGeom prst="rect">
                      <a:avLst/>
                    </a:prstGeom>
                  </pic:spPr>
                </pic:pic>
              </a:graphicData>
            </a:graphic>
          </wp:anchor>
        </w:drawing>
      </w:r>
      <w:r w:rsidR="006D15A1">
        <w:t>Die folgende Abbildung zeigt die vollständige Projektstruktur des Prototyps:</w:t>
      </w:r>
    </w:p>
    <w:p w14:paraId="7564371B" w14:textId="77777777" w:rsidR="00E527C0" w:rsidRDefault="0086666D" w:rsidP="006D15A1">
      <w:r>
        <w:t xml:space="preserve">Das Verzeichnis </w:t>
      </w:r>
      <w:r w:rsidRPr="00590DC7">
        <w:rPr>
          <w:rFonts w:ascii="Courier New" w:hAnsi="Courier New" w:cs="Courier New"/>
        </w:rPr>
        <w:t>data</w:t>
      </w:r>
      <w:r>
        <w:t xml:space="preserve"> enthält alle erzeugten Eingangsdaten, in </w:t>
      </w:r>
      <w:r w:rsidRPr="00590DC7">
        <w:rPr>
          <w:rFonts w:ascii="Courier New" w:hAnsi="Courier New" w:cs="Courier New"/>
        </w:rPr>
        <w:t>output</w:t>
      </w:r>
      <w:r>
        <w:t xml:space="preserve"> werden </w:t>
      </w:r>
      <w:r w:rsidR="00590DC7">
        <w:t xml:space="preserve">Ergebnisdaten gespeichert. </w:t>
      </w:r>
    </w:p>
    <w:p w14:paraId="50523872" w14:textId="4FB5A35B" w:rsidR="00E527C0" w:rsidRDefault="0086666D" w:rsidP="006D15A1">
      <w:r>
        <w:t xml:space="preserve">Als Laufzeitumgebung </w:t>
      </w:r>
      <w:r w:rsidR="006D15A1">
        <w:t xml:space="preserve">wird eine </w:t>
      </w:r>
      <w:r w:rsidR="006D15A1" w:rsidRPr="00342D7D">
        <w:rPr>
          <w:i/>
          <w:iCs/>
        </w:rPr>
        <w:t>Virtuelle Umgebung</w:t>
      </w:r>
      <w:r w:rsidR="006D15A1">
        <w:t xml:space="preserve"> für Python 3.9 genutzt. Diese befindet sich im Ordner </w:t>
      </w:r>
      <w:r w:rsidR="006D15A1" w:rsidRPr="00342D7D">
        <w:rPr>
          <w:rFonts w:ascii="Courier New" w:hAnsi="Courier New" w:cs="Courier New"/>
        </w:rPr>
        <w:t>venv</w:t>
      </w:r>
      <w:r w:rsidR="006D15A1">
        <w:t xml:space="preserve"> und ist </w:t>
      </w:r>
      <w:r w:rsidR="00342D7D">
        <w:t>nicht Teil des</w:t>
      </w:r>
      <w:r w:rsidR="006D15A1">
        <w:t xml:space="preserve"> </w:t>
      </w:r>
      <w:r w:rsidR="00342D7D">
        <w:t xml:space="preserve">Prototyps selbst. Der Prototyp ist als Package im gleichnamigen Ordner </w:t>
      </w:r>
      <w:r w:rsidR="00342D7D" w:rsidRPr="00342D7D">
        <w:rPr>
          <w:rFonts w:ascii="Courier New" w:hAnsi="Courier New" w:cs="Courier New"/>
        </w:rPr>
        <w:t>osmenv</w:t>
      </w:r>
      <w:r w:rsidR="00342D7D">
        <w:t xml:space="preserve"> enthalten. Die drei </w:t>
      </w:r>
      <w:r w:rsidR="007A713B">
        <w:t>Module</w:t>
      </w:r>
      <w:r w:rsidR="00342D7D">
        <w:t xml:space="preserve"> </w:t>
      </w:r>
      <w:r w:rsidR="00342D7D" w:rsidRPr="008C3E48">
        <w:rPr>
          <w:rFonts w:ascii="Courier New" w:hAnsi="Courier New" w:cs="Courier New"/>
        </w:rPr>
        <w:t>main</w:t>
      </w:r>
      <w:r w:rsidR="00342D7D">
        <w:t xml:space="preserve">, </w:t>
      </w:r>
      <w:r w:rsidR="00342D7D" w:rsidRPr="008C3E48">
        <w:rPr>
          <w:rFonts w:ascii="Courier New" w:hAnsi="Courier New" w:cs="Courier New"/>
        </w:rPr>
        <w:t>geogen</w:t>
      </w:r>
      <w:r w:rsidR="00342D7D">
        <w:t xml:space="preserve"> und </w:t>
      </w:r>
      <w:r w:rsidR="00342D7D" w:rsidRPr="008C3E48">
        <w:rPr>
          <w:rFonts w:ascii="Courier New" w:hAnsi="Courier New" w:cs="Courier New"/>
        </w:rPr>
        <w:t>resgen</w:t>
      </w:r>
      <w:r w:rsidR="00342D7D">
        <w:t xml:space="preserve"> dienen jeweils zur </w:t>
      </w:r>
      <w:r w:rsidR="000D754D">
        <w:t>Ausführung</w:t>
      </w:r>
      <w:r w:rsidR="00342D7D">
        <w:t xml:space="preserve"> des Prototyps, zum Erzeugen von Regel- und Umleitungsfahrwegen und zur Aufbereitung der Ergebnisse aus den erzeugten Q-Tabellen.</w:t>
      </w:r>
      <w:r w:rsidR="008C3E48">
        <w:t xml:space="preserve"> </w:t>
      </w:r>
    </w:p>
    <w:p w14:paraId="3433A287" w14:textId="6E694A24" w:rsidR="00E527C0" w:rsidRDefault="00DF044A" w:rsidP="006D15A1">
      <w:r>
        <w:t>Die übrigen Dateien sind nicht Teil des Prototyps und stehen in keinem funktionalen Zusammenhang mit d</w:t>
      </w:r>
      <w:r w:rsidR="00856F53">
        <w:t xml:space="preserve">emselben. </w:t>
      </w:r>
    </w:p>
    <w:p w14:paraId="584E4A5A" w14:textId="77777777" w:rsidR="00E527C0" w:rsidRDefault="00E527C0">
      <w:pPr>
        <w:jc w:val="left"/>
      </w:pPr>
      <w:r>
        <w:br w:type="page"/>
      </w:r>
    </w:p>
    <w:p w14:paraId="5608C544" w14:textId="3BEEEFC8" w:rsidR="006D15A1" w:rsidRDefault="008C3E48" w:rsidP="006D15A1">
      <w:r>
        <w:lastRenderedPageBreak/>
        <w:t xml:space="preserve">Die Funktion der einzelnen Module innerhalb von </w:t>
      </w:r>
      <w:r w:rsidRPr="008C3E48">
        <w:rPr>
          <w:rFonts w:ascii="Courier New" w:hAnsi="Courier New" w:cs="Courier New"/>
        </w:rPr>
        <w:t>osmenv</w:t>
      </w:r>
      <w:r>
        <w:t xml:space="preserve"> wird in der nachfolgenden Tabelle beschrieben:</w:t>
      </w:r>
    </w:p>
    <w:tbl>
      <w:tblPr>
        <w:tblStyle w:val="EinfacheTabelle2"/>
        <w:tblW w:w="0" w:type="auto"/>
        <w:tblLook w:val="04A0" w:firstRow="1" w:lastRow="0" w:firstColumn="1" w:lastColumn="0" w:noHBand="0" w:noVBand="1"/>
      </w:tblPr>
      <w:tblGrid>
        <w:gridCol w:w="2972"/>
        <w:gridCol w:w="5805"/>
      </w:tblGrid>
      <w:tr w:rsidR="00757190" w14:paraId="64FB500E" w14:textId="77777777" w:rsidTr="00A27EF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BF9D3B4" w14:textId="014A0913" w:rsidR="00757190" w:rsidRPr="002E1BC0" w:rsidRDefault="00757190" w:rsidP="00A27EFC">
            <w:pPr>
              <w:jc w:val="left"/>
            </w:pPr>
            <w:r>
              <w:t>Modul</w:t>
            </w:r>
          </w:p>
        </w:tc>
        <w:tc>
          <w:tcPr>
            <w:tcW w:w="5805" w:type="dxa"/>
            <w:vAlign w:val="center"/>
          </w:tcPr>
          <w:p w14:paraId="4A3B6E17" w14:textId="5624FF89" w:rsidR="00757190" w:rsidRPr="002E1BC0" w:rsidRDefault="00757190" w:rsidP="00A27EFC">
            <w:pPr>
              <w:jc w:val="left"/>
              <w:cnfStyle w:val="100000000000" w:firstRow="1" w:lastRow="0" w:firstColumn="0" w:lastColumn="0" w:oddVBand="0" w:evenVBand="0" w:oddHBand="0" w:evenHBand="0" w:firstRowFirstColumn="0" w:firstRowLastColumn="0" w:lastRowFirstColumn="0" w:lastRowLastColumn="0"/>
            </w:pPr>
            <w:r>
              <w:t>Funktion / Implementierung</w:t>
            </w:r>
          </w:p>
        </w:tc>
      </w:tr>
      <w:tr w:rsidR="00973A0F" w14:paraId="2459795E"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4EB2CB3" w14:textId="4FCB7E2C"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algorithm.py</w:t>
            </w:r>
          </w:p>
        </w:tc>
        <w:tc>
          <w:tcPr>
            <w:tcW w:w="5805" w:type="dxa"/>
            <w:vAlign w:val="center"/>
          </w:tcPr>
          <w:p w14:paraId="4D1E741E" w14:textId="4CB441A3" w:rsidR="00973A0F" w:rsidRDefault="00973A0F" w:rsidP="00973A0F">
            <w:pPr>
              <w:jc w:val="left"/>
              <w:cnfStyle w:val="000000100000" w:firstRow="0" w:lastRow="0" w:firstColumn="0" w:lastColumn="0" w:oddVBand="0" w:evenVBand="0" w:oddHBand="1" w:evenHBand="0" w:firstRowFirstColumn="0" w:firstRowLastColumn="0" w:lastRowFirstColumn="0" w:lastRowLastColumn="0"/>
            </w:pPr>
            <w:r>
              <w:t>Basisklasse für Q-Learning und SARSA</w:t>
            </w:r>
          </w:p>
        </w:tc>
      </w:tr>
      <w:tr w:rsidR="00973A0F" w14:paraId="47F82C00"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31C108A" w14:textId="7719ACAD"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data.py</w:t>
            </w:r>
          </w:p>
        </w:tc>
        <w:tc>
          <w:tcPr>
            <w:tcW w:w="5805" w:type="dxa"/>
            <w:vAlign w:val="center"/>
          </w:tcPr>
          <w:p w14:paraId="26B34F5B" w14:textId="3D95662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Hilfsfunktionen zum Laden von Daten aus JSON</w:t>
            </w:r>
          </w:p>
        </w:tc>
      </w:tr>
      <w:tr w:rsidR="00973A0F" w14:paraId="64288C1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83B11EA" w14:textId="6CE07645"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env.py</w:t>
            </w:r>
          </w:p>
        </w:tc>
        <w:tc>
          <w:tcPr>
            <w:tcW w:w="5805" w:type="dxa"/>
            <w:vAlign w:val="center"/>
          </w:tcPr>
          <w:p w14:paraId="2D2AF5E8" w14:textId="60DC32C2"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Implementierung der Simulationsumgebung</w:t>
            </w:r>
          </w:p>
        </w:tc>
      </w:tr>
      <w:tr w:rsidR="00973A0F" w14:paraId="5C1DFBB4"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2931AC9" w14:textId="30087F13" w:rsidR="00973A0F" w:rsidRPr="00757190" w:rsidRDefault="00973A0F" w:rsidP="00973A0F">
            <w:pPr>
              <w:jc w:val="left"/>
              <w:rPr>
                <w:rFonts w:ascii="Courier New" w:hAnsi="Courier New" w:cs="Courier New"/>
                <w:b w:val="0"/>
                <w:bCs w:val="0"/>
              </w:rPr>
            </w:pPr>
            <w:r>
              <w:rPr>
                <w:rFonts w:ascii="Courier New" w:hAnsi="Courier New" w:cs="Courier New"/>
                <w:b w:val="0"/>
                <w:bCs w:val="0"/>
              </w:rPr>
              <w:t>esarsa</w:t>
            </w:r>
            <w:r w:rsidRPr="00757190">
              <w:rPr>
                <w:rFonts w:ascii="Courier New" w:hAnsi="Courier New" w:cs="Courier New"/>
                <w:b w:val="0"/>
                <w:bCs w:val="0"/>
              </w:rPr>
              <w:t>.py</w:t>
            </w:r>
          </w:p>
        </w:tc>
        <w:tc>
          <w:tcPr>
            <w:tcW w:w="5805" w:type="dxa"/>
            <w:vAlign w:val="center"/>
          </w:tcPr>
          <w:p w14:paraId="60774EFC" w14:textId="08BE023B" w:rsidR="00973A0F" w:rsidRPr="002E1BC0"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Expected SARSA</w:t>
            </w:r>
          </w:p>
        </w:tc>
      </w:tr>
      <w:tr w:rsidR="00973A0F" w14:paraId="74091779"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54E174A" w14:textId="0EB3CB8F" w:rsidR="00973A0F" w:rsidRPr="00757190" w:rsidRDefault="00973A0F" w:rsidP="00973A0F">
            <w:pPr>
              <w:jc w:val="left"/>
              <w:rPr>
                <w:rFonts w:ascii="Courier New" w:hAnsi="Courier New" w:cs="Courier New"/>
                <w:b w:val="0"/>
                <w:bCs w:val="0"/>
              </w:rPr>
            </w:pPr>
            <w:r>
              <w:rPr>
                <w:rFonts w:ascii="Courier New" w:hAnsi="Courier New" w:cs="Courier New"/>
                <w:b w:val="0"/>
                <w:bCs w:val="0"/>
              </w:rPr>
              <w:t>geo.py</w:t>
            </w:r>
          </w:p>
        </w:tc>
        <w:tc>
          <w:tcPr>
            <w:tcW w:w="5805" w:type="dxa"/>
            <w:vAlign w:val="center"/>
          </w:tcPr>
          <w:p w14:paraId="1FE01EC4" w14:textId="4FCEE597"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 xml:space="preserve">Hilfsklasse zum Erzeugen von </w:t>
            </w:r>
            <w:proofErr w:type="spellStart"/>
            <w:r>
              <w:t>GeoJSON</w:t>
            </w:r>
            <w:proofErr w:type="spellEnd"/>
            <w:r>
              <w:t>-Dateien</w:t>
            </w:r>
          </w:p>
        </w:tc>
      </w:tr>
      <w:tr w:rsidR="00973A0F" w14:paraId="26ADB09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5D2873" w14:textId="6A3EF328"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qlearning.py</w:t>
            </w:r>
          </w:p>
        </w:tc>
        <w:tc>
          <w:tcPr>
            <w:tcW w:w="5805" w:type="dxa"/>
            <w:vAlign w:val="center"/>
          </w:tcPr>
          <w:p w14:paraId="36E5BDC3" w14:textId="15A0635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Q-Learning</w:t>
            </w:r>
          </w:p>
        </w:tc>
      </w:tr>
      <w:tr w:rsidR="00973A0F" w14:paraId="0793AA3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D667BB" w14:textId="609D3D91" w:rsidR="00973A0F" w:rsidRPr="00757190" w:rsidRDefault="00973A0F" w:rsidP="00973A0F">
            <w:pPr>
              <w:jc w:val="left"/>
              <w:rPr>
                <w:rFonts w:ascii="Courier New" w:hAnsi="Courier New" w:cs="Courier New"/>
                <w:b w:val="0"/>
                <w:bCs w:val="0"/>
              </w:rPr>
            </w:pPr>
            <w:r>
              <w:rPr>
                <w:rFonts w:ascii="Courier New" w:hAnsi="Courier New" w:cs="Courier New"/>
                <w:b w:val="0"/>
                <w:bCs w:val="0"/>
              </w:rPr>
              <w:t>routing</w:t>
            </w:r>
            <w:r w:rsidRPr="00757190">
              <w:rPr>
                <w:rFonts w:ascii="Courier New" w:hAnsi="Courier New" w:cs="Courier New"/>
                <w:b w:val="0"/>
                <w:bCs w:val="0"/>
              </w:rPr>
              <w:t>.py</w:t>
            </w:r>
          </w:p>
        </w:tc>
        <w:tc>
          <w:tcPr>
            <w:tcW w:w="5805" w:type="dxa"/>
            <w:vAlign w:val="center"/>
          </w:tcPr>
          <w:p w14:paraId="0B5644A2" w14:textId="5019393F" w:rsidR="00973A0F" w:rsidRPr="002E1BC0" w:rsidRDefault="00E527C0" w:rsidP="00973A0F">
            <w:pPr>
              <w:jc w:val="left"/>
              <w:cnfStyle w:val="000000100000" w:firstRow="0" w:lastRow="0" w:firstColumn="0" w:lastColumn="0" w:oddVBand="0" w:evenVBand="0" w:oddHBand="1" w:evenHBand="0" w:firstRowFirstColumn="0" w:firstRowLastColumn="0" w:lastRowFirstColumn="0" w:lastRowLastColumn="0"/>
            </w:pPr>
            <w:r>
              <w:t>Hilfsklasse für das Routing auf OSM-Daten</w:t>
            </w:r>
          </w:p>
        </w:tc>
      </w:tr>
      <w:tr w:rsidR="00973A0F" w14:paraId="4618081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6F5854D" w14:textId="67A01A73"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sarsa.py</w:t>
            </w:r>
          </w:p>
        </w:tc>
        <w:tc>
          <w:tcPr>
            <w:tcW w:w="5805" w:type="dxa"/>
            <w:vAlign w:val="center"/>
          </w:tcPr>
          <w:p w14:paraId="5407B0D7" w14:textId="64978D3B" w:rsidR="00973A0F" w:rsidRPr="002E1BC0" w:rsidRDefault="00973A0F" w:rsidP="00973A0F">
            <w:pPr>
              <w:keepNext/>
              <w:jc w:val="left"/>
              <w:cnfStyle w:val="000000000000" w:firstRow="0" w:lastRow="0" w:firstColumn="0" w:lastColumn="0" w:oddVBand="0" w:evenVBand="0" w:oddHBand="0" w:evenHBand="0" w:firstRowFirstColumn="0" w:firstRowLastColumn="0" w:lastRowFirstColumn="0" w:lastRowLastColumn="0"/>
            </w:pPr>
            <w:r>
              <w:t>Implementierung SARSA</w:t>
            </w:r>
          </w:p>
        </w:tc>
      </w:tr>
    </w:tbl>
    <w:p w14:paraId="610D0807" w14:textId="52C2E6ED" w:rsidR="00757190" w:rsidRDefault="00DC20CB" w:rsidP="00DC20CB">
      <w:pPr>
        <w:pStyle w:val="Beschriftung"/>
      </w:pPr>
      <w:bookmarkStart w:id="502" w:name="_Toc125899306"/>
      <w:r w:rsidRPr="00DC20CB">
        <w:rPr>
          <w:b/>
          <w:bCs w:val="0"/>
        </w:rPr>
        <w:t xml:space="preserve">Tabelle </w:t>
      </w:r>
      <w:r w:rsidRPr="00DC20CB">
        <w:rPr>
          <w:b/>
          <w:bCs w:val="0"/>
        </w:rPr>
        <w:fldChar w:fldCharType="begin"/>
      </w:r>
      <w:r w:rsidRPr="00DC20CB">
        <w:rPr>
          <w:b/>
          <w:bCs w:val="0"/>
        </w:rPr>
        <w:instrText xml:space="preserve"> SEQ Tabelle \* ARABIC </w:instrText>
      </w:r>
      <w:r w:rsidRPr="00DC20CB">
        <w:rPr>
          <w:b/>
          <w:bCs w:val="0"/>
        </w:rPr>
        <w:fldChar w:fldCharType="separate"/>
      </w:r>
      <w:r w:rsidR="000E5A92">
        <w:rPr>
          <w:b/>
          <w:bCs w:val="0"/>
          <w:noProof/>
        </w:rPr>
        <w:t>2</w:t>
      </w:r>
      <w:r w:rsidRPr="00DC20CB">
        <w:rPr>
          <w:b/>
          <w:bCs w:val="0"/>
        </w:rPr>
        <w:fldChar w:fldCharType="end"/>
      </w:r>
      <w:r w:rsidRPr="00DC20CB">
        <w:rPr>
          <w:b/>
          <w:bCs w:val="0"/>
        </w:rPr>
        <w:t>:</w:t>
      </w:r>
      <w:r>
        <w:t xml:space="preserve"> Funktion der Module im Package osmenv</w:t>
      </w:r>
      <w:bookmarkEnd w:id="502"/>
    </w:p>
    <w:p w14:paraId="4A2F6F46" w14:textId="0FF46ACB" w:rsidR="00E73633" w:rsidRDefault="002B0947" w:rsidP="002B0947">
      <w:pPr>
        <w:pStyle w:val="berschrift2"/>
      </w:pPr>
      <w:bookmarkStart w:id="503" w:name="_Toc125899243"/>
      <w:r>
        <w:t>Erzeugung von Regel- und Umleitungsfahrwegen</w:t>
      </w:r>
      <w:bookmarkEnd w:id="503"/>
    </w:p>
    <w:p w14:paraId="2EB19AA1" w14:textId="04512924" w:rsidR="00755AC2" w:rsidRDefault="00755AC2" w:rsidP="00755AC2">
      <w:r>
        <w:t xml:space="preserve">Da keine im Echtbetrieb aufgezeichneten GPS-Daten von Linienbussen zur Verfügung stehen, müssen die Regel- und Umleitungsfahrwege für die in Kapitel </w:t>
      </w:r>
      <w:r>
        <w:fldChar w:fldCharType="begin"/>
      </w:r>
      <w:r>
        <w:instrText xml:space="preserve"> REF _Ref120178867 \r \h </w:instrText>
      </w:r>
      <w:r>
        <w:fldChar w:fldCharType="separate"/>
      </w:r>
      <w:r w:rsidR="000E5A92">
        <w:t>3.1</w:t>
      </w:r>
      <w:r>
        <w:fldChar w:fldCharType="end"/>
      </w:r>
      <w:r>
        <w:t xml:space="preserve"> vorgestellten Beispielszenarien synthetisch erzeugt werden. Dieser Schritt käme im Echtbetrieb dem MapMatching der aufgezeichneten GPS-Daten aus den Bussen am Ende eines Betriebstages gleich.</w:t>
      </w:r>
    </w:p>
    <w:p w14:paraId="110C5586" w14:textId="09F3693E" w:rsidR="00755AC2" w:rsidRDefault="00755AC2" w:rsidP="00755AC2">
      <w:pPr>
        <w:rPr>
          <w:rFonts w:cs="Courier New"/>
        </w:rPr>
      </w:pPr>
      <w:r>
        <w:t xml:space="preserve">Die Erzeugung der Eingangsdaten geschieht durch Ausführung des </w:t>
      </w:r>
      <w:r w:rsidR="007B3004">
        <w:t>Moduls</w:t>
      </w:r>
      <w:r>
        <w:t xml:space="preserve"> </w:t>
      </w:r>
      <w:r w:rsidRPr="00755AC2">
        <w:rPr>
          <w:rFonts w:ascii="Courier New" w:hAnsi="Courier New" w:cs="Courier New"/>
        </w:rPr>
        <w:t>geogen</w:t>
      </w:r>
      <w:r>
        <w:rPr>
          <w:rFonts w:ascii="Courier New" w:hAnsi="Courier New" w:cs="Courier New"/>
        </w:rPr>
        <w:t xml:space="preserve">. </w:t>
      </w:r>
      <w:r w:rsidRPr="00755AC2">
        <w:rPr>
          <w:rFonts w:cs="Courier New"/>
        </w:rPr>
        <w:t>Die Fahrwege werden dabei durch die Berechnung einer Route aus den OSM-Daten entlang dem eigentlichen Verlauf der Linie erzeugt. Die Umleitungsfahrwege werden basierend auf bekannten, vielfach genutzten Umleitungsstrecken ebenfalls durch Berechnung einer Route aufgezeichnet.</w:t>
      </w:r>
      <w:r>
        <w:rPr>
          <w:rFonts w:cs="Courier New"/>
        </w:rPr>
        <w:t xml:space="preserve"> Zum Routing wird ein manuell erzeugtes Sekundärnetz zusammen mit der Bibliothek </w:t>
      </w:r>
      <w:r w:rsidRPr="000A20B0">
        <w:rPr>
          <w:rFonts w:ascii="Courier New" w:hAnsi="Courier New" w:cs="Courier New"/>
        </w:rPr>
        <w:t>pyroutelib3</w:t>
      </w:r>
      <w:r>
        <w:rPr>
          <w:rFonts w:cs="Courier New"/>
        </w:rPr>
        <w:t xml:space="preserve"> genutzt. Dieses Vorgehen bringt mehrere Vorteile mit sich. Zum einen entsprechen die erzeugten Fahrwege den reellen Fahrwegen unter Berücksichtigung von Einbahnstraßen, Kreuzungen und Verkehrsregeln, die auch tatsächlich so von einem Linienbus gefahren werden könnten. </w:t>
      </w:r>
      <w:r w:rsidR="00082FF0">
        <w:rPr>
          <w:rFonts w:cs="Courier New"/>
        </w:rPr>
        <w:t>Zum anderen</w:t>
      </w:r>
      <w:r>
        <w:rPr>
          <w:rFonts w:cs="Courier New"/>
        </w:rPr>
        <w:t xml:space="preserve"> wird als Ergebnis direkt eine Liste </w:t>
      </w:r>
      <w:r w:rsidR="004F13C1">
        <w:rPr>
          <w:rFonts w:cs="Courier New"/>
        </w:rPr>
        <w:t>von</w:t>
      </w:r>
      <w:r>
        <w:rPr>
          <w:rFonts w:cs="Courier New"/>
        </w:rPr>
        <w:t xml:space="preserve"> befahrenen OSM-Knotenpunkten </w:t>
      </w:r>
      <w:r w:rsidR="004F13C1">
        <w:rPr>
          <w:rFonts w:cs="Courier New"/>
        </w:rPr>
        <w:t>geliefert, die eine einfache Weiterverarbeitung ermöglicht.</w:t>
      </w:r>
    </w:p>
    <w:p w14:paraId="7567ED7B" w14:textId="26996C88" w:rsidR="00A134AB" w:rsidRDefault="00DB7958" w:rsidP="00755AC2">
      <w:pPr>
        <w:rPr>
          <w:rFonts w:cs="Courier New"/>
        </w:rPr>
      </w:pPr>
      <w:r>
        <w:rPr>
          <w:noProof/>
        </w:rPr>
        <w:lastRenderedPageBreak/>
        <w:drawing>
          <wp:anchor distT="0" distB="0" distL="114300" distR="114300" simplePos="0" relativeHeight="251708444" behindDoc="0" locked="0" layoutInCell="1" allowOverlap="1" wp14:anchorId="11B84AD0" wp14:editId="1036FE74">
            <wp:simplePos x="0" y="0"/>
            <wp:positionH relativeFrom="margin">
              <wp:align>center</wp:align>
            </wp:positionH>
            <wp:positionV relativeFrom="paragraph">
              <wp:posOffset>1151558</wp:posOffset>
            </wp:positionV>
            <wp:extent cx="2598420" cy="2722245"/>
            <wp:effectExtent l="0" t="0" r="0" b="1905"/>
            <wp:wrapTopAndBottom/>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93"/>
                    <a:stretch>
                      <a:fillRect/>
                    </a:stretch>
                  </pic:blipFill>
                  <pic:spPr>
                    <a:xfrm>
                      <a:off x="0" y="0"/>
                      <a:ext cx="2598420" cy="2722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92" behindDoc="0" locked="0" layoutInCell="1" allowOverlap="1" wp14:anchorId="6E1FB3AE" wp14:editId="28CC5F5D">
                <wp:simplePos x="0" y="0"/>
                <wp:positionH relativeFrom="page">
                  <wp:align>center</wp:align>
                </wp:positionH>
                <wp:positionV relativeFrom="paragraph">
                  <wp:posOffset>3902958</wp:posOffset>
                </wp:positionV>
                <wp:extent cx="32581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3258185" cy="635"/>
                        </a:xfrm>
                        <a:prstGeom prst="rect">
                          <a:avLst/>
                        </a:prstGeom>
                        <a:solidFill>
                          <a:prstClr val="white"/>
                        </a:solidFill>
                        <a:ln>
                          <a:noFill/>
                        </a:ln>
                      </wps:spPr>
                      <wps:txbx>
                        <w:txbxContent>
                          <w:p w14:paraId="68444449" w14:textId="37AC3CB6" w:rsidR="00DB7958" w:rsidRPr="00D1742E" w:rsidRDefault="00DB7958" w:rsidP="00DB7958">
                            <w:pPr>
                              <w:pStyle w:val="Beschriftung"/>
                              <w:rPr>
                                <w:noProof/>
                                <w:sz w:val="21"/>
                              </w:rPr>
                            </w:pPr>
                            <w:bookmarkStart w:id="504" w:name="_Toc125899278"/>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0E5A92">
                              <w:rPr>
                                <w:b/>
                                <w:bCs w:val="0"/>
                                <w:noProof/>
                              </w:rPr>
                              <w:t>21</w:t>
                            </w:r>
                            <w:r w:rsidRPr="00DB7958">
                              <w:rPr>
                                <w:b/>
                                <w:bCs w:val="0"/>
                              </w:rPr>
                              <w:fldChar w:fldCharType="end"/>
                            </w:r>
                            <w:r w:rsidRPr="00DB7958">
                              <w:rPr>
                                <w:b/>
                                <w:bCs w:val="0"/>
                              </w:rPr>
                              <w:t>:</w:t>
                            </w:r>
                            <w:r>
                              <w:t xml:space="preserve"> JSON-Struktur eines erzeugten Regelfahrweges</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FB3AE" id="Textfeld 48" o:spid="_x0000_s1063" type="#_x0000_t202" style="position:absolute;left:0;text-align:left;margin-left:0;margin-top:307.3pt;width:256.55pt;height:.05pt;z-index:2517104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aS3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" stroked="f">
                <v:textbox style="mso-fit-shape-to-text:t" inset="0,0,0,0">
                  <w:txbxContent>
                    <w:p w14:paraId="68444449" w14:textId="37AC3CB6" w:rsidR="00DB7958" w:rsidRPr="00D1742E" w:rsidRDefault="00DB7958" w:rsidP="00DB7958">
                      <w:pPr>
                        <w:pStyle w:val="Beschriftung"/>
                        <w:rPr>
                          <w:noProof/>
                          <w:sz w:val="21"/>
                        </w:rPr>
                      </w:pPr>
                      <w:bookmarkStart w:id="505" w:name="_Toc125899278"/>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0E5A92">
                        <w:rPr>
                          <w:b/>
                          <w:bCs w:val="0"/>
                          <w:noProof/>
                        </w:rPr>
                        <w:t>21</w:t>
                      </w:r>
                      <w:r w:rsidRPr="00DB7958">
                        <w:rPr>
                          <w:b/>
                          <w:bCs w:val="0"/>
                        </w:rPr>
                        <w:fldChar w:fldCharType="end"/>
                      </w:r>
                      <w:r w:rsidRPr="00DB7958">
                        <w:rPr>
                          <w:b/>
                          <w:bCs w:val="0"/>
                        </w:rPr>
                        <w:t>:</w:t>
                      </w:r>
                      <w:r>
                        <w:t xml:space="preserve"> JSON-Struktur eines erzeugten Regelfahrweges</w:t>
                      </w:r>
                      <w:bookmarkEnd w:id="505"/>
                    </w:p>
                  </w:txbxContent>
                </v:textbox>
                <w10:wrap type="topAndBottom" anchorx="page"/>
              </v:shape>
            </w:pict>
          </mc:Fallback>
        </mc:AlternateContent>
      </w:r>
      <w:r w:rsidR="00A134AB">
        <w:rPr>
          <w:rFonts w:cs="Courier New"/>
        </w:rPr>
        <w:t xml:space="preserve">Die erzeugten Fahrwege werden jeweils als </w:t>
      </w:r>
      <w:proofErr w:type="spellStart"/>
      <w:r w:rsidR="00A134AB">
        <w:rPr>
          <w:rFonts w:cs="Courier New"/>
        </w:rPr>
        <w:t>GeoJSON</w:t>
      </w:r>
      <w:proofErr w:type="spellEnd"/>
      <w:r w:rsidR="00A134AB">
        <w:rPr>
          <w:rFonts w:cs="Courier New"/>
        </w:rPr>
        <w:t xml:space="preserve">-Datei und als JSON-Datei abgespeichert. Während die </w:t>
      </w:r>
      <w:proofErr w:type="spellStart"/>
      <w:r w:rsidR="00A134AB">
        <w:rPr>
          <w:rFonts w:cs="Courier New"/>
        </w:rPr>
        <w:t>GeoJSON</w:t>
      </w:r>
      <w:proofErr w:type="spellEnd"/>
      <w:r w:rsidR="00A134AB">
        <w:rPr>
          <w:rFonts w:cs="Courier New"/>
        </w:rPr>
        <w:t>-Datei zum Anzeigen der errechneten Fahrwege im Geoinformationssystem QGIS dienen, werden die JSON-Dateien anschließend manuell um planmäßige, auf dem entsprechenden Fahrweg liegende Haltestellen ergänzt. Die finale Struktur einer solchen JSON-Datei ist in der folgenden Abbildung zu sehen:</w:t>
      </w:r>
    </w:p>
    <w:p w14:paraId="122C3E39" w14:textId="119D0AAA" w:rsidR="00A134AB" w:rsidRDefault="00B674C7" w:rsidP="00755AC2">
      <w:pPr>
        <w:rPr>
          <w:rFonts w:cs="Courier New"/>
        </w:rPr>
      </w:pPr>
      <w:r>
        <w:rPr>
          <w:rFonts w:cs="Courier New"/>
        </w:rPr>
        <w:t xml:space="preserve">Zu erkennen ist die Liste von OSM-Knotenpunkten und die nachträglich manuell eingefügten planmäßigen Haltestellen. Diese verweisen jeweils auf den Knotenpunkt, an dem </w:t>
      </w:r>
      <w:del w:id="506" w:author="Sebastian Knopf" w:date="2023-01-31T09:11:00Z">
        <w:r w:rsidDel="00046116">
          <w:rPr>
            <w:rFonts w:cs="Courier New"/>
          </w:rPr>
          <w:delText>sie</w:delText>
        </w:r>
      </w:del>
      <w:r>
        <w:rPr>
          <w:rFonts w:cs="Courier New"/>
        </w:rPr>
        <w:t xml:space="preserve"> sich </w:t>
      </w:r>
      <w:ins w:id="507" w:author="Sebastian Knopf" w:date="2023-01-31T09:11:00Z">
        <w:r w:rsidR="00046116">
          <w:rPr>
            <w:rFonts w:cs="Courier New"/>
          </w:rPr>
          <w:t xml:space="preserve">eine Haltestelle </w:t>
        </w:r>
      </w:ins>
      <w:r>
        <w:rPr>
          <w:rFonts w:cs="Courier New"/>
        </w:rPr>
        <w:t>innerhalb des Fahrweges befind</w:t>
      </w:r>
      <w:ins w:id="508" w:author="Sebastian Knopf" w:date="2023-01-31T09:11:00Z">
        <w:r w:rsidR="00046116">
          <w:rPr>
            <w:rFonts w:cs="Courier New"/>
          </w:rPr>
          <w:t>et</w:t>
        </w:r>
      </w:ins>
      <w:del w:id="509" w:author="Sebastian Knopf" w:date="2023-01-31T09:11:00Z">
        <w:r w:rsidDel="00046116">
          <w:rPr>
            <w:rFonts w:cs="Courier New"/>
          </w:rPr>
          <w:delText>en</w:delText>
        </w:r>
      </w:del>
      <w:r>
        <w:rPr>
          <w:rFonts w:cs="Courier New"/>
        </w:rPr>
        <w:t>. Auf diese Weise kann leicht geprüft werden, ob eine Haltestelle in einem veränderten Fahrweg noch bedient wird, oder nicht.</w:t>
      </w:r>
    </w:p>
    <w:p w14:paraId="15A9EFE1" w14:textId="67E96AF1" w:rsidR="00CD3C9E" w:rsidRDefault="00E118BD" w:rsidP="00755AC2">
      <w:pPr>
        <w:rPr>
          <w:rFonts w:cs="Courier New"/>
        </w:rPr>
      </w:pPr>
      <w:r>
        <w:rPr>
          <w:noProof/>
        </w:rPr>
        <mc:AlternateContent>
          <mc:Choice Requires="wps">
            <w:drawing>
              <wp:anchor distT="0" distB="0" distL="114300" distR="114300" simplePos="0" relativeHeight="251768860" behindDoc="0" locked="0" layoutInCell="1" allowOverlap="1" wp14:anchorId="3EBCAA8A" wp14:editId="7727EC0B">
                <wp:simplePos x="0" y="0"/>
                <wp:positionH relativeFrom="column">
                  <wp:posOffset>0</wp:posOffset>
                </wp:positionH>
                <wp:positionV relativeFrom="paragraph">
                  <wp:posOffset>2613660</wp:posOffset>
                </wp:positionV>
                <wp:extent cx="5579745" cy="635"/>
                <wp:effectExtent l="0" t="0" r="0" b="0"/>
                <wp:wrapTopAndBottom/>
                <wp:docPr id="218" name="Textfeld 2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970B4F" w14:textId="4BA91FC6" w:rsidR="00CD3C9E" w:rsidRPr="00FB616A" w:rsidRDefault="00CD3C9E" w:rsidP="00CD3C9E">
                            <w:pPr>
                              <w:pStyle w:val="Beschriftung"/>
                              <w:rPr>
                                <w:noProof/>
                                <w:sz w:val="21"/>
                              </w:rPr>
                            </w:pPr>
                            <w:bookmarkStart w:id="510" w:name="_Toc125899279"/>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0E5A92">
                              <w:rPr>
                                <w:b/>
                                <w:bCs w:val="0"/>
                                <w:noProof/>
                              </w:rPr>
                              <w:t>22</w:t>
                            </w:r>
                            <w:r w:rsidRPr="00CD3C9E">
                              <w:rPr>
                                <w:b/>
                                <w:bCs w:val="0"/>
                              </w:rPr>
                              <w:fldChar w:fldCharType="end"/>
                            </w:r>
                            <w:r>
                              <w:t>: Umleitungsfahrweg #1 für das Stadt-Szenario</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CAA8A" id="Textfeld 218" o:spid="_x0000_s1064" type="#_x0000_t202" style="position:absolute;left:0;text-align:left;margin-left:0;margin-top:205.8pt;width:439.35pt;height:.05pt;z-index:2517688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" stroked="f">
                <v:textbox style="mso-fit-shape-to-text:t" inset="0,0,0,0">
                  <w:txbxContent>
                    <w:p w14:paraId="7A970B4F" w14:textId="4BA91FC6" w:rsidR="00CD3C9E" w:rsidRPr="00FB616A" w:rsidRDefault="00CD3C9E" w:rsidP="00CD3C9E">
                      <w:pPr>
                        <w:pStyle w:val="Beschriftung"/>
                        <w:rPr>
                          <w:noProof/>
                          <w:sz w:val="21"/>
                        </w:rPr>
                      </w:pPr>
                      <w:bookmarkStart w:id="511" w:name="_Toc125899279"/>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0E5A92">
                        <w:rPr>
                          <w:b/>
                          <w:bCs w:val="0"/>
                          <w:noProof/>
                        </w:rPr>
                        <w:t>22</w:t>
                      </w:r>
                      <w:r w:rsidRPr="00CD3C9E">
                        <w:rPr>
                          <w:b/>
                          <w:bCs w:val="0"/>
                        </w:rPr>
                        <w:fldChar w:fldCharType="end"/>
                      </w:r>
                      <w:r>
                        <w:t>: Umleitungsfahrweg #1 für das Stadt-Szenario</w:t>
                      </w:r>
                      <w:bookmarkEnd w:id="511"/>
                    </w:p>
                  </w:txbxContent>
                </v:textbox>
                <w10:wrap type="topAndBottom"/>
              </v:shape>
            </w:pict>
          </mc:Fallback>
        </mc:AlternateContent>
      </w:r>
      <w:r>
        <w:rPr>
          <w:noProof/>
        </w:rPr>
        <w:drawing>
          <wp:anchor distT="0" distB="0" distL="114300" distR="114300" simplePos="0" relativeHeight="251766812" behindDoc="0" locked="0" layoutInCell="1" allowOverlap="1" wp14:anchorId="6A30DEB6" wp14:editId="17644AF6">
            <wp:simplePos x="0" y="0"/>
            <wp:positionH relativeFrom="margin">
              <wp:posOffset>0</wp:posOffset>
            </wp:positionH>
            <wp:positionV relativeFrom="paragraph">
              <wp:posOffset>662645</wp:posOffset>
            </wp:positionV>
            <wp:extent cx="5579745" cy="1894205"/>
            <wp:effectExtent l="0" t="0" r="1905" b="0"/>
            <wp:wrapTopAndBottom/>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1894205"/>
                    </a:xfrm>
                    <a:prstGeom prst="rect">
                      <a:avLst/>
                    </a:prstGeom>
                  </pic:spPr>
                </pic:pic>
              </a:graphicData>
            </a:graphic>
          </wp:anchor>
        </w:drawing>
      </w:r>
      <w:r w:rsidR="00CD3C9E">
        <w:rPr>
          <w:rFonts w:cs="Courier New"/>
        </w:rPr>
        <w:t xml:space="preserve">Für das Stadtszenario werden </w:t>
      </w:r>
      <w:r>
        <w:rPr>
          <w:rFonts w:cs="Courier New"/>
        </w:rPr>
        <w:t>vier</w:t>
      </w:r>
      <w:r w:rsidR="00CD3C9E">
        <w:rPr>
          <w:rFonts w:cs="Courier New"/>
        </w:rPr>
        <w:t xml:space="preserve"> Umleitungsfahrwege erzeugt</w:t>
      </w:r>
      <w:r>
        <w:rPr>
          <w:rFonts w:cs="Courier New"/>
        </w:rPr>
        <w:t>. Diese sind in den nachfolgenden Abbildungen jeweils in rot zu sehen, während die Regelfahrwege in blau dargestellt sind</w:t>
      </w:r>
      <w:r w:rsidR="00CD3C9E">
        <w:rPr>
          <w:rFonts w:cs="Courier New"/>
        </w:rPr>
        <w:t>:</w:t>
      </w:r>
    </w:p>
    <w:p w14:paraId="7B0D9B12" w14:textId="2D6572EF" w:rsidR="000F69C9" w:rsidRDefault="000F69C9" w:rsidP="00755AC2">
      <w:pPr>
        <w:rPr>
          <w:rFonts w:cs="Courier New"/>
        </w:rPr>
      </w:pPr>
      <w:r>
        <w:rPr>
          <w:noProof/>
        </w:rPr>
        <w:lastRenderedPageBreak/>
        <w:drawing>
          <wp:anchor distT="0" distB="0" distL="114300" distR="114300" simplePos="0" relativeHeight="251770908" behindDoc="0" locked="0" layoutInCell="1" allowOverlap="1" wp14:anchorId="43798AB3" wp14:editId="4C56DB54">
            <wp:simplePos x="0" y="0"/>
            <wp:positionH relativeFrom="margin">
              <wp:posOffset>0</wp:posOffset>
            </wp:positionH>
            <wp:positionV relativeFrom="paragraph">
              <wp:posOffset>252730</wp:posOffset>
            </wp:positionV>
            <wp:extent cx="5579745" cy="2072640"/>
            <wp:effectExtent l="0" t="0" r="1905" b="3810"/>
            <wp:wrapTopAndBottom/>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072640"/>
                    </a:xfrm>
                    <a:prstGeom prst="rect">
                      <a:avLst/>
                    </a:prstGeom>
                  </pic:spPr>
                </pic:pic>
              </a:graphicData>
            </a:graphic>
          </wp:anchor>
        </w:drawing>
      </w:r>
      <w:r>
        <w:rPr>
          <w:noProof/>
        </w:rPr>
        <mc:AlternateContent>
          <mc:Choice Requires="wps">
            <w:drawing>
              <wp:anchor distT="0" distB="0" distL="114300" distR="114300" simplePos="0" relativeHeight="251772956" behindDoc="0" locked="0" layoutInCell="1" allowOverlap="1" wp14:anchorId="1EB0637D" wp14:editId="3B29008E">
                <wp:simplePos x="0" y="0"/>
                <wp:positionH relativeFrom="margin">
                  <wp:posOffset>0</wp:posOffset>
                </wp:positionH>
                <wp:positionV relativeFrom="paragraph">
                  <wp:posOffset>2361565</wp:posOffset>
                </wp:positionV>
                <wp:extent cx="5579745" cy="635"/>
                <wp:effectExtent l="0" t="0" r="1905" b="0"/>
                <wp:wrapTopAndBottom/>
                <wp:docPr id="220" name="Textfeld 22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F37A9D" w14:textId="4BD2206D" w:rsidR="00CD3C9E" w:rsidRPr="004D38C7" w:rsidRDefault="00CD3C9E" w:rsidP="00CD3C9E">
                            <w:pPr>
                              <w:pStyle w:val="Beschriftung"/>
                              <w:rPr>
                                <w:noProof/>
                                <w:sz w:val="21"/>
                              </w:rPr>
                            </w:pPr>
                            <w:bookmarkStart w:id="512" w:name="_Toc125899280"/>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0E5A92">
                              <w:rPr>
                                <w:b/>
                                <w:bCs w:val="0"/>
                                <w:noProof/>
                              </w:rPr>
                              <w:t>23</w:t>
                            </w:r>
                            <w:r w:rsidRPr="00CD3C9E">
                              <w:rPr>
                                <w:b/>
                                <w:bCs w:val="0"/>
                              </w:rPr>
                              <w:fldChar w:fldCharType="end"/>
                            </w:r>
                            <w:r w:rsidRPr="00CD3C9E">
                              <w:rPr>
                                <w:b/>
                                <w:bCs w:val="0"/>
                              </w:rPr>
                              <w:t>:</w:t>
                            </w:r>
                            <w:r>
                              <w:t xml:space="preserve"> Umleitungsfahrweg #2 für das Stadt-Szenario</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0637D" id="Textfeld 220" o:spid="_x0000_s1065" type="#_x0000_t202" style="position:absolute;left:0;text-align:left;margin-left:0;margin-top:185.95pt;width:439.35pt;height:.05pt;z-index:2517729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" stroked="f">
                <v:textbox style="mso-fit-shape-to-text:t" inset="0,0,0,0">
                  <w:txbxContent>
                    <w:p w14:paraId="15F37A9D" w14:textId="4BD2206D" w:rsidR="00CD3C9E" w:rsidRPr="004D38C7" w:rsidRDefault="00CD3C9E" w:rsidP="00CD3C9E">
                      <w:pPr>
                        <w:pStyle w:val="Beschriftung"/>
                        <w:rPr>
                          <w:noProof/>
                          <w:sz w:val="21"/>
                        </w:rPr>
                      </w:pPr>
                      <w:bookmarkStart w:id="513" w:name="_Toc125899280"/>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0E5A92">
                        <w:rPr>
                          <w:b/>
                          <w:bCs w:val="0"/>
                          <w:noProof/>
                        </w:rPr>
                        <w:t>23</w:t>
                      </w:r>
                      <w:r w:rsidRPr="00CD3C9E">
                        <w:rPr>
                          <w:b/>
                          <w:bCs w:val="0"/>
                        </w:rPr>
                        <w:fldChar w:fldCharType="end"/>
                      </w:r>
                      <w:r w:rsidRPr="00CD3C9E">
                        <w:rPr>
                          <w:b/>
                          <w:bCs w:val="0"/>
                        </w:rPr>
                        <w:t>:</w:t>
                      </w:r>
                      <w:r>
                        <w:t xml:space="preserve"> Umleitungsfahrweg #2 für das Stadt-Szenario</w:t>
                      </w:r>
                      <w:bookmarkEnd w:id="513"/>
                    </w:p>
                  </w:txbxContent>
                </v:textbox>
                <w10:wrap type="topAndBottom" anchorx="margin"/>
              </v:shape>
            </w:pict>
          </mc:Fallback>
        </mc:AlternateContent>
      </w:r>
    </w:p>
    <w:p w14:paraId="61E55224" w14:textId="6F85ABBE" w:rsidR="00CD3C9E" w:rsidRDefault="00E118BD" w:rsidP="00755AC2">
      <w:pPr>
        <w:rPr>
          <w:rFonts w:cs="Courier New"/>
        </w:rPr>
      </w:pPr>
      <w:r>
        <w:rPr>
          <w:noProof/>
        </w:rPr>
        <mc:AlternateContent>
          <mc:Choice Requires="wps">
            <w:drawing>
              <wp:anchor distT="0" distB="0" distL="114300" distR="114300" simplePos="0" relativeHeight="251777052" behindDoc="0" locked="0" layoutInCell="1" allowOverlap="1" wp14:anchorId="32D97930" wp14:editId="7E992A02">
                <wp:simplePos x="0" y="0"/>
                <wp:positionH relativeFrom="column">
                  <wp:posOffset>0</wp:posOffset>
                </wp:positionH>
                <wp:positionV relativeFrom="paragraph">
                  <wp:posOffset>4469765</wp:posOffset>
                </wp:positionV>
                <wp:extent cx="5579745" cy="635"/>
                <wp:effectExtent l="0" t="0" r="0" b="0"/>
                <wp:wrapTopAndBottom/>
                <wp:docPr id="222" name="Textfeld 22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0FFBE8A" w14:textId="58A76788" w:rsidR="000F69C9" w:rsidRPr="000F69C9" w:rsidRDefault="000F69C9" w:rsidP="000F69C9">
                            <w:pPr>
                              <w:pStyle w:val="Beschriftung"/>
                            </w:pPr>
                            <w:bookmarkStart w:id="514" w:name="_Toc125899281"/>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0E5A92">
                              <w:rPr>
                                <w:b/>
                                <w:bCs w:val="0"/>
                                <w:noProof/>
                              </w:rPr>
                              <w:t>24</w:t>
                            </w:r>
                            <w:r w:rsidRPr="000F69C9">
                              <w:rPr>
                                <w:b/>
                                <w:bCs w:val="0"/>
                              </w:rPr>
                              <w:fldChar w:fldCharType="end"/>
                            </w:r>
                            <w:r w:rsidRPr="000F69C9">
                              <w:rPr>
                                <w:b/>
                                <w:bCs w:val="0"/>
                              </w:rPr>
                              <w:t>:</w:t>
                            </w:r>
                            <w:r>
                              <w:t xml:space="preserve"> Umleitungsfahrweg #3 für das Stadt-Szenario</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97930" id="Textfeld 222" o:spid="_x0000_s1066" type="#_x0000_t202" style="position:absolute;left:0;text-align:left;margin-left:0;margin-top:351.95pt;width:439.35pt;height:.05pt;z-index:251777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" stroked="f">
                <v:textbox style="mso-fit-shape-to-text:t" inset="0,0,0,0">
                  <w:txbxContent>
                    <w:p w14:paraId="40FFBE8A" w14:textId="58A76788" w:rsidR="000F69C9" w:rsidRPr="000F69C9" w:rsidRDefault="000F69C9" w:rsidP="000F69C9">
                      <w:pPr>
                        <w:pStyle w:val="Beschriftung"/>
                      </w:pPr>
                      <w:bookmarkStart w:id="515" w:name="_Toc125899281"/>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0E5A92">
                        <w:rPr>
                          <w:b/>
                          <w:bCs w:val="0"/>
                          <w:noProof/>
                        </w:rPr>
                        <w:t>24</w:t>
                      </w:r>
                      <w:r w:rsidRPr="000F69C9">
                        <w:rPr>
                          <w:b/>
                          <w:bCs w:val="0"/>
                        </w:rPr>
                        <w:fldChar w:fldCharType="end"/>
                      </w:r>
                      <w:r w:rsidRPr="000F69C9">
                        <w:rPr>
                          <w:b/>
                          <w:bCs w:val="0"/>
                        </w:rPr>
                        <w:t>:</w:t>
                      </w:r>
                      <w:r>
                        <w:t xml:space="preserve"> Umleitungsfahrweg #3 für das Stadt-Szenario</w:t>
                      </w:r>
                      <w:bookmarkEnd w:id="515"/>
                    </w:p>
                  </w:txbxContent>
                </v:textbox>
                <w10:wrap type="topAndBottom"/>
              </v:shape>
            </w:pict>
          </mc:Fallback>
        </mc:AlternateContent>
      </w:r>
      <w:r>
        <w:rPr>
          <w:noProof/>
        </w:rPr>
        <w:drawing>
          <wp:anchor distT="0" distB="0" distL="114300" distR="114300" simplePos="0" relativeHeight="251775004" behindDoc="0" locked="0" layoutInCell="1" allowOverlap="1" wp14:anchorId="013DCCEC" wp14:editId="54ED92C0">
            <wp:simplePos x="0" y="0"/>
            <wp:positionH relativeFrom="margin">
              <wp:posOffset>0</wp:posOffset>
            </wp:positionH>
            <wp:positionV relativeFrom="paragraph">
              <wp:posOffset>2580448</wp:posOffset>
            </wp:positionV>
            <wp:extent cx="5579745" cy="1832610"/>
            <wp:effectExtent l="0" t="0" r="1905" b="0"/>
            <wp:wrapTopAndBottom/>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1832610"/>
                    </a:xfrm>
                    <a:prstGeom prst="rect">
                      <a:avLst/>
                    </a:prstGeom>
                  </pic:spPr>
                </pic:pic>
              </a:graphicData>
            </a:graphic>
          </wp:anchor>
        </w:drawing>
      </w:r>
    </w:p>
    <w:p w14:paraId="175FA8FD" w14:textId="1B614B79" w:rsidR="000A20B0" w:rsidRDefault="00E118BD" w:rsidP="000A20B0">
      <w:pPr>
        <w:tabs>
          <w:tab w:val="left" w:pos="1155"/>
        </w:tabs>
        <w:rPr>
          <w:rFonts w:cs="Courier New"/>
        </w:rPr>
      </w:pPr>
      <w:r>
        <w:rPr>
          <w:noProof/>
        </w:rPr>
        <mc:AlternateContent>
          <mc:Choice Requires="wps">
            <w:drawing>
              <wp:anchor distT="0" distB="0" distL="114300" distR="114300" simplePos="0" relativeHeight="251781148" behindDoc="0" locked="0" layoutInCell="1" allowOverlap="1" wp14:anchorId="69B4C8EB" wp14:editId="7ABC2B2D">
                <wp:simplePos x="0" y="0"/>
                <wp:positionH relativeFrom="column">
                  <wp:posOffset>0</wp:posOffset>
                </wp:positionH>
                <wp:positionV relativeFrom="paragraph">
                  <wp:posOffset>4538980</wp:posOffset>
                </wp:positionV>
                <wp:extent cx="5579745" cy="635"/>
                <wp:effectExtent l="0" t="0" r="0" b="0"/>
                <wp:wrapTopAndBottom/>
                <wp:docPr id="224" name="Textfeld 2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FA4578" w14:textId="4113FA48" w:rsidR="00912505" w:rsidRPr="00192D9B" w:rsidRDefault="00912505" w:rsidP="00912505">
                            <w:pPr>
                              <w:pStyle w:val="Beschriftung"/>
                              <w:rPr>
                                <w:noProof/>
                                <w:sz w:val="21"/>
                              </w:rPr>
                            </w:pPr>
                            <w:bookmarkStart w:id="516" w:name="_Toc125899282"/>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0E5A92">
                              <w:rPr>
                                <w:b/>
                                <w:bCs w:val="0"/>
                                <w:noProof/>
                              </w:rPr>
                              <w:t>25</w:t>
                            </w:r>
                            <w:r w:rsidRPr="00912505">
                              <w:rPr>
                                <w:b/>
                                <w:bCs w:val="0"/>
                              </w:rPr>
                              <w:fldChar w:fldCharType="end"/>
                            </w:r>
                            <w:r w:rsidRPr="00912505">
                              <w:rPr>
                                <w:b/>
                                <w:bCs w:val="0"/>
                              </w:rPr>
                              <w:t>:</w:t>
                            </w:r>
                            <w:r>
                              <w:t xml:space="preserve"> Umleitungsfahrweg #4 für das Stadt-Szenario</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4C8EB" id="Textfeld 224" o:spid="_x0000_s1067" type="#_x0000_t202" style="position:absolute;left:0;text-align:left;margin-left:0;margin-top:357.4pt;width:439.35pt;height:.05pt;z-index:251781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" stroked="f">
                <v:textbox style="mso-fit-shape-to-text:t" inset="0,0,0,0">
                  <w:txbxContent>
                    <w:p w14:paraId="6DFA4578" w14:textId="4113FA48" w:rsidR="00912505" w:rsidRPr="00192D9B" w:rsidRDefault="00912505" w:rsidP="00912505">
                      <w:pPr>
                        <w:pStyle w:val="Beschriftung"/>
                        <w:rPr>
                          <w:noProof/>
                          <w:sz w:val="21"/>
                        </w:rPr>
                      </w:pPr>
                      <w:bookmarkStart w:id="517" w:name="_Toc125899282"/>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0E5A92">
                        <w:rPr>
                          <w:b/>
                          <w:bCs w:val="0"/>
                          <w:noProof/>
                        </w:rPr>
                        <w:t>25</w:t>
                      </w:r>
                      <w:r w:rsidRPr="00912505">
                        <w:rPr>
                          <w:b/>
                          <w:bCs w:val="0"/>
                        </w:rPr>
                        <w:fldChar w:fldCharType="end"/>
                      </w:r>
                      <w:r w:rsidRPr="00912505">
                        <w:rPr>
                          <w:b/>
                          <w:bCs w:val="0"/>
                        </w:rPr>
                        <w:t>:</w:t>
                      </w:r>
                      <w:r>
                        <w:t xml:space="preserve"> Umleitungsfahrweg #4 für das Stadt-Szenario</w:t>
                      </w:r>
                      <w:bookmarkEnd w:id="517"/>
                    </w:p>
                  </w:txbxContent>
                </v:textbox>
                <w10:wrap type="topAndBottom"/>
              </v:shape>
            </w:pict>
          </mc:Fallback>
        </mc:AlternateContent>
      </w:r>
      <w:r>
        <w:rPr>
          <w:noProof/>
        </w:rPr>
        <w:drawing>
          <wp:anchor distT="0" distB="0" distL="114300" distR="114300" simplePos="0" relativeHeight="251779100" behindDoc="0" locked="0" layoutInCell="1" allowOverlap="1" wp14:anchorId="743E7077" wp14:editId="082B493B">
            <wp:simplePos x="0" y="0"/>
            <wp:positionH relativeFrom="margin">
              <wp:posOffset>0</wp:posOffset>
            </wp:positionH>
            <wp:positionV relativeFrom="paragraph">
              <wp:posOffset>2416264</wp:posOffset>
            </wp:positionV>
            <wp:extent cx="5579745" cy="2065655"/>
            <wp:effectExtent l="0" t="0" r="1905" b="0"/>
            <wp:wrapTopAndBottom/>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065655"/>
                    </a:xfrm>
                    <a:prstGeom prst="rect">
                      <a:avLst/>
                    </a:prstGeom>
                  </pic:spPr>
                </pic:pic>
              </a:graphicData>
            </a:graphic>
          </wp:anchor>
        </w:drawing>
      </w:r>
    </w:p>
    <w:p w14:paraId="01126371" w14:textId="79B9A752" w:rsidR="000A20B0" w:rsidRDefault="00E118BD" w:rsidP="000A20B0">
      <w:pPr>
        <w:tabs>
          <w:tab w:val="left" w:pos="1155"/>
        </w:tabs>
        <w:rPr>
          <w:rFonts w:cs="Courier New"/>
        </w:rPr>
      </w:pPr>
      <w:r>
        <w:rPr>
          <w:noProof/>
        </w:rPr>
        <w:lastRenderedPageBreak/>
        <w:drawing>
          <wp:anchor distT="0" distB="0" distL="114300" distR="114300" simplePos="0" relativeHeight="251783196" behindDoc="0" locked="0" layoutInCell="1" allowOverlap="1" wp14:anchorId="7B774BA4" wp14:editId="26128295">
            <wp:simplePos x="0" y="0"/>
            <wp:positionH relativeFrom="margin">
              <wp:posOffset>0</wp:posOffset>
            </wp:positionH>
            <wp:positionV relativeFrom="paragraph">
              <wp:posOffset>842010</wp:posOffset>
            </wp:positionV>
            <wp:extent cx="5579745" cy="2630170"/>
            <wp:effectExtent l="0" t="0" r="1905" b="0"/>
            <wp:wrapTopAndBottom/>
            <wp:docPr id="225" name="Grafik 22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8"/>
                    <a:stretch>
                      <a:fillRect/>
                    </a:stretch>
                  </pic:blipFill>
                  <pic:spPr>
                    <a:xfrm>
                      <a:off x="0" y="0"/>
                      <a:ext cx="5579745" cy="2630170"/>
                    </a:xfrm>
                    <a:prstGeom prst="rect">
                      <a:avLst/>
                    </a:prstGeom>
                  </pic:spPr>
                </pic:pic>
              </a:graphicData>
            </a:graphic>
          </wp:anchor>
        </w:drawing>
      </w:r>
      <w:r>
        <w:rPr>
          <w:noProof/>
        </w:rPr>
        <mc:AlternateContent>
          <mc:Choice Requires="wps">
            <w:drawing>
              <wp:anchor distT="0" distB="0" distL="114300" distR="114300" simplePos="0" relativeHeight="251785244" behindDoc="0" locked="0" layoutInCell="1" allowOverlap="1" wp14:anchorId="1789B88D" wp14:editId="0DC6FE32">
                <wp:simplePos x="0" y="0"/>
                <wp:positionH relativeFrom="column">
                  <wp:posOffset>0</wp:posOffset>
                </wp:positionH>
                <wp:positionV relativeFrom="paragraph">
                  <wp:posOffset>3529906</wp:posOffset>
                </wp:positionV>
                <wp:extent cx="5579745" cy="635"/>
                <wp:effectExtent l="0" t="0" r="0" b="0"/>
                <wp:wrapTopAndBottom/>
                <wp:docPr id="226" name="Textfeld 22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70DF2A1" w14:textId="16D0DDE1" w:rsidR="000F4B2D" w:rsidRPr="00487DC2" w:rsidRDefault="000F4B2D" w:rsidP="000F4B2D">
                            <w:pPr>
                              <w:pStyle w:val="Beschriftung"/>
                              <w:rPr>
                                <w:noProof/>
                                <w:sz w:val="21"/>
                              </w:rPr>
                            </w:pPr>
                            <w:bookmarkStart w:id="518" w:name="_Toc125899283"/>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0E5A92">
                              <w:rPr>
                                <w:b/>
                                <w:bCs w:val="0"/>
                                <w:noProof/>
                              </w:rPr>
                              <w:t>26</w:t>
                            </w:r>
                            <w:r w:rsidRPr="000F4B2D">
                              <w:rPr>
                                <w:b/>
                                <w:bCs w:val="0"/>
                              </w:rPr>
                              <w:fldChar w:fldCharType="end"/>
                            </w:r>
                            <w:r w:rsidRPr="000F4B2D">
                              <w:rPr>
                                <w:b/>
                                <w:bCs w:val="0"/>
                              </w:rPr>
                              <w:t>:</w:t>
                            </w:r>
                            <w:r>
                              <w:t xml:space="preserve"> Umleitungsfahrweg #1 für das Land-Szenario</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9B88D" id="Textfeld 226" o:spid="_x0000_s1068" type="#_x0000_t202" style="position:absolute;left:0;text-align:left;margin-left:0;margin-top:277.95pt;width:439.35pt;height:.05pt;z-index:251785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" stroked="f">
                <v:textbox style="mso-fit-shape-to-text:t" inset="0,0,0,0">
                  <w:txbxContent>
                    <w:p w14:paraId="470DF2A1" w14:textId="16D0DDE1" w:rsidR="000F4B2D" w:rsidRPr="00487DC2" w:rsidRDefault="000F4B2D" w:rsidP="000F4B2D">
                      <w:pPr>
                        <w:pStyle w:val="Beschriftung"/>
                        <w:rPr>
                          <w:noProof/>
                          <w:sz w:val="21"/>
                        </w:rPr>
                      </w:pPr>
                      <w:bookmarkStart w:id="519" w:name="_Toc125899283"/>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0E5A92">
                        <w:rPr>
                          <w:b/>
                          <w:bCs w:val="0"/>
                          <w:noProof/>
                        </w:rPr>
                        <w:t>26</w:t>
                      </w:r>
                      <w:r w:rsidRPr="000F4B2D">
                        <w:rPr>
                          <w:b/>
                          <w:bCs w:val="0"/>
                        </w:rPr>
                        <w:fldChar w:fldCharType="end"/>
                      </w:r>
                      <w:r w:rsidRPr="000F4B2D">
                        <w:rPr>
                          <w:b/>
                          <w:bCs w:val="0"/>
                        </w:rPr>
                        <w:t>:</w:t>
                      </w:r>
                      <w:r>
                        <w:t xml:space="preserve"> Umleitungsfahrweg #1 für das Land-Szenario</w:t>
                      </w:r>
                      <w:bookmarkEnd w:id="519"/>
                    </w:p>
                  </w:txbxContent>
                </v:textbox>
                <w10:wrap type="topAndBottom"/>
              </v:shape>
            </w:pict>
          </mc:Fallback>
        </mc:AlternateContent>
      </w:r>
      <w:r w:rsidR="000A20B0">
        <w:rPr>
          <w:rFonts w:cs="Courier New"/>
        </w:rPr>
        <w:t xml:space="preserve">Für das Land-Szenario werden fünft Umleitungsfahrwege erzeugt. Zwei davon beziehen sich auf die Linie 743, drei auf die Linie 744. Die Umleitungsfahrwege sind in den folgenden Abbildungen </w:t>
      </w:r>
      <w:r>
        <w:rPr>
          <w:rFonts w:cs="Courier New"/>
        </w:rPr>
        <w:t xml:space="preserve">in rot und die Regelfahrwege in orange für die Linie 743 und in grün für die Linie 744 </w:t>
      </w:r>
      <w:r w:rsidR="000A20B0">
        <w:rPr>
          <w:rFonts w:cs="Courier New"/>
        </w:rPr>
        <w:t>zu sehen:</w:t>
      </w:r>
    </w:p>
    <w:p w14:paraId="5BC9E6CA" w14:textId="042CD1D4" w:rsidR="000A20B0" w:rsidRPr="000A20B0" w:rsidRDefault="00BE7441" w:rsidP="000A20B0">
      <w:pPr>
        <w:tabs>
          <w:tab w:val="left" w:pos="1155"/>
        </w:tabs>
        <w:rPr>
          <w:rFonts w:cs="Courier New"/>
        </w:rPr>
      </w:pPr>
      <w:r>
        <w:rPr>
          <w:noProof/>
        </w:rPr>
        <mc:AlternateContent>
          <mc:Choice Requires="wps">
            <w:drawing>
              <wp:anchor distT="0" distB="0" distL="114300" distR="114300" simplePos="0" relativeHeight="251789340" behindDoc="0" locked="0" layoutInCell="1" allowOverlap="1" wp14:anchorId="467A6A70" wp14:editId="5D4E62EB">
                <wp:simplePos x="0" y="0"/>
                <wp:positionH relativeFrom="column">
                  <wp:posOffset>0</wp:posOffset>
                </wp:positionH>
                <wp:positionV relativeFrom="paragraph">
                  <wp:posOffset>6138545</wp:posOffset>
                </wp:positionV>
                <wp:extent cx="5579745" cy="635"/>
                <wp:effectExtent l="0" t="0" r="0" b="0"/>
                <wp:wrapTopAndBottom/>
                <wp:docPr id="228" name="Textfeld 2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AE7B9ED" w14:textId="262B9D23" w:rsidR="00BE7441" w:rsidRPr="005C2D69" w:rsidRDefault="00BE7441" w:rsidP="00BE7441">
                            <w:pPr>
                              <w:pStyle w:val="Beschriftung"/>
                              <w:rPr>
                                <w:noProof/>
                                <w:sz w:val="21"/>
                              </w:rPr>
                            </w:pPr>
                            <w:bookmarkStart w:id="520" w:name="_Toc125899284"/>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0E5A92">
                              <w:rPr>
                                <w:b/>
                                <w:bCs w:val="0"/>
                                <w:noProof/>
                              </w:rPr>
                              <w:t>27</w:t>
                            </w:r>
                            <w:r w:rsidRPr="00BE7441">
                              <w:rPr>
                                <w:b/>
                                <w:bCs w:val="0"/>
                              </w:rPr>
                              <w:fldChar w:fldCharType="end"/>
                            </w:r>
                            <w:r w:rsidRPr="00BE7441">
                              <w:rPr>
                                <w:b/>
                                <w:bCs w:val="0"/>
                              </w:rPr>
                              <w:t>:</w:t>
                            </w:r>
                            <w:r>
                              <w:t xml:space="preserve"> Umleitungsfahrweg #2 für das Land-Szenario</w:t>
                            </w:r>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A6A70" id="Textfeld 228" o:spid="_x0000_s1069" type="#_x0000_t202" style="position:absolute;left:0;text-align:left;margin-left:0;margin-top:483.35pt;width:439.35pt;height:.05pt;z-index:251789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" stroked="f">
                <v:textbox style="mso-fit-shape-to-text:t" inset="0,0,0,0">
                  <w:txbxContent>
                    <w:p w14:paraId="3AE7B9ED" w14:textId="262B9D23" w:rsidR="00BE7441" w:rsidRPr="005C2D69" w:rsidRDefault="00BE7441" w:rsidP="00BE7441">
                      <w:pPr>
                        <w:pStyle w:val="Beschriftung"/>
                        <w:rPr>
                          <w:noProof/>
                          <w:sz w:val="21"/>
                        </w:rPr>
                      </w:pPr>
                      <w:bookmarkStart w:id="521" w:name="_Toc125899284"/>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0E5A92">
                        <w:rPr>
                          <w:b/>
                          <w:bCs w:val="0"/>
                          <w:noProof/>
                        </w:rPr>
                        <w:t>27</w:t>
                      </w:r>
                      <w:r w:rsidRPr="00BE7441">
                        <w:rPr>
                          <w:b/>
                          <w:bCs w:val="0"/>
                        </w:rPr>
                        <w:fldChar w:fldCharType="end"/>
                      </w:r>
                      <w:r w:rsidRPr="00BE7441">
                        <w:rPr>
                          <w:b/>
                          <w:bCs w:val="0"/>
                        </w:rPr>
                        <w:t>:</w:t>
                      </w:r>
                      <w:r>
                        <w:t xml:space="preserve"> Umleitungsfahrweg #2 für das Land-Szenario</w:t>
                      </w:r>
                      <w:bookmarkEnd w:id="521"/>
                    </w:p>
                  </w:txbxContent>
                </v:textbox>
                <w10:wrap type="topAndBottom"/>
              </v:shape>
            </w:pict>
          </mc:Fallback>
        </mc:AlternateContent>
      </w:r>
      <w:r w:rsidR="008C135F">
        <w:rPr>
          <w:noProof/>
        </w:rPr>
        <w:drawing>
          <wp:anchor distT="0" distB="0" distL="114300" distR="114300" simplePos="0" relativeHeight="251787292" behindDoc="0" locked="0" layoutInCell="1" allowOverlap="1" wp14:anchorId="54BFCD8B" wp14:editId="537BFF38">
            <wp:simplePos x="0" y="0"/>
            <wp:positionH relativeFrom="margin">
              <wp:align>left</wp:align>
            </wp:positionH>
            <wp:positionV relativeFrom="paragraph">
              <wp:posOffset>3183801</wp:posOffset>
            </wp:positionV>
            <wp:extent cx="5579745" cy="2898140"/>
            <wp:effectExtent l="0" t="0" r="1905" b="0"/>
            <wp:wrapTopAndBottom/>
            <wp:docPr id="227" name="Grafik 22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9"/>
                    <a:stretch>
                      <a:fillRect/>
                    </a:stretch>
                  </pic:blipFill>
                  <pic:spPr>
                    <a:xfrm>
                      <a:off x="0" y="0"/>
                      <a:ext cx="5579745" cy="2898140"/>
                    </a:xfrm>
                    <a:prstGeom prst="rect">
                      <a:avLst/>
                    </a:prstGeom>
                  </pic:spPr>
                </pic:pic>
              </a:graphicData>
            </a:graphic>
          </wp:anchor>
        </w:drawing>
      </w:r>
    </w:p>
    <w:p w14:paraId="7FD0A802" w14:textId="64461181" w:rsidR="00E118BD" w:rsidRDefault="00E118BD">
      <w:pPr>
        <w:jc w:val="left"/>
        <w:rPr>
          <w:rFonts w:cs="Courier New"/>
        </w:rPr>
      </w:pPr>
      <w:r>
        <w:rPr>
          <w:rFonts w:cs="Courier New"/>
        </w:rPr>
        <w:br w:type="page"/>
      </w:r>
    </w:p>
    <w:p w14:paraId="23ED2575" w14:textId="3E082D56" w:rsidR="000A20B0" w:rsidRPr="000A20B0" w:rsidRDefault="00E118BD" w:rsidP="000A20B0">
      <w:pPr>
        <w:rPr>
          <w:rFonts w:cs="Courier New"/>
        </w:rPr>
      </w:pPr>
      <w:r>
        <w:rPr>
          <w:noProof/>
        </w:rPr>
        <w:lastRenderedPageBreak/>
        <w:drawing>
          <wp:anchor distT="0" distB="0" distL="114300" distR="114300" simplePos="0" relativeHeight="251791388" behindDoc="0" locked="0" layoutInCell="1" allowOverlap="1" wp14:anchorId="771A4EFD" wp14:editId="177843DC">
            <wp:simplePos x="0" y="0"/>
            <wp:positionH relativeFrom="margin">
              <wp:posOffset>0</wp:posOffset>
            </wp:positionH>
            <wp:positionV relativeFrom="paragraph">
              <wp:posOffset>182880</wp:posOffset>
            </wp:positionV>
            <wp:extent cx="5579745" cy="2995930"/>
            <wp:effectExtent l="0" t="0" r="1905" b="0"/>
            <wp:wrapTopAndBottom/>
            <wp:docPr id="229" name="Grafik 22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100"/>
                    <a:stretch>
                      <a:fillRect/>
                    </a:stretch>
                  </pic:blipFill>
                  <pic:spPr>
                    <a:xfrm>
                      <a:off x="0" y="0"/>
                      <a:ext cx="5579745" cy="2995930"/>
                    </a:xfrm>
                    <a:prstGeom prst="rect">
                      <a:avLst/>
                    </a:prstGeom>
                  </pic:spPr>
                </pic:pic>
              </a:graphicData>
            </a:graphic>
          </wp:anchor>
        </w:drawing>
      </w:r>
      <w:r>
        <w:rPr>
          <w:noProof/>
        </w:rPr>
        <mc:AlternateContent>
          <mc:Choice Requires="wps">
            <w:drawing>
              <wp:anchor distT="0" distB="0" distL="114300" distR="114300" simplePos="0" relativeHeight="251793436" behindDoc="0" locked="0" layoutInCell="1" allowOverlap="1" wp14:anchorId="4146C770" wp14:editId="35D7161E">
                <wp:simplePos x="0" y="0"/>
                <wp:positionH relativeFrom="column">
                  <wp:posOffset>0</wp:posOffset>
                </wp:positionH>
                <wp:positionV relativeFrom="paragraph">
                  <wp:posOffset>3236226</wp:posOffset>
                </wp:positionV>
                <wp:extent cx="5579745" cy="635"/>
                <wp:effectExtent l="0" t="0" r="0" b="0"/>
                <wp:wrapTopAndBottom/>
                <wp:docPr id="230" name="Textfeld 2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586626" w14:textId="2E80CB4D" w:rsidR="00E55A4D" w:rsidRPr="00B44EA3" w:rsidRDefault="00E55A4D" w:rsidP="00E55A4D">
                            <w:pPr>
                              <w:pStyle w:val="Beschriftung"/>
                              <w:rPr>
                                <w:noProof/>
                                <w:sz w:val="21"/>
                              </w:rPr>
                            </w:pPr>
                            <w:bookmarkStart w:id="522" w:name="_Toc125899285"/>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0E5A92">
                              <w:rPr>
                                <w:b/>
                                <w:bCs w:val="0"/>
                                <w:noProof/>
                              </w:rPr>
                              <w:t>28</w:t>
                            </w:r>
                            <w:r w:rsidRPr="00E55A4D">
                              <w:rPr>
                                <w:b/>
                                <w:bCs w:val="0"/>
                              </w:rPr>
                              <w:fldChar w:fldCharType="end"/>
                            </w:r>
                            <w:r w:rsidRPr="00E55A4D">
                              <w:rPr>
                                <w:b/>
                                <w:bCs w:val="0"/>
                              </w:rPr>
                              <w:t>:</w:t>
                            </w:r>
                            <w:r>
                              <w:t xml:space="preserve"> Umleitungsfahrweg #3 für das Land-Szenario</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C770" id="Textfeld 230" o:spid="_x0000_s1070" type="#_x0000_t202" style="position:absolute;left:0;text-align:left;margin-left:0;margin-top:254.8pt;width:439.35pt;height:.05pt;z-index:251793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" stroked="f">
                <v:textbox style="mso-fit-shape-to-text:t" inset="0,0,0,0">
                  <w:txbxContent>
                    <w:p w14:paraId="23586626" w14:textId="2E80CB4D" w:rsidR="00E55A4D" w:rsidRPr="00B44EA3" w:rsidRDefault="00E55A4D" w:rsidP="00E55A4D">
                      <w:pPr>
                        <w:pStyle w:val="Beschriftung"/>
                        <w:rPr>
                          <w:noProof/>
                          <w:sz w:val="21"/>
                        </w:rPr>
                      </w:pPr>
                      <w:bookmarkStart w:id="523" w:name="_Toc125899285"/>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0E5A92">
                        <w:rPr>
                          <w:b/>
                          <w:bCs w:val="0"/>
                          <w:noProof/>
                        </w:rPr>
                        <w:t>28</w:t>
                      </w:r>
                      <w:r w:rsidRPr="00E55A4D">
                        <w:rPr>
                          <w:b/>
                          <w:bCs w:val="0"/>
                        </w:rPr>
                        <w:fldChar w:fldCharType="end"/>
                      </w:r>
                      <w:r w:rsidRPr="00E55A4D">
                        <w:rPr>
                          <w:b/>
                          <w:bCs w:val="0"/>
                        </w:rPr>
                        <w:t>:</w:t>
                      </w:r>
                      <w:r>
                        <w:t xml:space="preserve"> Umleitungsfahrweg #3 für das Land-Szenario</w:t>
                      </w:r>
                      <w:bookmarkEnd w:id="523"/>
                    </w:p>
                  </w:txbxContent>
                </v:textbox>
                <w10:wrap type="topAndBottom"/>
              </v:shape>
            </w:pict>
          </mc:Fallback>
        </mc:AlternateContent>
      </w:r>
    </w:p>
    <w:p w14:paraId="57111ABF" w14:textId="12031EA6" w:rsidR="000A20B0" w:rsidRPr="000A20B0" w:rsidRDefault="00E118BD" w:rsidP="000A20B0">
      <w:pPr>
        <w:rPr>
          <w:rFonts w:cs="Courier New"/>
        </w:rPr>
      </w:pPr>
      <w:r>
        <w:rPr>
          <w:noProof/>
        </w:rPr>
        <mc:AlternateContent>
          <mc:Choice Requires="wps">
            <w:drawing>
              <wp:anchor distT="0" distB="0" distL="114300" distR="114300" simplePos="0" relativeHeight="251797532" behindDoc="0" locked="0" layoutInCell="1" allowOverlap="1" wp14:anchorId="4C6F5BFE" wp14:editId="1E6AAB3C">
                <wp:simplePos x="0" y="0"/>
                <wp:positionH relativeFrom="margin">
                  <wp:align>right</wp:align>
                </wp:positionH>
                <wp:positionV relativeFrom="paragraph">
                  <wp:posOffset>6521302</wp:posOffset>
                </wp:positionV>
                <wp:extent cx="5579745" cy="635"/>
                <wp:effectExtent l="0" t="0" r="1905" b="0"/>
                <wp:wrapTopAndBottom/>
                <wp:docPr id="232" name="Textfeld 23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DC89A5" w14:textId="0BB328DB" w:rsidR="00983C94" w:rsidRPr="006E553A" w:rsidRDefault="00983C94" w:rsidP="00983C94">
                            <w:pPr>
                              <w:pStyle w:val="Beschriftung"/>
                              <w:rPr>
                                <w:noProof/>
                                <w:sz w:val="21"/>
                              </w:rPr>
                            </w:pPr>
                            <w:bookmarkStart w:id="524" w:name="_Toc125899286"/>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0E5A92">
                              <w:rPr>
                                <w:b/>
                                <w:bCs w:val="0"/>
                                <w:noProof/>
                              </w:rPr>
                              <w:t>29</w:t>
                            </w:r>
                            <w:r w:rsidRPr="00983C94">
                              <w:rPr>
                                <w:b/>
                                <w:bCs w:val="0"/>
                              </w:rPr>
                              <w:fldChar w:fldCharType="end"/>
                            </w:r>
                            <w:r w:rsidRPr="00983C94">
                              <w:rPr>
                                <w:b/>
                                <w:bCs w:val="0"/>
                              </w:rPr>
                              <w:t>:</w:t>
                            </w:r>
                            <w:r>
                              <w:t xml:space="preserve"> Umleitungsfahrweg #4 für das Land-Szenario</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F5BFE" id="Textfeld 232" o:spid="_x0000_s1071" type="#_x0000_t202" style="position:absolute;left:0;text-align:left;margin-left:388.15pt;margin-top:513.5pt;width:439.35pt;height:.05pt;z-index:2517975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" stroked="f">
                <v:textbox style="mso-fit-shape-to-text:t" inset="0,0,0,0">
                  <w:txbxContent>
                    <w:p w14:paraId="1BDC89A5" w14:textId="0BB328DB" w:rsidR="00983C94" w:rsidRPr="006E553A" w:rsidRDefault="00983C94" w:rsidP="00983C94">
                      <w:pPr>
                        <w:pStyle w:val="Beschriftung"/>
                        <w:rPr>
                          <w:noProof/>
                          <w:sz w:val="21"/>
                        </w:rPr>
                      </w:pPr>
                      <w:bookmarkStart w:id="525" w:name="_Toc125899286"/>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0E5A92">
                        <w:rPr>
                          <w:b/>
                          <w:bCs w:val="0"/>
                          <w:noProof/>
                        </w:rPr>
                        <w:t>29</w:t>
                      </w:r>
                      <w:r w:rsidRPr="00983C94">
                        <w:rPr>
                          <w:b/>
                          <w:bCs w:val="0"/>
                        </w:rPr>
                        <w:fldChar w:fldCharType="end"/>
                      </w:r>
                      <w:r w:rsidRPr="00983C94">
                        <w:rPr>
                          <w:b/>
                          <w:bCs w:val="0"/>
                        </w:rPr>
                        <w:t>:</w:t>
                      </w:r>
                      <w:r>
                        <w:t xml:space="preserve"> Umleitungsfahrweg #4 für das Land-Szenario</w:t>
                      </w:r>
                      <w:bookmarkEnd w:id="525"/>
                    </w:p>
                  </w:txbxContent>
                </v:textbox>
                <w10:wrap type="topAndBottom" anchorx="margin"/>
              </v:shape>
            </w:pict>
          </mc:Fallback>
        </mc:AlternateContent>
      </w:r>
      <w:r>
        <w:rPr>
          <w:noProof/>
        </w:rPr>
        <w:drawing>
          <wp:anchor distT="0" distB="0" distL="114300" distR="114300" simplePos="0" relativeHeight="251795484" behindDoc="0" locked="0" layoutInCell="1" allowOverlap="1" wp14:anchorId="202DF1A9" wp14:editId="64A6DCC5">
            <wp:simplePos x="0" y="0"/>
            <wp:positionH relativeFrom="margin">
              <wp:posOffset>-10633</wp:posOffset>
            </wp:positionH>
            <wp:positionV relativeFrom="paragraph">
              <wp:posOffset>3488528</wp:posOffset>
            </wp:positionV>
            <wp:extent cx="5579745" cy="2912745"/>
            <wp:effectExtent l="0" t="0" r="1905" b="1905"/>
            <wp:wrapTopAndBottom/>
            <wp:docPr id="231" name="Grafik 23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101"/>
                    <a:stretch>
                      <a:fillRect/>
                    </a:stretch>
                  </pic:blipFill>
                  <pic:spPr>
                    <a:xfrm>
                      <a:off x="0" y="0"/>
                      <a:ext cx="5579745" cy="2912745"/>
                    </a:xfrm>
                    <a:prstGeom prst="rect">
                      <a:avLst/>
                    </a:prstGeom>
                  </pic:spPr>
                </pic:pic>
              </a:graphicData>
            </a:graphic>
          </wp:anchor>
        </w:drawing>
      </w:r>
    </w:p>
    <w:p w14:paraId="16131384" w14:textId="6066C439" w:rsidR="00E118BD" w:rsidRDefault="00E118BD">
      <w:pPr>
        <w:jc w:val="left"/>
        <w:rPr>
          <w:rFonts w:cs="Courier New"/>
        </w:rPr>
      </w:pPr>
      <w:r>
        <w:rPr>
          <w:rFonts w:cs="Courier New"/>
        </w:rPr>
        <w:br w:type="page"/>
      </w:r>
    </w:p>
    <w:p w14:paraId="6182A4D5" w14:textId="77777777" w:rsidR="000A20B0" w:rsidRDefault="000A20B0" w:rsidP="000A20B0">
      <w:pPr>
        <w:rPr>
          <w:rFonts w:cs="Courier New"/>
        </w:rPr>
      </w:pPr>
    </w:p>
    <w:p w14:paraId="4B70BE3D" w14:textId="3CF4A1A1" w:rsidR="00983C94" w:rsidRDefault="00E118BD" w:rsidP="000A20B0">
      <w:pPr>
        <w:rPr>
          <w:rFonts w:cs="Courier New"/>
        </w:rPr>
      </w:pPr>
      <w:r>
        <w:rPr>
          <w:noProof/>
        </w:rPr>
        <mc:AlternateContent>
          <mc:Choice Requires="wps">
            <w:drawing>
              <wp:anchor distT="0" distB="0" distL="114300" distR="114300" simplePos="0" relativeHeight="251801628" behindDoc="0" locked="0" layoutInCell="1" allowOverlap="1" wp14:anchorId="5DCE61C2" wp14:editId="0F1BFF37">
                <wp:simplePos x="0" y="0"/>
                <wp:positionH relativeFrom="margin">
                  <wp:posOffset>0</wp:posOffset>
                </wp:positionH>
                <wp:positionV relativeFrom="paragraph">
                  <wp:posOffset>2992755</wp:posOffset>
                </wp:positionV>
                <wp:extent cx="5579745" cy="635"/>
                <wp:effectExtent l="0" t="0" r="1905" b="0"/>
                <wp:wrapTopAndBottom/>
                <wp:docPr id="234" name="Textfeld 2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5B3F77" w14:textId="22CC4485" w:rsidR="00983C94" w:rsidRPr="00A7375B" w:rsidRDefault="00983C94" w:rsidP="00983C94">
                            <w:pPr>
                              <w:pStyle w:val="Beschriftung"/>
                              <w:rPr>
                                <w:noProof/>
                                <w:sz w:val="21"/>
                              </w:rPr>
                            </w:pPr>
                            <w:bookmarkStart w:id="526" w:name="_Toc125899287"/>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0E5A92">
                              <w:rPr>
                                <w:b/>
                                <w:bCs w:val="0"/>
                                <w:noProof/>
                              </w:rPr>
                              <w:t>30</w:t>
                            </w:r>
                            <w:r w:rsidRPr="00983C94">
                              <w:rPr>
                                <w:b/>
                                <w:bCs w:val="0"/>
                              </w:rPr>
                              <w:fldChar w:fldCharType="end"/>
                            </w:r>
                            <w:r w:rsidRPr="00983C94">
                              <w:rPr>
                                <w:b/>
                                <w:bCs w:val="0"/>
                              </w:rPr>
                              <w:t>:</w:t>
                            </w:r>
                            <w:r>
                              <w:t xml:space="preserve"> Umleitungsfahrweg #5 für das Land-Szenario</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E61C2" id="Textfeld 234" o:spid="_x0000_s1072" type="#_x0000_t202" style="position:absolute;left:0;text-align:left;margin-left:0;margin-top:235.65pt;width:439.35pt;height:.05pt;z-index:2518016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" stroked="f">
                <v:textbox style="mso-fit-shape-to-text:t" inset="0,0,0,0">
                  <w:txbxContent>
                    <w:p w14:paraId="585B3F77" w14:textId="22CC4485" w:rsidR="00983C94" w:rsidRPr="00A7375B" w:rsidRDefault="00983C94" w:rsidP="00983C94">
                      <w:pPr>
                        <w:pStyle w:val="Beschriftung"/>
                        <w:rPr>
                          <w:noProof/>
                          <w:sz w:val="21"/>
                        </w:rPr>
                      </w:pPr>
                      <w:bookmarkStart w:id="527" w:name="_Toc125899287"/>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0E5A92">
                        <w:rPr>
                          <w:b/>
                          <w:bCs w:val="0"/>
                          <w:noProof/>
                        </w:rPr>
                        <w:t>30</w:t>
                      </w:r>
                      <w:r w:rsidRPr="00983C94">
                        <w:rPr>
                          <w:b/>
                          <w:bCs w:val="0"/>
                        </w:rPr>
                        <w:fldChar w:fldCharType="end"/>
                      </w:r>
                      <w:r w:rsidRPr="00983C94">
                        <w:rPr>
                          <w:b/>
                          <w:bCs w:val="0"/>
                        </w:rPr>
                        <w:t>:</w:t>
                      </w:r>
                      <w:r>
                        <w:t xml:space="preserve"> Umleitungsfahrweg #5 für das Land-Szenario</w:t>
                      </w:r>
                      <w:bookmarkEnd w:id="527"/>
                    </w:p>
                  </w:txbxContent>
                </v:textbox>
                <w10:wrap type="topAndBottom" anchorx="margin"/>
              </v:shape>
            </w:pict>
          </mc:Fallback>
        </mc:AlternateContent>
      </w:r>
      <w:r>
        <w:rPr>
          <w:noProof/>
        </w:rPr>
        <w:drawing>
          <wp:anchor distT="0" distB="0" distL="114300" distR="114300" simplePos="0" relativeHeight="251799580" behindDoc="0" locked="0" layoutInCell="1" allowOverlap="1" wp14:anchorId="729F3655" wp14:editId="762F87A0">
            <wp:simplePos x="0" y="0"/>
            <wp:positionH relativeFrom="margin">
              <wp:posOffset>0</wp:posOffset>
            </wp:positionH>
            <wp:positionV relativeFrom="paragraph">
              <wp:posOffset>54463</wp:posOffset>
            </wp:positionV>
            <wp:extent cx="5579745" cy="2924175"/>
            <wp:effectExtent l="0" t="0" r="1905" b="9525"/>
            <wp:wrapTopAndBottom/>
            <wp:docPr id="233" name="Grafik 23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2"/>
                    <a:stretch>
                      <a:fillRect/>
                    </a:stretch>
                  </pic:blipFill>
                  <pic:spPr>
                    <a:xfrm>
                      <a:off x="0" y="0"/>
                      <a:ext cx="5579745" cy="2924175"/>
                    </a:xfrm>
                    <a:prstGeom prst="rect">
                      <a:avLst/>
                    </a:prstGeom>
                  </pic:spPr>
                </pic:pic>
              </a:graphicData>
            </a:graphic>
          </wp:anchor>
        </w:drawing>
      </w:r>
    </w:p>
    <w:p w14:paraId="4578F0AD" w14:textId="06A60EFA" w:rsidR="00983C94" w:rsidRDefault="00E118BD" w:rsidP="000A20B0">
      <w:pPr>
        <w:rPr>
          <w:rFonts w:cs="Courier New"/>
        </w:rPr>
      </w:pPr>
      <w:r>
        <w:rPr>
          <w:noProof/>
        </w:rPr>
        <mc:AlternateContent>
          <mc:Choice Requires="wps">
            <w:drawing>
              <wp:anchor distT="0" distB="0" distL="114300" distR="114300" simplePos="0" relativeHeight="251805724" behindDoc="0" locked="0" layoutInCell="1" allowOverlap="1" wp14:anchorId="68A141AF" wp14:editId="2B994013">
                <wp:simplePos x="0" y="0"/>
                <wp:positionH relativeFrom="margin">
                  <wp:align>left</wp:align>
                </wp:positionH>
                <wp:positionV relativeFrom="paragraph">
                  <wp:posOffset>2803880</wp:posOffset>
                </wp:positionV>
                <wp:extent cx="5579745" cy="635"/>
                <wp:effectExtent l="0" t="0" r="1905" b="0"/>
                <wp:wrapTopAndBottom/>
                <wp:docPr id="236" name="Textfeld 23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A9BD83" w14:textId="14728BF6" w:rsidR="007A1B17" w:rsidRPr="00977B79" w:rsidRDefault="007A1B17" w:rsidP="007A1B17">
                            <w:pPr>
                              <w:pStyle w:val="Beschriftung"/>
                              <w:rPr>
                                <w:noProof/>
                                <w:sz w:val="21"/>
                              </w:rPr>
                            </w:pPr>
                            <w:bookmarkStart w:id="528" w:name="_Toc125899288"/>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0E5A92">
                              <w:rPr>
                                <w:b/>
                                <w:bCs w:val="0"/>
                                <w:noProof/>
                              </w:rPr>
                              <w:t>31</w:t>
                            </w:r>
                            <w:r w:rsidRPr="007A1B17">
                              <w:rPr>
                                <w:b/>
                                <w:bCs w:val="0"/>
                              </w:rPr>
                              <w:fldChar w:fldCharType="end"/>
                            </w:r>
                            <w:r w:rsidRPr="007A1B17">
                              <w:rPr>
                                <w:b/>
                                <w:bCs w:val="0"/>
                              </w:rPr>
                              <w:t>:</w:t>
                            </w:r>
                            <w:r>
                              <w:t xml:space="preserve"> Umleitungsfahrweg #1 für das Vorort-Szenario</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141AF" id="Textfeld 236" o:spid="_x0000_s1073" type="#_x0000_t202" style="position:absolute;left:0;text-align:left;margin-left:0;margin-top:220.8pt;width:439.35pt;height:.05pt;z-index:2518057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" stroked="f">
                <v:textbox style="mso-fit-shape-to-text:t" inset="0,0,0,0">
                  <w:txbxContent>
                    <w:p w14:paraId="6BA9BD83" w14:textId="14728BF6" w:rsidR="007A1B17" w:rsidRPr="00977B79" w:rsidRDefault="007A1B17" w:rsidP="007A1B17">
                      <w:pPr>
                        <w:pStyle w:val="Beschriftung"/>
                        <w:rPr>
                          <w:noProof/>
                          <w:sz w:val="21"/>
                        </w:rPr>
                      </w:pPr>
                      <w:bookmarkStart w:id="529" w:name="_Toc125899288"/>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0E5A92">
                        <w:rPr>
                          <w:b/>
                          <w:bCs w:val="0"/>
                          <w:noProof/>
                        </w:rPr>
                        <w:t>31</w:t>
                      </w:r>
                      <w:r w:rsidRPr="007A1B17">
                        <w:rPr>
                          <w:b/>
                          <w:bCs w:val="0"/>
                        </w:rPr>
                        <w:fldChar w:fldCharType="end"/>
                      </w:r>
                      <w:r w:rsidRPr="007A1B17">
                        <w:rPr>
                          <w:b/>
                          <w:bCs w:val="0"/>
                        </w:rPr>
                        <w:t>:</w:t>
                      </w:r>
                      <w:r>
                        <w:t xml:space="preserve"> Umleitungsfahrweg #1 für das Vorort-Szenario</w:t>
                      </w:r>
                      <w:bookmarkEnd w:id="529"/>
                    </w:p>
                  </w:txbxContent>
                </v:textbox>
                <w10:wrap type="topAndBottom" anchorx="margin"/>
              </v:shape>
            </w:pict>
          </mc:Fallback>
        </mc:AlternateContent>
      </w:r>
      <w:r>
        <w:rPr>
          <w:noProof/>
        </w:rPr>
        <w:drawing>
          <wp:anchor distT="0" distB="0" distL="114300" distR="114300" simplePos="0" relativeHeight="251803676" behindDoc="0" locked="0" layoutInCell="1" allowOverlap="1" wp14:anchorId="23ADD91A" wp14:editId="138FD81B">
            <wp:simplePos x="0" y="0"/>
            <wp:positionH relativeFrom="margin">
              <wp:align>left</wp:align>
            </wp:positionH>
            <wp:positionV relativeFrom="paragraph">
              <wp:posOffset>471495</wp:posOffset>
            </wp:positionV>
            <wp:extent cx="5579745" cy="2264410"/>
            <wp:effectExtent l="0" t="0" r="1905" b="2540"/>
            <wp:wrapTopAndBottom/>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264410"/>
                    </a:xfrm>
                    <a:prstGeom prst="rect">
                      <a:avLst/>
                    </a:prstGeom>
                  </pic:spPr>
                </pic:pic>
              </a:graphicData>
            </a:graphic>
          </wp:anchor>
        </w:drawing>
      </w:r>
      <w:r w:rsidR="00983C94">
        <w:rPr>
          <w:rFonts w:cs="Courier New"/>
        </w:rPr>
        <w:t>Auch für das Vorort-Szenario werden vier Umleitungsfahrwege erzeugt. In den folgenden Abbildungen sind die Regelfahrwege in grün, die Umleitungsfahrwege in rot zu sehen:</w:t>
      </w:r>
    </w:p>
    <w:p w14:paraId="1F515FB0" w14:textId="313BD5AC" w:rsidR="00E118BD" w:rsidRDefault="00E118BD">
      <w:pPr>
        <w:jc w:val="left"/>
        <w:rPr>
          <w:rFonts w:cs="Courier New"/>
        </w:rPr>
      </w:pPr>
      <w:r>
        <w:rPr>
          <w:rFonts w:cs="Courier New"/>
        </w:rPr>
        <w:br w:type="page"/>
      </w:r>
    </w:p>
    <w:p w14:paraId="2DFBD303" w14:textId="6789D836" w:rsidR="007A1B17" w:rsidRDefault="00B80B7E" w:rsidP="000A20B0">
      <w:pPr>
        <w:rPr>
          <w:rFonts w:cs="Courier New"/>
        </w:rPr>
      </w:pPr>
      <w:r>
        <w:rPr>
          <w:noProof/>
        </w:rPr>
        <w:lastRenderedPageBreak/>
        <mc:AlternateContent>
          <mc:Choice Requires="wps">
            <w:drawing>
              <wp:anchor distT="0" distB="0" distL="114300" distR="114300" simplePos="0" relativeHeight="251809820" behindDoc="0" locked="0" layoutInCell="1" allowOverlap="1" wp14:anchorId="2E387359" wp14:editId="5ADF86EC">
                <wp:simplePos x="0" y="0"/>
                <wp:positionH relativeFrom="column">
                  <wp:posOffset>0</wp:posOffset>
                </wp:positionH>
                <wp:positionV relativeFrom="paragraph">
                  <wp:posOffset>2598420</wp:posOffset>
                </wp:positionV>
                <wp:extent cx="5579745" cy="635"/>
                <wp:effectExtent l="0" t="0" r="0" b="0"/>
                <wp:wrapTopAndBottom/>
                <wp:docPr id="238" name="Textfeld 2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7B7B33" w14:textId="2CFC699B" w:rsidR="00B80B7E" w:rsidRPr="000E1944" w:rsidRDefault="00B80B7E" w:rsidP="00B80B7E">
                            <w:pPr>
                              <w:pStyle w:val="Beschriftung"/>
                              <w:rPr>
                                <w:noProof/>
                                <w:sz w:val="21"/>
                              </w:rPr>
                            </w:pPr>
                            <w:bookmarkStart w:id="530" w:name="_Toc125899289"/>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0E5A92">
                              <w:rPr>
                                <w:b/>
                                <w:bCs w:val="0"/>
                                <w:noProof/>
                              </w:rPr>
                              <w:t>32</w:t>
                            </w:r>
                            <w:r w:rsidRPr="00B80B7E">
                              <w:rPr>
                                <w:b/>
                                <w:bCs w:val="0"/>
                              </w:rPr>
                              <w:fldChar w:fldCharType="end"/>
                            </w:r>
                            <w:r w:rsidRPr="00B80B7E">
                              <w:rPr>
                                <w:b/>
                                <w:bCs w:val="0"/>
                              </w:rPr>
                              <w:t>:</w:t>
                            </w:r>
                            <w:r>
                              <w:t xml:space="preserve"> Umleitungsfahrweg #2 für das Vorort-Szenario</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87359" id="Textfeld 238" o:spid="_x0000_s1074" type="#_x0000_t202" style="position:absolute;left:0;text-align:left;margin-left:0;margin-top:204.6pt;width:439.35pt;height:.05pt;z-index:251809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" stroked="f">
                <v:textbox style="mso-fit-shape-to-text:t" inset="0,0,0,0">
                  <w:txbxContent>
                    <w:p w14:paraId="587B7B33" w14:textId="2CFC699B" w:rsidR="00B80B7E" w:rsidRPr="000E1944" w:rsidRDefault="00B80B7E" w:rsidP="00B80B7E">
                      <w:pPr>
                        <w:pStyle w:val="Beschriftung"/>
                        <w:rPr>
                          <w:noProof/>
                          <w:sz w:val="21"/>
                        </w:rPr>
                      </w:pPr>
                      <w:bookmarkStart w:id="531" w:name="_Toc125899289"/>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0E5A92">
                        <w:rPr>
                          <w:b/>
                          <w:bCs w:val="0"/>
                          <w:noProof/>
                        </w:rPr>
                        <w:t>32</w:t>
                      </w:r>
                      <w:r w:rsidRPr="00B80B7E">
                        <w:rPr>
                          <w:b/>
                          <w:bCs w:val="0"/>
                        </w:rPr>
                        <w:fldChar w:fldCharType="end"/>
                      </w:r>
                      <w:r w:rsidRPr="00B80B7E">
                        <w:rPr>
                          <w:b/>
                          <w:bCs w:val="0"/>
                        </w:rPr>
                        <w:t>:</w:t>
                      </w:r>
                      <w:r>
                        <w:t xml:space="preserve"> Umleitungsfahrweg #2 für das Vorort-Szenario</w:t>
                      </w:r>
                      <w:bookmarkEnd w:id="531"/>
                    </w:p>
                  </w:txbxContent>
                </v:textbox>
                <w10:wrap type="topAndBottom"/>
              </v:shape>
            </w:pict>
          </mc:Fallback>
        </mc:AlternateContent>
      </w:r>
      <w:r>
        <w:rPr>
          <w:noProof/>
        </w:rPr>
        <w:drawing>
          <wp:anchor distT="0" distB="0" distL="114300" distR="114300" simplePos="0" relativeHeight="251807772" behindDoc="0" locked="0" layoutInCell="1" allowOverlap="1" wp14:anchorId="12325E90" wp14:editId="6A547DC5">
            <wp:simplePos x="0" y="0"/>
            <wp:positionH relativeFrom="margin">
              <wp:align>left</wp:align>
            </wp:positionH>
            <wp:positionV relativeFrom="paragraph">
              <wp:posOffset>269535</wp:posOffset>
            </wp:positionV>
            <wp:extent cx="5579745" cy="2272030"/>
            <wp:effectExtent l="0" t="0" r="1905" b="0"/>
            <wp:wrapTopAndBottom/>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272030"/>
                    </a:xfrm>
                    <a:prstGeom prst="rect">
                      <a:avLst/>
                    </a:prstGeom>
                  </pic:spPr>
                </pic:pic>
              </a:graphicData>
            </a:graphic>
          </wp:anchor>
        </w:drawing>
      </w:r>
    </w:p>
    <w:p w14:paraId="5328BCED" w14:textId="7AFA93F5" w:rsidR="007A1B17" w:rsidRDefault="00E118BD" w:rsidP="000A20B0">
      <w:pPr>
        <w:rPr>
          <w:rFonts w:cs="Courier New"/>
        </w:rPr>
      </w:pPr>
      <w:r>
        <w:rPr>
          <w:noProof/>
        </w:rPr>
        <mc:AlternateContent>
          <mc:Choice Requires="wps">
            <w:drawing>
              <wp:anchor distT="0" distB="0" distL="114300" distR="114300" simplePos="0" relativeHeight="251813916" behindDoc="0" locked="0" layoutInCell="1" allowOverlap="1" wp14:anchorId="7A0B17AF" wp14:editId="434C83E8">
                <wp:simplePos x="0" y="0"/>
                <wp:positionH relativeFrom="column">
                  <wp:posOffset>0</wp:posOffset>
                </wp:positionH>
                <wp:positionV relativeFrom="paragraph">
                  <wp:posOffset>5200650</wp:posOffset>
                </wp:positionV>
                <wp:extent cx="5579745" cy="635"/>
                <wp:effectExtent l="0" t="0" r="0" b="0"/>
                <wp:wrapTopAndBottom/>
                <wp:docPr id="240" name="Textfeld 2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2F34CD" w14:textId="7D3FB4FD" w:rsidR="00E118BD" w:rsidRPr="007F6EB5" w:rsidRDefault="00E118BD" w:rsidP="00E118BD">
                            <w:pPr>
                              <w:pStyle w:val="Beschriftung"/>
                              <w:rPr>
                                <w:noProof/>
                                <w:sz w:val="21"/>
                              </w:rPr>
                            </w:pPr>
                            <w:bookmarkStart w:id="532" w:name="_Toc125899290"/>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0E5A92">
                              <w:rPr>
                                <w:b/>
                                <w:bCs w:val="0"/>
                                <w:noProof/>
                              </w:rPr>
                              <w:t>33</w:t>
                            </w:r>
                            <w:r w:rsidRPr="00E118BD">
                              <w:rPr>
                                <w:b/>
                                <w:bCs w:val="0"/>
                              </w:rPr>
                              <w:fldChar w:fldCharType="end"/>
                            </w:r>
                            <w:r w:rsidRPr="00E118BD">
                              <w:rPr>
                                <w:b/>
                                <w:bCs w:val="0"/>
                              </w:rPr>
                              <w:t>:</w:t>
                            </w:r>
                            <w:r>
                              <w:t xml:space="preserve"> Umleitungsfahrweg #3 für das Vorort-Szenario</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B17AF" id="Textfeld 240" o:spid="_x0000_s1075" type="#_x0000_t202" style="position:absolute;left:0;text-align:left;margin-left:0;margin-top:409.5pt;width:439.35pt;height:.05pt;z-index:2518139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Yb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" stroked="f">
                <v:textbox style="mso-fit-shape-to-text:t" inset="0,0,0,0">
                  <w:txbxContent>
                    <w:p w14:paraId="6A2F34CD" w14:textId="7D3FB4FD" w:rsidR="00E118BD" w:rsidRPr="007F6EB5" w:rsidRDefault="00E118BD" w:rsidP="00E118BD">
                      <w:pPr>
                        <w:pStyle w:val="Beschriftung"/>
                        <w:rPr>
                          <w:noProof/>
                          <w:sz w:val="21"/>
                        </w:rPr>
                      </w:pPr>
                      <w:bookmarkStart w:id="533" w:name="_Toc125899290"/>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0E5A92">
                        <w:rPr>
                          <w:b/>
                          <w:bCs w:val="0"/>
                          <w:noProof/>
                        </w:rPr>
                        <w:t>33</w:t>
                      </w:r>
                      <w:r w:rsidRPr="00E118BD">
                        <w:rPr>
                          <w:b/>
                          <w:bCs w:val="0"/>
                        </w:rPr>
                        <w:fldChar w:fldCharType="end"/>
                      </w:r>
                      <w:r w:rsidRPr="00E118BD">
                        <w:rPr>
                          <w:b/>
                          <w:bCs w:val="0"/>
                        </w:rPr>
                        <w:t>:</w:t>
                      </w:r>
                      <w:r>
                        <w:t xml:space="preserve"> Umleitungsfahrweg #3 für das Vorort-Szenario</w:t>
                      </w:r>
                      <w:bookmarkEnd w:id="533"/>
                    </w:p>
                  </w:txbxContent>
                </v:textbox>
                <w10:wrap type="topAndBottom"/>
              </v:shape>
            </w:pict>
          </mc:Fallback>
        </mc:AlternateContent>
      </w:r>
      <w:r>
        <w:rPr>
          <w:noProof/>
        </w:rPr>
        <w:drawing>
          <wp:anchor distT="0" distB="0" distL="114300" distR="114300" simplePos="0" relativeHeight="251811868" behindDoc="0" locked="0" layoutInCell="1" allowOverlap="1" wp14:anchorId="5992D169" wp14:editId="7A2C763F">
            <wp:simplePos x="0" y="0"/>
            <wp:positionH relativeFrom="margin">
              <wp:align>left</wp:align>
            </wp:positionH>
            <wp:positionV relativeFrom="paragraph">
              <wp:posOffset>2851445</wp:posOffset>
            </wp:positionV>
            <wp:extent cx="5579745" cy="2292350"/>
            <wp:effectExtent l="0" t="0" r="1905" b="0"/>
            <wp:wrapTopAndBottom/>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292350"/>
                    </a:xfrm>
                    <a:prstGeom prst="rect">
                      <a:avLst/>
                    </a:prstGeom>
                  </pic:spPr>
                </pic:pic>
              </a:graphicData>
            </a:graphic>
          </wp:anchor>
        </w:drawing>
      </w:r>
    </w:p>
    <w:p w14:paraId="2B0854F3" w14:textId="4386DA5F" w:rsidR="00E118BD" w:rsidRDefault="00E118BD">
      <w:pPr>
        <w:jc w:val="left"/>
        <w:rPr>
          <w:rFonts w:cs="Courier New"/>
        </w:rPr>
      </w:pPr>
      <w:r>
        <w:rPr>
          <w:rFonts w:cs="Courier New"/>
        </w:rPr>
        <w:br w:type="page"/>
      </w:r>
    </w:p>
    <w:p w14:paraId="0F350D12" w14:textId="13A70A24" w:rsidR="00E118BD" w:rsidRDefault="00E118BD" w:rsidP="000A20B0">
      <w:pPr>
        <w:rPr>
          <w:rFonts w:cs="Courier New"/>
        </w:rPr>
      </w:pPr>
      <w:r>
        <w:rPr>
          <w:noProof/>
        </w:rPr>
        <w:lastRenderedPageBreak/>
        <w:drawing>
          <wp:anchor distT="0" distB="0" distL="114300" distR="114300" simplePos="0" relativeHeight="251815964" behindDoc="0" locked="0" layoutInCell="1" allowOverlap="1" wp14:anchorId="7E4EDC89" wp14:editId="778E75CF">
            <wp:simplePos x="0" y="0"/>
            <wp:positionH relativeFrom="column">
              <wp:posOffset>3810</wp:posOffset>
            </wp:positionH>
            <wp:positionV relativeFrom="paragraph">
              <wp:posOffset>299720</wp:posOffset>
            </wp:positionV>
            <wp:extent cx="5579745" cy="2654300"/>
            <wp:effectExtent l="0" t="0" r="1905" b="0"/>
            <wp:wrapTopAndBottom/>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54300"/>
                    </a:xfrm>
                    <a:prstGeom prst="rect">
                      <a:avLst/>
                    </a:prstGeom>
                  </pic:spPr>
                </pic:pic>
              </a:graphicData>
            </a:graphic>
          </wp:anchor>
        </w:drawing>
      </w:r>
      <w:r>
        <w:rPr>
          <w:noProof/>
        </w:rPr>
        <mc:AlternateContent>
          <mc:Choice Requires="wps">
            <w:drawing>
              <wp:anchor distT="0" distB="0" distL="114300" distR="114300" simplePos="0" relativeHeight="251818012" behindDoc="0" locked="0" layoutInCell="1" allowOverlap="1" wp14:anchorId="521CB803" wp14:editId="7EA7AA45">
                <wp:simplePos x="0" y="0"/>
                <wp:positionH relativeFrom="column">
                  <wp:posOffset>3810</wp:posOffset>
                </wp:positionH>
                <wp:positionV relativeFrom="paragraph">
                  <wp:posOffset>3011569</wp:posOffset>
                </wp:positionV>
                <wp:extent cx="5579745" cy="635"/>
                <wp:effectExtent l="0" t="0" r="0" b="0"/>
                <wp:wrapTopAndBottom/>
                <wp:docPr id="242" name="Textfeld 2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31EF4A" w14:textId="18410168" w:rsidR="00E118BD" w:rsidRPr="00A14339" w:rsidRDefault="00E118BD" w:rsidP="00E118BD">
                            <w:pPr>
                              <w:pStyle w:val="Beschriftung"/>
                              <w:rPr>
                                <w:noProof/>
                                <w:sz w:val="21"/>
                              </w:rPr>
                            </w:pPr>
                            <w:bookmarkStart w:id="534" w:name="_Toc125899291"/>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0E5A92">
                              <w:rPr>
                                <w:b/>
                                <w:bCs w:val="0"/>
                                <w:noProof/>
                              </w:rPr>
                              <w:t>34</w:t>
                            </w:r>
                            <w:r w:rsidRPr="00E118BD">
                              <w:rPr>
                                <w:b/>
                                <w:bCs w:val="0"/>
                              </w:rPr>
                              <w:fldChar w:fldCharType="end"/>
                            </w:r>
                            <w:r w:rsidRPr="00E118BD">
                              <w:rPr>
                                <w:b/>
                                <w:bCs w:val="0"/>
                              </w:rPr>
                              <w:t>:</w:t>
                            </w:r>
                            <w:r>
                              <w:t xml:space="preserve"> Umleitungsfahrweg #4 für das Vorort-Szenario</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B803" id="Textfeld 242" o:spid="_x0000_s1076" type="#_x0000_t202" style="position:absolute;left:0;text-align:left;margin-left:.3pt;margin-top:237.15pt;width:439.35pt;height:.05pt;z-index:2518180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" stroked="f">
                <v:textbox style="mso-fit-shape-to-text:t" inset="0,0,0,0">
                  <w:txbxContent>
                    <w:p w14:paraId="5931EF4A" w14:textId="18410168" w:rsidR="00E118BD" w:rsidRPr="00A14339" w:rsidRDefault="00E118BD" w:rsidP="00E118BD">
                      <w:pPr>
                        <w:pStyle w:val="Beschriftung"/>
                        <w:rPr>
                          <w:noProof/>
                          <w:sz w:val="21"/>
                        </w:rPr>
                      </w:pPr>
                      <w:bookmarkStart w:id="535" w:name="_Toc125899291"/>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0E5A92">
                        <w:rPr>
                          <w:b/>
                          <w:bCs w:val="0"/>
                          <w:noProof/>
                        </w:rPr>
                        <w:t>34</w:t>
                      </w:r>
                      <w:r w:rsidRPr="00E118BD">
                        <w:rPr>
                          <w:b/>
                          <w:bCs w:val="0"/>
                        </w:rPr>
                        <w:fldChar w:fldCharType="end"/>
                      </w:r>
                      <w:r w:rsidRPr="00E118BD">
                        <w:rPr>
                          <w:b/>
                          <w:bCs w:val="0"/>
                        </w:rPr>
                        <w:t>:</w:t>
                      </w:r>
                      <w:r>
                        <w:t xml:space="preserve"> Umleitungsfahrweg #4 für das Vorort-Szenario</w:t>
                      </w:r>
                      <w:bookmarkEnd w:id="535"/>
                    </w:p>
                  </w:txbxContent>
                </v:textbox>
                <w10:wrap type="topAndBottom"/>
              </v:shape>
            </w:pict>
          </mc:Fallback>
        </mc:AlternateContent>
      </w:r>
    </w:p>
    <w:p w14:paraId="277448F4" w14:textId="0F1339B2" w:rsidR="00B80B7E" w:rsidRDefault="00E118BD" w:rsidP="000A20B0">
      <w:pPr>
        <w:rPr>
          <w:rFonts w:cs="Courier New"/>
        </w:rPr>
      </w:pPr>
      <w:r>
        <w:rPr>
          <w:rFonts w:cs="Courier New"/>
        </w:rPr>
        <w:t>Mit diesen insgesamt 13 synthetisch erzeugten Umleitungsfahrwegen ist je Szenario eine optimale und eine weiträumige Umleitung enthalten, die während des Trainings beurteilt werden kann.</w:t>
      </w:r>
      <w:r w:rsidR="00A40F71">
        <w:rPr>
          <w:rFonts w:cs="Courier New"/>
        </w:rPr>
        <w:t xml:space="preserve"> Zusätzlich sind weitere Umleitungsfahrwege enthalten, welche sich in ihrer Haltepolitik oder Streckenlänge unterscheiden</w:t>
      </w:r>
      <w:ins w:id="536" w:author="Sebastian Knopf" w:date="2023-01-31T09:12:00Z">
        <w:r w:rsidR="00D20200">
          <w:rPr>
            <w:rFonts w:cs="Courier New"/>
          </w:rPr>
          <w:t xml:space="preserve">, </w:t>
        </w:r>
        <w:proofErr w:type="gramStart"/>
        <w:r w:rsidR="00D20200">
          <w:rPr>
            <w:rFonts w:cs="Courier New"/>
          </w:rPr>
          <w:t>betrieblich</w:t>
        </w:r>
        <w:proofErr w:type="gramEnd"/>
        <w:r w:rsidR="00D20200">
          <w:rPr>
            <w:rFonts w:cs="Courier New"/>
          </w:rPr>
          <w:t xml:space="preserve"> aber nicht verwertbar sind</w:t>
        </w:r>
      </w:ins>
      <w:r w:rsidR="00A40F71">
        <w:rPr>
          <w:rFonts w:cs="Courier New"/>
        </w:rPr>
        <w:t xml:space="preserve"> und folglich zu einer unterschiedlichen Bewertung führen müssen.</w:t>
      </w:r>
    </w:p>
    <w:p w14:paraId="14DADA30" w14:textId="225945AB" w:rsidR="00D428B9" w:rsidRPr="000A20B0" w:rsidRDefault="00D428B9" w:rsidP="000A20B0">
      <w:pPr>
        <w:rPr>
          <w:rFonts w:cs="Courier New"/>
        </w:rPr>
      </w:pPr>
      <w:r>
        <w:rPr>
          <w:rFonts w:cs="Courier New"/>
        </w:rPr>
        <w:t>Alle erzeugten Umleitungsfahrwege sind zur besseren Übersicht im Anhang nochmals enthalten.</w:t>
      </w:r>
    </w:p>
    <w:p w14:paraId="1985A568" w14:textId="140ADFDA" w:rsidR="003A1AA2" w:rsidRDefault="003A1AA2" w:rsidP="003A1AA2">
      <w:pPr>
        <w:pStyle w:val="berschrift2"/>
      </w:pPr>
      <w:bookmarkStart w:id="537" w:name="_Toc125899244"/>
      <w:r>
        <w:t>Simulationsumgebung und Bewertungsfunktion</w:t>
      </w:r>
      <w:bookmarkEnd w:id="537"/>
    </w:p>
    <w:p w14:paraId="1A5DCB4B" w14:textId="68E986BC" w:rsidR="00F52A7F" w:rsidRDefault="000061B2" w:rsidP="000061B2">
      <w:r>
        <w:t>Bekanntermaßen basiert das Training eines RL-Agenten auf einem „Trial</w:t>
      </w:r>
      <w:r w:rsidR="004178D5">
        <w:t xml:space="preserve">-and-Error“ Verfahren. Dass </w:t>
      </w:r>
      <w:r w:rsidR="00AF1526">
        <w:t xml:space="preserve">ein solches Training nicht von Grund </w:t>
      </w:r>
      <w:r w:rsidR="00861830">
        <w:t>im Produktivbetrieb eines ITCS durchgeführt werden kann, zeigen die Beispiele aus Kapitel</w:t>
      </w:r>
      <w:r w:rsidR="00147A9C">
        <w:t xml:space="preserve"> </w:t>
      </w:r>
      <w:r w:rsidR="00147A9C">
        <w:fldChar w:fldCharType="begin"/>
      </w:r>
      <w:r w:rsidR="00147A9C">
        <w:instrText xml:space="preserve"> REF _Ref124006749 \r \h </w:instrText>
      </w:r>
      <w:r w:rsidR="00147A9C">
        <w:fldChar w:fldCharType="separate"/>
      </w:r>
      <w:r w:rsidR="00147A9C">
        <w:t>2.3.3</w:t>
      </w:r>
      <w:r w:rsidR="00147A9C">
        <w:fldChar w:fldCharType="end"/>
      </w:r>
      <w:r w:rsidR="00861830">
        <w:t xml:space="preserve">. Das Training wird daher in einer Modellumgebung durchgeführt, welche die </w:t>
      </w:r>
      <w:r w:rsidR="003556FB">
        <w:t xml:space="preserve">relevanten </w:t>
      </w:r>
      <w:r w:rsidR="001257C8">
        <w:t xml:space="preserve">Gegebenheiten aus der reellen Umgebung simuliert. </w:t>
      </w:r>
      <w:r w:rsidR="00F52A7F">
        <w:t xml:space="preserve">Außerdem ist in der </w:t>
      </w:r>
      <w:r w:rsidR="001C2DDA">
        <w:t>Simulationsumgebung</w:t>
      </w:r>
      <w:r w:rsidR="00F52A7F">
        <w:t xml:space="preserve"> die </w:t>
      </w:r>
      <w:r w:rsidR="001C2DDA">
        <w:t xml:space="preserve">Bewertungsfunktion definiert, welche den negativen oder positiven Gewinn des Agenten nach Ausführung einer Aktion erhält. </w:t>
      </w:r>
      <w:r w:rsidR="001257C8">
        <w:t>Die Verwendung einer so</w:t>
      </w:r>
      <w:r w:rsidR="00F52A7F">
        <w:t xml:space="preserve"> modellierten Simulationsumgebung </w:t>
      </w:r>
      <w:r w:rsidR="001257C8">
        <w:t xml:space="preserve">bringt auch eine deutliche Beschleunigung des Trainings mit sich, da </w:t>
      </w:r>
      <w:r w:rsidR="0048550D">
        <w:t xml:space="preserve">die einzelnen Schritte um ein Vielfaches </w:t>
      </w:r>
      <w:r w:rsidR="0048550D">
        <w:lastRenderedPageBreak/>
        <w:t xml:space="preserve">schneller durchgeführt werden können. Limitierender Faktor ist dann vielmehr die Rechenleistung </w:t>
      </w:r>
      <w:r w:rsidR="00165EFC">
        <w:t>der verwendeten Hardware und dem Betriebssystem.</w:t>
      </w:r>
    </w:p>
    <w:p w14:paraId="0C3A392D" w14:textId="2568F1DF" w:rsidR="001C2DDA" w:rsidRDefault="00651929" w:rsidP="000061B2">
      <w:r>
        <w:rPr>
          <w:noProof/>
        </w:rPr>
        <mc:AlternateContent>
          <mc:Choice Requires="wps">
            <w:drawing>
              <wp:anchor distT="0" distB="0" distL="114300" distR="114300" simplePos="0" relativeHeight="251714588" behindDoc="0" locked="0" layoutInCell="1" allowOverlap="1" wp14:anchorId="2927DF4D" wp14:editId="388ED076">
                <wp:simplePos x="0" y="0"/>
                <wp:positionH relativeFrom="page">
                  <wp:align>center</wp:align>
                </wp:positionH>
                <wp:positionV relativeFrom="paragraph">
                  <wp:posOffset>3329305</wp:posOffset>
                </wp:positionV>
                <wp:extent cx="3800475" cy="635"/>
                <wp:effectExtent l="0" t="0" r="9525" b="0"/>
                <wp:wrapTopAndBottom/>
                <wp:docPr id="51" name="Textfeld 5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4F72038C" w14:textId="1C8B744B" w:rsidR="00C84D0E" w:rsidRPr="00255C8B" w:rsidRDefault="00C84D0E" w:rsidP="00C84D0E">
                            <w:pPr>
                              <w:pStyle w:val="Beschriftung"/>
                              <w:rPr>
                                <w:noProof/>
                                <w:sz w:val="21"/>
                              </w:rPr>
                            </w:pPr>
                            <w:bookmarkStart w:id="538" w:name="_Toc125899292"/>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0E5A92">
                              <w:rPr>
                                <w:b/>
                                <w:bCs w:val="0"/>
                                <w:noProof/>
                              </w:rPr>
                              <w:t>35</w:t>
                            </w:r>
                            <w:r w:rsidRPr="00C84D0E">
                              <w:rPr>
                                <w:b/>
                                <w:bCs w:val="0"/>
                              </w:rPr>
                              <w:fldChar w:fldCharType="end"/>
                            </w:r>
                            <w:r w:rsidRPr="00C84D0E">
                              <w:rPr>
                                <w:b/>
                                <w:bCs w:val="0"/>
                              </w:rPr>
                              <w:t>:</w:t>
                            </w:r>
                            <w:r>
                              <w:t xml:space="preserve"> Vereinfachtes UML-Diagramm der Simulationsumgebung</w:t>
                            </w:r>
                            <w:bookmarkEnd w:id="5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7DF4D" id="Textfeld 51" o:spid="_x0000_s1077" type="#_x0000_t202" style="position:absolute;left:0;text-align:left;margin-left:0;margin-top:262.15pt;width:299.25pt;height:.05pt;z-index:2517145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" stroked="f">
                <v:textbox style="mso-fit-shape-to-text:t" inset="0,0,0,0">
                  <w:txbxContent>
                    <w:p w14:paraId="4F72038C" w14:textId="1C8B744B" w:rsidR="00C84D0E" w:rsidRPr="00255C8B" w:rsidRDefault="00C84D0E" w:rsidP="00C84D0E">
                      <w:pPr>
                        <w:pStyle w:val="Beschriftung"/>
                        <w:rPr>
                          <w:noProof/>
                          <w:sz w:val="21"/>
                        </w:rPr>
                      </w:pPr>
                      <w:bookmarkStart w:id="539" w:name="_Toc125899292"/>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0E5A92">
                        <w:rPr>
                          <w:b/>
                          <w:bCs w:val="0"/>
                          <w:noProof/>
                        </w:rPr>
                        <w:t>35</w:t>
                      </w:r>
                      <w:r w:rsidRPr="00C84D0E">
                        <w:rPr>
                          <w:b/>
                          <w:bCs w:val="0"/>
                        </w:rPr>
                        <w:fldChar w:fldCharType="end"/>
                      </w:r>
                      <w:r w:rsidRPr="00C84D0E">
                        <w:rPr>
                          <w:b/>
                          <w:bCs w:val="0"/>
                        </w:rPr>
                        <w:t>:</w:t>
                      </w:r>
                      <w:r>
                        <w:t xml:space="preserve"> Vereinfachtes UML-Diagramm der Simulationsumgebung</w:t>
                      </w:r>
                      <w:bookmarkEnd w:id="539"/>
                    </w:p>
                  </w:txbxContent>
                </v:textbox>
                <w10:wrap type="topAndBottom" anchorx="page"/>
              </v:shape>
            </w:pict>
          </mc:Fallback>
        </mc:AlternateContent>
      </w:r>
      <w:r>
        <w:rPr>
          <w:noProof/>
        </w:rPr>
        <w:drawing>
          <wp:anchor distT="0" distB="0" distL="114300" distR="114300" simplePos="0" relativeHeight="251712540" behindDoc="0" locked="0" layoutInCell="1" allowOverlap="1" wp14:anchorId="49C42137" wp14:editId="4373479B">
            <wp:simplePos x="0" y="0"/>
            <wp:positionH relativeFrom="page">
              <wp:align>center</wp:align>
            </wp:positionH>
            <wp:positionV relativeFrom="paragraph">
              <wp:posOffset>881684</wp:posOffset>
            </wp:positionV>
            <wp:extent cx="3412490" cy="2462530"/>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107">
                      <a:extLst>
                        <a:ext uri="{28A0092B-C50C-407E-A947-70E740481C1C}">
                          <a14:useLocalDpi xmlns:a14="http://schemas.microsoft.com/office/drawing/2010/main" val="0"/>
                        </a:ext>
                      </a:extLst>
                    </a:blip>
                    <a:stretch>
                      <a:fillRect/>
                    </a:stretch>
                  </pic:blipFill>
                  <pic:spPr>
                    <a:xfrm>
                      <a:off x="0" y="0"/>
                      <a:ext cx="3412490" cy="2462530"/>
                    </a:xfrm>
                    <a:prstGeom prst="rect">
                      <a:avLst/>
                    </a:prstGeom>
                  </pic:spPr>
                </pic:pic>
              </a:graphicData>
            </a:graphic>
            <wp14:sizeRelH relativeFrom="margin">
              <wp14:pctWidth>0</wp14:pctWidth>
            </wp14:sizeRelH>
            <wp14:sizeRelV relativeFrom="margin">
              <wp14:pctHeight>0</wp14:pctHeight>
            </wp14:sizeRelV>
          </wp:anchor>
        </w:drawing>
      </w:r>
      <w:r w:rsidR="001C2DDA">
        <w:t xml:space="preserve">Zur Implementierung der Simulationsumgebung wird das </w:t>
      </w:r>
      <w:r w:rsidR="001A2EFE">
        <w:t xml:space="preserve">Framework OpenAI Gym als Basis genutzt. Die Simulationsumgebung wird in der Klasse </w:t>
      </w:r>
      <w:r w:rsidR="00C80FFB" w:rsidRPr="00E56690">
        <w:rPr>
          <w:rFonts w:ascii="Courier New" w:hAnsi="Courier New" w:cs="Courier New"/>
        </w:rPr>
        <w:t>Environment</w:t>
      </w:r>
      <w:r w:rsidR="00C80FFB">
        <w:t xml:space="preserve"> </w:t>
      </w:r>
      <w:r w:rsidR="00E56690">
        <w:t xml:space="preserve">implementiert, welche wiederrum von der OpenAI Klasse </w:t>
      </w:r>
      <w:r w:rsidR="00E56690" w:rsidRPr="00E56690">
        <w:rPr>
          <w:rFonts w:ascii="Courier New" w:hAnsi="Courier New" w:cs="Courier New"/>
        </w:rPr>
        <w:t>Env</w:t>
      </w:r>
      <w:r w:rsidR="00E56690">
        <w:t xml:space="preserve"> erbt.</w:t>
      </w:r>
      <w:r w:rsidR="00C84D0E">
        <w:t xml:space="preserve"> Das folgende UML-Diagramm zeigt die vereinfachte Klassenstruktur beider Klassen:</w:t>
      </w:r>
    </w:p>
    <w:p w14:paraId="00064E40" w14:textId="6BC652D9" w:rsidR="00C84D0E" w:rsidRDefault="00BF58D2" w:rsidP="000061B2">
      <w:r>
        <w:t xml:space="preserve">Die beiden Eigenschaften </w:t>
      </w:r>
      <w:r w:rsidRPr="00870CD8">
        <w:rPr>
          <w:rFonts w:ascii="Courier New" w:hAnsi="Courier New" w:cs="Courier New"/>
        </w:rPr>
        <w:t>observation_space</w:t>
      </w:r>
      <w:r>
        <w:t xml:space="preserve"> und </w:t>
      </w:r>
      <w:r w:rsidRPr="00870CD8">
        <w:rPr>
          <w:rFonts w:ascii="Courier New" w:hAnsi="Courier New" w:cs="Courier New"/>
        </w:rPr>
        <w:t>action_space</w:t>
      </w:r>
      <w:r>
        <w:t xml:space="preserve"> werde</w:t>
      </w:r>
      <w:r w:rsidR="00870CD8">
        <w:t xml:space="preserve">n aus der Klasse </w:t>
      </w:r>
      <w:r w:rsidR="00870CD8" w:rsidRPr="00870CD8">
        <w:rPr>
          <w:rFonts w:ascii="Courier New" w:hAnsi="Courier New" w:cs="Courier New"/>
        </w:rPr>
        <w:t>Env</w:t>
      </w:r>
      <w:r w:rsidR="00870CD8">
        <w:t xml:space="preserve"> vererbt.</w:t>
      </w:r>
      <w:r w:rsidR="00ED4819">
        <w:t xml:space="preserve"> </w:t>
      </w:r>
      <w:r w:rsidR="007F62CE">
        <w:t>Mit Hilfe diese</w:t>
      </w:r>
      <w:r w:rsidR="00942E69">
        <w:t>n</w:t>
      </w:r>
      <w:r w:rsidR="007F62CE">
        <w:t xml:space="preserve"> beiden Eigenschaften </w:t>
      </w:r>
      <w:r w:rsidR="00972E1D">
        <w:t>werden die Dimensionen</w:t>
      </w:r>
      <w:r w:rsidR="007F62CE">
        <w:t xml:space="preserve"> de</w:t>
      </w:r>
      <w:r w:rsidR="00972E1D">
        <w:t>s</w:t>
      </w:r>
      <w:r w:rsidR="007F62CE">
        <w:t xml:space="preserve"> Zustands- und Aktionsraum </w:t>
      </w:r>
      <w:r w:rsidR="00150144">
        <w:t xml:space="preserve">definiert. </w:t>
      </w:r>
      <w:r w:rsidR="00942E69">
        <w:t>Der Zustandsraum entspricht dabei allen möglichen Kombinationen aus Linien</w:t>
      </w:r>
      <w:r w:rsidR="006A4E38">
        <w:t xml:space="preserve">, gewählten Umleitungen und Störungsszenarien. Für die Beispiele in dieser Arbeit ist für </w:t>
      </w:r>
      <w:r w:rsidR="00B847D2">
        <w:t>vier</w:t>
      </w:r>
      <w:r w:rsidR="006A4E38">
        <w:t xml:space="preserve"> Linien, insgesamt </w:t>
      </w:r>
      <w:r w:rsidR="00B847D2">
        <w:t xml:space="preserve">13 Umleitungen und drei Störungsszenarien ist der Zustandsraum folglich auf </w:t>
      </w:r>
      <w:r w:rsidR="00C776F0">
        <w:t>156 Zustände festgelegt. Der Aktionsraum entspricht exakt der Anzahl Umleitungen und der Nullaktion</w:t>
      </w:r>
      <w:r w:rsidR="00D15EAB">
        <w:t xml:space="preserve"> und nimmt in dieser Arbeit daher den Wert 14 an. Sowohl Zustände als auch Aktionen werden außerhalb der Simulationsumgebung </w:t>
      </w:r>
      <w:r w:rsidR="00F27256">
        <w:t>generell als nullbasierter Index ausgedrückt.</w:t>
      </w:r>
      <w:r w:rsidR="00DE5964">
        <w:t xml:space="preserve"> Diese Umrechnung bringt auf den ersten Blick nur zusätzliche Komplexität in die Implementierung, bringt aber den entscheidenden Vorteil, dass alle Zustände und Aktionen eine </w:t>
      </w:r>
      <w:r w:rsidR="00AA65EA">
        <w:t>eindeutige, fortlaufende Nummer haben und damit auch auf einfachem Weg durch einen Zufallsgenerator gewählt werden können.</w:t>
      </w:r>
    </w:p>
    <w:p w14:paraId="187B4A11" w14:textId="55B6DBCB" w:rsidR="00447D4E" w:rsidRDefault="00447D4E" w:rsidP="000061B2">
      <w:r>
        <w:t xml:space="preserve">Die Klasse </w:t>
      </w:r>
      <w:r w:rsidRPr="00447D4E">
        <w:rPr>
          <w:rFonts w:ascii="Courier New" w:hAnsi="Courier New" w:cs="Courier New"/>
        </w:rPr>
        <w:t>Environment</w:t>
      </w:r>
      <w:r>
        <w:t xml:space="preserve"> empfängt im Konstruktor jeweils einen Dateinamen für die OSM-Datei, die das </w:t>
      </w:r>
      <w:del w:id="540" w:author="Sebastian Knopf" w:date="2023-01-31T09:16:00Z">
        <w:r w:rsidDel="00E1586A">
          <w:delText xml:space="preserve">Sekundärnetz </w:delText>
        </w:r>
      </w:del>
      <w:ins w:id="541" w:author="Sebastian Knopf" w:date="2023-01-31T09:16:00Z">
        <w:r w:rsidR="00E1586A">
          <w:t>Routingnetz</w:t>
        </w:r>
        <w:r w:rsidR="00E1586A">
          <w:t xml:space="preserve"> </w:t>
        </w:r>
      </w:ins>
      <w:r>
        <w:t>enthält</w:t>
      </w:r>
      <w:r w:rsidR="007E52EB">
        <w:t xml:space="preserve">, </w:t>
      </w:r>
      <w:r>
        <w:t>in den beiden folgenden Parametern jeweils eine Liste mit Dateinamen der JSON-Dateien, welche jeweils einen Regel- oder Umleitungsfahrweg enthalten</w:t>
      </w:r>
      <w:r w:rsidR="007E52EB">
        <w:t xml:space="preserve"> und zuletzt eine Liste mit jenen OSM-Knotenpunkten, für die ein Störfall trainiert werden soll</w:t>
      </w:r>
      <w:r>
        <w:t xml:space="preserve">. Hieraus ergeben sich auch die Indices innerhalb der Zustände </w:t>
      </w:r>
      <w:r>
        <w:lastRenderedPageBreak/>
        <w:t xml:space="preserve">oder den Aktionen. </w:t>
      </w:r>
      <w:r w:rsidR="004B3EAB">
        <w:t xml:space="preserve">Folglich entspricht die erstgeladene Linie dem Index 0. Da die Nullaktion den </w:t>
      </w:r>
      <w:r w:rsidR="007224BB">
        <w:t>Index 0 hat, entspricht der erstgeladene Umleitungsfahrweg dem Index 1.</w:t>
      </w:r>
    </w:p>
    <w:p w14:paraId="5C9BF8CD" w14:textId="6C980C9D" w:rsidR="00321473" w:rsidRDefault="00321473" w:rsidP="000061B2">
      <w:r>
        <w:t xml:space="preserve">Die Eigenschaft </w:t>
      </w:r>
      <w:r w:rsidRPr="00321473">
        <w:rPr>
          <w:rFonts w:ascii="Courier New" w:hAnsi="Courier New" w:cs="Courier New"/>
        </w:rPr>
        <w:t>router</w:t>
      </w:r>
      <w:r>
        <w:t xml:space="preserve"> enthält dabei eine Router-Objektinstanz aus </w:t>
      </w:r>
      <w:r w:rsidRPr="00321473">
        <w:rPr>
          <w:rFonts w:ascii="Courier New" w:hAnsi="Courier New" w:cs="Courier New"/>
        </w:rPr>
        <w:t>pyroutelib3</w:t>
      </w:r>
      <w:r>
        <w:t xml:space="preserve">, mit deren Hilfe Streckenlängen aus OSM-Knotenpunktsequenzen berechnet und gegebenenfalls die OSM-Knotenpunkte auch wieder in GPS-Punkte zurückkonvertiert werden können. Die Eigenschaften </w:t>
      </w:r>
      <w:r w:rsidR="005D07FA" w:rsidRPr="005D07FA">
        <w:rPr>
          <w:rFonts w:ascii="Courier New" w:hAnsi="Courier New" w:cs="Courier New"/>
        </w:rPr>
        <w:t>routes</w:t>
      </w:r>
      <w:r w:rsidR="005D07FA">
        <w:t xml:space="preserve"> und </w:t>
      </w:r>
      <w:r w:rsidR="005D07FA" w:rsidRPr="005D07FA">
        <w:rPr>
          <w:rFonts w:ascii="Courier New" w:hAnsi="Courier New" w:cs="Courier New"/>
        </w:rPr>
        <w:t>scenarios</w:t>
      </w:r>
      <w:r w:rsidR="005D07FA">
        <w:t xml:space="preserve"> enthalten die geladenen Regelfahrwege und Knotenpunkte, für die eine Umleitung trainiert werden soll. Die letzte Eigenschaft mit dem Namen </w:t>
      </w:r>
      <w:r w:rsidR="005D07FA" w:rsidRPr="005D07FA">
        <w:rPr>
          <w:rFonts w:ascii="Courier New" w:hAnsi="Courier New" w:cs="Courier New"/>
        </w:rPr>
        <w:t>weights</w:t>
      </w:r>
      <w:r w:rsidR="005D07FA">
        <w:t xml:space="preserve"> enthält die Gewichtungen, wie stark welches Kriterium bei der Beurteilung einer Umleitung jeweils gewichtet werden soll.</w:t>
      </w:r>
    </w:p>
    <w:p w14:paraId="5DFD16EA" w14:textId="4B9CC582" w:rsidR="00730CA6" w:rsidRDefault="00730CA6" w:rsidP="000061B2">
      <w:r>
        <w:t xml:space="preserve">Die abstrakte Methode </w:t>
      </w:r>
      <w:r w:rsidRPr="00730CA6">
        <w:rPr>
          <w:rFonts w:ascii="Courier New" w:hAnsi="Courier New" w:cs="Courier New"/>
        </w:rPr>
        <w:t>step</w:t>
      </w:r>
      <w:r>
        <w:t xml:space="preserve"> übernimmt die gewählte Aktion als Parameter und wird in der Klasse </w:t>
      </w:r>
      <w:r w:rsidRPr="00730CA6">
        <w:rPr>
          <w:rFonts w:ascii="Courier New" w:hAnsi="Courier New" w:cs="Courier New"/>
        </w:rPr>
        <w:t>Environment</w:t>
      </w:r>
      <w:r>
        <w:t xml:space="preserve"> </w:t>
      </w:r>
      <w:r w:rsidR="00436150">
        <w:t xml:space="preserve">aus der Elternklasse </w:t>
      </w:r>
      <w:r>
        <w:t>überschrieben.</w:t>
      </w:r>
      <w:r w:rsidR="005014A0">
        <w:t xml:space="preserve"> Diese Methode beschreibt einen Einzelschritt, der </w:t>
      </w:r>
      <w:r w:rsidR="00436150">
        <w:t xml:space="preserve">durch Ausführen einer Aktion in der Simulationsumgebung </w:t>
      </w:r>
      <w:r w:rsidR="005014A0">
        <w:t>innerhalb einer Episode ausgeführt wird</w:t>
      </w:r>
      <w:r w:rsidR="00436150">
        <w:t xml:space="preserve">. </w:t>
      </w:r>
      <w:r w:rsidR="00EE1564">
        <w:t>Innerhalb dieser Methode w</w:t>
      </w:r>
      <w:r w:rsidR="00305F87">
        <w:t xml:space="preserve">echselt die Simulationsumgebung durch Auswahl einer Umleitung </w:t>
      </w:r>
      <w:r w:rsidR="007B0B46">
        <w:t>in den nächsten Zustand, bewertet diesen Zustandsübergang und gibt die Werte zurück. Die Umleitung wird durch die entsprechende Aktion verkörpert.</w:t>
      </w:r>
    </w:p>
    <w:p w14:paraId="2763DC5D" w14:textId="56D1C640" w:rsidR="00C8548A" w:rsidRDefault="00C8548A" w:rsidP="000061B2">
      <w:r>
        <w:t xml:space="preserve">Die Bewertung eines Zustandsübergangs erfolgt in der geschützten Methode </w:t>
      </w:r>
      <w:r w:rsidRPr="00321473">
        <w:rPr>
          <w:rFonts w:ascii="Courier New" w:hAnsi="Courier New" w:cs="Courier New"/>
        </w:rPr>
        <w:t>get_reward</w:t>
      </w:r>
      <w:r w:rsidR="00321473">
        <w:t>.</w:t>
      </w:r>
      <w:r w:rsidR="007150AB">
        <w:t xml:space="preserve"> In dieser Methode w</w:t>
      </w:r>
      <w:r w:rsidR="00C177B2">
        <w:t>ird zunächst geprüft, ob überhaupt eine Umleitung für die aktuell betrachtete Fahrt notwendig gewesen wäre</w:t>
      </w:r>
      <w:r w:rsidR="002A1D5C">
        <w:t xml:space="preserve"> oder ob die gewählte Umleitung dazu führt, dass das Fahrzeug einen gesperrten Knotenpunkt umfährt. Entsprechend erhält der Agent einen </w:t>
      </w:r>
      <w:r w:rsidR="003F4A52">
        <w:t>positiven oder negativen Gewinn, der entweder exakt dem Wert -1 oder 1 entspricht.</w:t>
      </w:r>
      <w:r w:rsidR="00660289">
        <w:t xml:space="preserve"> Wurde eine passende Umleitung gefunden, wird diese mit dem Grundwert 1 bewertet und anhand zweier Faktoren abgemindert. </w:t>
      </w:r>
      <w:r w:rsidR="00580206">
        <w:t>Diese beiden Faktoren sind im implementierten Prototypen</w:t>
      </w:r>
    </w:p>
    <w:p w14:paraId="09D4730F" w14:textId="3957D0CA" w:rsidR="00580206" w:rsidRDefault="00580206" w:rsidP="00580206">
      <w:pPr>
        <w:pStyle w:val="Listenabsatz"/>
        <w:numPr>
          <w:ilvl w:val="0"/>
          <w:numId w:val="50"/>
        </w:numPr>
      </w:pPr>
      <w:r>
        <w:t>die durch die Umleitung zusätzliche Streckenlänge</w:t>
      </w:r>
    </w:p>
    <w:p w14:paraId="6ABF30AB" w14:textId="051DEA3D" w:rsidR="00580206" w:rsidRDefault="00580206" w:rsidP="00580206">
      <w:pPr>
        <w:pStyle w:val="Listenabsatz"/>
        <w:numPr>
          <w:ilvl w:val="0"/>
          <w:numId w:val="50"/>
        </w:numPr>
      </w:pPr>
      <w:r>
        <w:t>die Anzahl der nicht bedienten, planmäßigen Haltestellen</w:t>
      </w:r>
    </w:p>
    <w:p w14:paraId="61036AF6" w14:textId="7CB01D4F" w:rsidR="00580206" w:rsidRDefault="00572B99" w:rsidP="00580206">
      <w:r>
        <w:t xml:space="preserve">Diese beiden Faktoren </w:t>
      </w:r>
      <w:r w:rsidR="0023337D">
        <w:t>bilden</w:t>
      </w:r>
      <w:r>
        <w:t xml:space="preserve"> in der Praxis die Entscheidungsgrundlage für die Anordnung einer dispositiven Maßnahme.</w:t>
      </w:r>
      <w:r w:rsidR="0023337D">
        <w:t xml:space="preserve"> </w:t>
      </w:r>
      <w:r w:rsidR="001D24BD">
        <w:t>Der Längenfaktor wird im Prototyp berechnet nach:</w:t>
      </w:r>
    </w:p>
    <w:p w14:paraId="31E27014" w14:textId="32108D70" w:rsidR="001D24BD" w:rsidRPr="00326F5C" w:rsidRDefault="00755F4E" w:rsidP="00580206">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Länge Regelfahrweg</m:t>
                  </m:r>
                </m:num>
                <m:den>
                  <m:r>
                    <w:rPr>
                      <w:rFonts w:ascii="Cambria Math" w:hAnsi="Cambria Math"/>
                    </w:rPr>
                    <m:t>Länge Regelfahrweg mit Umleitung</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l</m:t>
                      </m:r>
                    </m:sub>
                  </m:sSub>
                </m:num>
                <m:den>
                  <m:r>
                    <w:rPr>
                      <w:rFonts w:ascii="Cambria Math" w:hAnsi="Cambria Math"/>
                    </w:rPr>
                    <m:t>4</m:t>
                  </m:r>
                </m:den>
              </m:f>
            </m:sup>
          </m:sSup>
        </m:oMath>
      </m:oMathPara>
    </w:p>
    <w:p w14:paraId="24274900" w14:textId="19C8558E" w:rsidR="00326F5C" w:rsidRDefault="00326F5C" w:rsidP="00580206">
      <w:pPr>
        <w:rPr>
          <w:rFonts w:eastAsiaTheme="minorEastAsia"/>
        </w:rPr>
      </w:pPr>
      <w:r>
        <w:rPr>
          <w:rFonts w:eastAsiaTheme="minorEastAsia"/>
        </w:rPr>
        <w:t xml:space="preserve">wobei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Pr>
          <w:rFonts w:eastAsiaTheme="minorEastAsia"/>
        </w:rPr>
        <w:t xml:space="preserve"> der Abminderungsfaktor für die Länge und </w:t>
      </w:r>
      <m:oMath>
        <m:sSub>
          <m:sSubPr>
            <m:ctrlPr>
              <w:rPr>
                <w:rFonts w:ascii="Cambria Math" w:hAnsi="Cambria Math"/>
                <w:i/>
              </w:rPr>
            </m:ctrlPr>
          </m:sSubPr>
          <m:e>
            <m:r>
              <w:rPr>
                <w:rFonts w:ascii="Cambria Math" w:hAnsi="Cambria Math"/>
              </w:rPr>
              <m:t>g</m:t>
            </m:r>
          </m:e>
          <m:sub>
            <m:r>
              <w:rPr>
                <w:rFonts w:ascii="Cambria Math" w:hAnsi="Cambria Math"/>
              </w:rPr>
              <m:t>l</m:t>
            </m:r>
          </m:sub>
        </m:sSub>
      </m:oMath>
      <w:r>
        <w:rPr>
          <w:rFonts w:eastAsiaTheme="minorEastAsia"/>
        </w:rPr>
        <w:t xml:space="preserve"> die Gewichtung desselben ist.</w:t>
      </w:r>
    </w:p>
    <w:p w14:paraId="16FC144B" w14:textId="25D9E5F5" w:rsidR="00DD4CB9" w:rsidRDefault="00DD4CB9" w:rsidP="00580206">
      <w:pPr>
        <w:rPr>
          <w:rFonts w:eastAsiaTheme="minorEastAsia"/>
        </w:rPr>
      </w:pPr>
      <w:r>
        <w:rPr>
          <w:rFonts w:eastAsiaTheme="minorEastAsia"/>
        </w:rPr>
        <w:t>Analog dazu wird der Haltestellenfaktor im Prototyp berechnet nach:</w:t>
      </w:r>
    </w:p>
    <w:p w14:paraId="4110D274" w14:textId="43A33837" w:rsidR="00DD4CB9" w:rsidRPr="00326F5C" w:rsidRDefault="00755F4E" w:rsidP="00DD4CB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Anzahl erreichte Haltestellen</m:t>
                  </m:r>
                </m:num>
                <m:den>
                  <m:r>
                    <w:rPr>
                      <w:rFonts w:ascii="Cambria Math" w:hAnsi="Cambria Math"/>
                    </w:rPr>
                    <m:t>Anzahl planmäßige Haltestellen</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s</m:t>
                      </m:r>
                    </m:sub>
                  </m:sSub>
                </m:num>
                <m:den>
                  <m:r>
                    <w:rPr>
                      <w:rFonts w:ascii="Cambria Math" w:hAnsi="Cambria Math"/>
                    </w:rPr>
                    <m:t>4</m:t>
                  </m:r>
                </m:den>
              </m:f>
            </m:sup>
          </m:sSup>
        </m:oMath>
      </m:oMathPara>
    </w:p>
    <w:p w14:paraId="7694EE15" w14:textId="7EFA4850" w:rsidR="00DD4CB9" w:rsidRDefault="00332DF7" w:rsidP="00580206">
      <w:pPr>
        <w:rPr>
          <w:rFonts w:eastAsiaTheme="minorEastAsia"/>
        </w:rPr>
      </w:pPr>
      <w:r>
        <w:t xml:space="preserve">wobei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der Haltestellenfaktor und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rPr>
          <w:rFonts w:eastAsiaTheme="minorEastAsia"/>
        </w:rPr>
        <w:t xml:space="preserve"> die Gewichtung desselben ist. </w:t>
      </w:r>
    </w:p>
    <w:p w14:paraId="59C83A6F" w14:textId="6334A476" w:rsidR="00332DF7" w:rsidRDefault="00332DF7" w:rsidP="00580206">
      <w:pPr>
        <w:rPr>
          <w:rFonts w:eastAsiaTheme="minorEastAsia"/>
        </w:rPr>
      </w:pPr>
      <w:r>
        <w:rPr>
          <w:rFonts w:eastAsiaTheme="minorEastAsia"/>
        </w:rPr>
        <w:lastRenderedPageBreak/>
        <w:t>Die Bewertung für eine erfolgreiche Umleitung errechnet sich</w:t>
      </w:r>
      <w:r w:rsidR="008F2264">
        <w:rPr>
          <w:rFonts w:eastAsiaTheme="minorEastAsia"/>
        </w:rPr>
        <w:t xml:space="preserve"> dann aus:</w:t>
      </w:r>
    </w:p>
    <w:p w14:paraId="1EE00F00" w14:textId="39277E14" w:rsidR="008F2264" w:rsidRPr="008F2264" w:rsidRDefault="008F2264" w:rsidP="00580206">
      <w:pPr>
        <w:rPr>
          <w:rFonts w:eastAsiaTheme="minorEastAsia"/>
        </w:rPr>
      </w:pPr>
      <m:oMathPara>
        <m:oMath>
          <m:r>
            <w:rPr>
              <w:rFonts w:ascii="Cambria Math" w:hAnsi="Cambria Math"/>
            </w:rPr>
            <m:t xml:space="preserve">r=1* </m:t>
          </m:r>
          <m:sSub>
            <m:sSubPr>
              <m:ctrlPr>
                <w:rPr>
                  <w:rFonts w:ascii="Cambria Math" w:hAnsi="Cambria Math"/>
                  <w:i/>
                </w:rPr>
              </m:ctrlPr>
            </m:sSubPr>
            <m:e>
              <m:r>
                <w:rPr>
                  <w:rFonts w:ascii="Cambria Math" w:hAnsi="Cambria Math"/>
                </w:rPr>
                <m:t>f</m:t>
              </m:r>
            </m:e>
            <m:sub>
              <m:r>
                <w:ins w:id="542" w:author="Sebastian Knopf" w:date="2023-01-31T09:18:00Z">
                  <w:rPr>
                    <w:rFonts w:ascii="Cambria Math" w:hAnsi="Cambria Math"/>
                  </w:rPr>
                  <m:t>l</m:t>
                </w:ins>
              </m:r>
              <m:r>
                <w:del w:id="543" w:author="Sebastian Knopf" w:date="2023-01-31T09:18:00Z">
                  <w:rPr>
                    <w:rFonts w:ascii="Cambria Math" w:hAnsi="Cambria Math"/>
                  </w:rPr>
                  <m:t>s</m:t>
                </w:del>
              </m:r>
            </m:sub>
          </m:sSub>
          <m:r>
            <w:rPr>
              <w:rFonts w:ascii="Cambria Math" w:hAnsi="Cambria Math"/>
            </w:rPr>
            <m:t>*</m:t>
          </m:r>
          <m:sSub>
            <m:sSubPr>
              <m:ctrlPr>
                <w:rPr>
                  <w:rFonts w:ascii="Cambria Math" w:hAnsi="Cambria Math"/>
                  <w:i/>
                </w:rPr>
              </m:ctrlPr>
            </m:sSubPr>
            <m:e>
              <m:r>
                <w:ins w:id="544" w:author="Sebastian Knopf" w:date="2023-01-31T09:18:00Z">
                  <w:rPr>
                    <w:rFonts w:ascii="Cambria Math" w:hAnsi="Cambria Math"/>
                  </w:rPr>
                  <m:t>f</m:t>
                </w:ins>
              </m:r>
              <m:r>
                <w:del w:id="545" w:author="Sebastian Knopf" w:date="2023-01-31T09:18:00Z">
                  <w:rPr>
                    <w:rFonts w:ascii="Cambria Math" w:hAnsi="Cambria Math"/>
                  </w:rPr>
                  <m:t>g</m:t>
                </w:del>
              </m:r>
            </m:e>
            <m:sub>
              <m:r>
                <w:rPr>
                  <w:rFonts w:ascii="Cambria Math" w:hAnsi="Cambria Math"/>
                </w:rPr>
                <m:t>s</m:t>
              </m:r>
            </m:sub>
          </m:sSub>
        </m:oMath>
      </m:oMathPara>
    </w:p>
    <w:p w14:paraId="56C3CB7E" w14:textId="77777777" w:rsidR="0078154E" w:rsidRDefault="008F2264" w:rsidP="0078154E">
      <w:pPr>
        <w:rPr>
          <w:rFonts w:eastAsiaTheme="minorEastAsia"/>
        </w:rPr>
      </w:pPr>
      <w:r>
        <w:rPr>
          <w:rFonts w:eastAsiaTheme="minorEastAsia"/>
        </w:rPr>
        <w:t xml:space="preserve">Im Zuge der Bewertung stellt die Methode </w:t>
      </w:r>
      <w:r w:rsidRPr="004B224B">
        <w:rPr>
          <w:rFonts w:ascii="Courier New" w:eastAsiaTheme="minorEastAsia" w:hAnsi="Courier New" w:cs="Courier New"/>
        </w:rPr>
        <w:t>get_reward</w:t>
      </w:r>
      <w:r>
        <w:rPr>
          <w:rFonts w:eastAsiaTheme="minorEastAsia"/>
        </w:rPr>
        <w:t xml:space="preserve"> außerdem fest, ob ein Terminalzustand erreicht wurde. Dies ist genau dann der Fall, </w:t>
      </w:r>
      <w:r w:rsidR="000B2C54">
        <w:rPr>
          <w:rFonts w:eastAsiaTheme="minorEastAsia"/>
        </w:rPr>
        <w:t>wenn der Regelfahrweg kombiniert mit der gewählten Umleitung dafür sorgt, dass der gesperrte Knotenpunkt umfahren wird.</w:t>
      </w:r>
      <w:r w:rsidR="004B224B">
        <w:rPr>
          <w:rFonts w:eastAsiaTheme="minorEastAsia"/>
        </w:rPr>
        <w:t xml:space="preserve"> Das entsprechende Flag für den Terminalzustand wird zusammen mit dem errechneten Gewinn zurückgegeben.</w:t>
      </w:r>
    </w:p>
    <w:p w14:paraId="33E9202A" w14:textId="2A372DF2" w:rsidR="002B0947" w:rsidRDefault="00077E81" w:rsidP="0078154E">
      <w:pPr>
        <w:pStyle w:val="berschrift2"/>
      </w:pPr>
      <w:bookmarkStart w:id="546" w:name="_Toc125899245"/>
      <w:r>
        <w:t>Umsetzung</w:t>
      </w:r>
      <w:r w:rsidR="002B0947">
        <w:t xml:space="preserve"> von Q-Learning</w:t>
      </w:r>
      <w:r>
        <w:t xml:space="preserve">, </w:t>
      </w:r>
      <w:r w:rsidR="002B0947">
        <w:t>SARSA</w:t>
      </w:r>
      <w:r>
        <w:t xml:space="preserve"> und E-SARSA</w:t>
      </w:r>
      <w:bookmarkEnd w:id="546"/>
    </w:p>
    <w:p w14:paraId="2B8DDC24" w14:textId="5C549FE2" w:rsidR="0078154E" w:rsidRDefault="00E17867" w:rsidP="0078154E">
      <w:r>
        <w:rPr>
          <w:noProof/>
        </w:rPr>
        <mc:AlternateContent>
          <mc:Choice Requires="wps">
            <w:drawing>
              <wp:anchor distT="0" distB="0" distL="114300" distR="114300" simplePos="0" relativeHeight="251718684" behindDoc="0" locked="0" layoutInCell="1" allowOverlap="1" wp14:anchorId="1A13806D" wp14:editId="0631BD25">
                <wp:simplePos x="0" y="0"/>
                <wp:positionH relativeFrom="margin">
                  <wp:align>left</wp:align>
                </wp:positionH>
                <wp:positionV relativeFrom="paragraph">
                  <wp:posOffset>3754120</wp:posOffset>
                </wp:positionV>
                <wp:extent cx="5443855" cy="635"/>
                <wp:effectExtent l="0" t="0" r="4445" b="0"/>
                <wp:wrapTopAndBottom/>
                <wp:docPr id="53" name="Textfeld 53"/>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4850C75C" w14:textId="770918A6" w:rsidR="00771DA8" w:rsidRPr="00717AF6" w:rsidRDefault="00771DA8" w:rsidP="00771DA8">
                            <w:pPr>
                              <w:pStyle w:val="Beschriftung"/>
                              <w:rPr>
                                <w:noProof/>
                                <w:sz w:val="21"/>
                              </w:rPr>
                            </w:pPr>
                            <w:bookmarkStart w:id="547" w:name="_Toc125899293"/>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0E5A92">
                              <w:rPr>
                                <w:b/>
                                <w:bCs w:val="0"/>
                                <w:noProof/>
                              </w:rPr>
                              <w:t>36</w:t>
                            </w:r>
                            <w:r w:rsidRPr="00771DA8">
                              <w:rPr>
                                <w:b/>
                                <w:bCs w:val="0"/>
                              </w:rPr>
                              <w:fldChar w:fldCharType="end"/>
                            </w:r>
                            <w:r w:rsidRPr="00771DA8">
                              <w:rPr>
                                <w:b/>
                                <w:bCs w:val="0"/>
                              </w:rPr>
                              <w:t>:</w:t>
                            </w:r>
                            <w:r>
                              <w:t xml:space="preserve"> Vereinfachtes UML-Diagramm der implementierten ML-Algorithmen</w:t>
                            </w:r>
                            <w:bookmarkEnd w:id="5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3806D" id="Textfeld 53" o:spid="_x0000_s1078" type="#_x0000_t202" style="position:absolute;left:0;text-align:left;margin-left:0;margin-top:295.6pt;width:428.65pt;height:.05pt;z-index:2517186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" stroked="f">
                <v:textbox style="mso-fit-shape-to-text:t" inset="0,0,0,0">
                  <w:txbxContent>
                    <w:p w14:paraId="4850C75C" w14:textId="770918A6" w:rsidR="00771DA8" w:rsidRPr="00717AF6" w:rsidRDefault="00771DA8" w:rsidP="00771DA8">
                      <w:pPr>
                        <w:pStyle w:val="Beschriftung"/>
                        <w:rPr>
                          <w:noProof/>
                          <w:sz w:val="21"/>
                        </w:rPr>
                      </w:pPr>
                      <w:bookmarkStart w:id="548" w:name="_Toc125899293"/>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0E5A92">
                        <w:rPr>
                          <w:b/>
                          <w:bCs w:val="0"/>
                          <w:noProof/>
                        </w:rPr>
                        <w:t>36</w:t>
                      </w:r>
                      <w:r w:rsidRPr="00771DA8">
                        <w:rPr>
                          <w:b/>
                          <w:bCs w:val="0"/>
                        </w:rPr>
                        <w:fldChar w:fldCharType="end"/>
                      </w:r>
                      <w:r w:rsidRPr="00771DA8">
                        <w:rPr>
                          <w:b/>
                          <w:bCs w:val="0"/>
                        </w:rPr>
                        <w:t>:</w:t>
                      </w:r>
                      <w:r>
                        <w:t xml:space="preserve"> Vereinfachtes UML-Diagramm der implementierten ML-Algorithmen</w:t>
                      </w:r>
                      <w:bookmarkEnd w:id="548"/>
                    </w:p>
                  </w:txbxContent>
                </v:textbox>
                <w10:wrap type="topAndBottom" anchorx="margin"/>
              </v:shape>
            </w:pict>
          </mc:Fallback>
        </mc:AlternateContent>
      </w:r>
      <w:r w:rsidR="00AA3ED4">
        <w:rPr>
          <w:noProof/>
        </w:rPr>
        <w:drawing>
          <wp:anchor distT="0" distB="0" distL="114300" distR="114300" simplePos="0" relativeHeight="251716636" behindDoc="0" locked="0" layoutInCell="1" allowOverlap="1" wp14:anchorId="36B1D1EF" wp14:editId="59E01FD3">
            <wp:simplePos x="0" y="0"/>
            <wp:positionH relativeFrom="page">
              <wp:posOffset>1025525</wp:posOffset>
            </wp:positionH>
            <wp:positionV relativeFrom="paragraph">
              <wp:posOffset>1245870</wp:posOffset>
            </wp:positionV>
            <wp:extent cx="5499735" cy="2472690"/>
            <wp:effectExtent l="0" t="0" r="5715" b="381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pic:nvPicPr>
                  <pic:blipFill>
                    <a:blip r:embed="rId108">
                      <a:extLst>
                        <a:ext uri="{28A0092B-C50C-407E-A947-70E740481C1C}">
                          <a14:useLocalDpi xmlns:a14="http://schemas.microsoft.com/office/drawing/2010/main" val="0"/>
                        </a:ext>
                      </a:extLst>
                    </a:blip>
                    <a:stretch>
                      <a:fillRect/>
                    </a:stretch>
                  </pic:blipFill>
                  <pic:spPr>
                    <a:xfrm>
                      <a:off x="0" y="0"/>
                      <a:ext cx="5499735" cy="2472690"/>
                    </a:xfrm>
                    <a:prstGeom prst="rect">
                      <a:avLst/>
                    </a:prstGeom>
                  </pic:spPr>
                </pic:pic>
              </a:graphicData>
            </a:graphic>
            <wp14:sizeRelH relativeFrom="margin">
              <wp14:pctWidth>0</wp14:pctWidth>
            </wp14:sizeRelH>
            <wp14:sizeRelV relativeFrom="margin">
              <wp14:pctHeight>0</wp14:pctHeight>
            </wp14:sizeRelV>
          </wp:anchor>
        </w:drawing>
      </w:r>
      <w:r w:rsidR="00D9567B">
        <w:t xml:space="preserve">Die </w:t>
      </w:r>
      <w:r w:rsidR="0057614D">
        <w:t xml:space="preserve">Module </w:t>
      </w:r>
      <w:r w:rsidR="0057614D" w:rsidRPr="007978DA">
        <w:rPr>
          <w:rFonts w:ascii="Courier New" w:hAnsi="Courier New" w:cs="Courier New"/>
        </w:rPr>
        <w:t>qlearning</w:t>
      </w:r>
      <w:r w:rsidR="0057614D">
        <w:t xml:space="preserve">, </w:t>
      </w:r>
      <w:r w:rsidR="0057614D" w:rsidRPr="007978DA">
        <w:rPr>
          <w:rFonts w:ascii="Courier New" w:hAnsi="Courier New" w:cs="Courier New"/>
        </w:rPr>
        <w:t>sarsa</w:t>
      </w:r>
      <w:r w:rsidR="0057614D">
        <w:t xml:space="preserve"> und </w:t>
      </w:r>
      <w:r w:rsidR="0057614D" w:rsidRPr="007978DA">
        <w:rPr>
          <w:rFonts w:ascii="Courier New" w:hAnsi="Courier New" w:cs="Courier New"/>
        </w:rPr>
        <w:t>esarsa</w:t>
      </w:r>
      <w:r w:rsidR="0057614D">
        <w:t xml:space="preserve"> enthalten die Implementierung für Q-Learning, SARSA und Expected SARSA. </w:t>
      </w:r>
      <w:r w:rsidR="00EF17BA">
        <w:t xml:space="preserve">Im Modul </w:t>
      </w:r>
      <w:r w:rsidR="00EF17BA" w:rsidRPr="007978DA">
        <w:rPr>
          <w:rFonts w:ascii="Courier New" w:hAnsi="Courier New" w:cs="Courier New"/>
        </w:rPr>
        <w:t>algorithm</w:t>
      </w:r>
      <w:r w:rsidR="00EF17BA">
        <w:t xml:space="preserve"> ist zunächst die Basisklasse </w:t>
      </w:r>
      <w:r w:rsidR="00EF17BA" w:rsidRPr="007978DA">
        <w:rPr>
          <w:rFonts w:ascii="Courier New" w:hAnsi="Courier New" w:cs="Courier New"/>
        </w:rPr>
        <w:t>TemporalDifferenceAlgorithm</w:t>
      </w:r>
      <w:r w:rsidR="00EF17BA">
        <w:t xml:space="preserve"> definiert, welche alle wichtigen Basisfunktionalitäten enthält</w:t>
      </w:r>
      <w:r w:rsidR="007978DA">
        <w:t xml:space="preserve">. Die Klassen </w:t>
      </w:r>
      <w:r w:rsidR="007978DA" w:rsidRPr="00840263">
        <w:rPr>
          <w:rFonts w:ascii="Courier New" w:hAnsi="Courier New" w:cs="Courier New"/>
        </w:rPr>
        <w:t>QLearning</w:t>
      </w:r>
      <w:r w:rsidR="007978DA">
        <w:t xml:space="preserve">, </w:t>
      </w:r>
      <w:r w:rsidR="007978DA" w:rsidRPr="00840263">
        <w:rPr>
          <w:rFonts w:ascii="Courier New" w:hAnsi="Courier New" w:cs="Courier New"/>
        </w:rPr>
        <w:t>Sarsa</w:t>
      </w:r>
      <w:r w:rsidR="007978DA">
        <w:t xml:space="preserve"> und </w:t>
      </w:r>
      <w:r w:rsidR="007978DA" w:rsidRPr="00840263">
        <w:rPr>
          <w:rFonts w:ascii="Courier New" w:hAnsi="Courier New" w:cs="Courier New"/>
        </w:rPr>
        <w:t>ExpectedSarsa</w:t>
      </w:r>
      <w:r w:rsidR="007978DA">
        <w:t xml:space="preserve"> sind </w:t>
      </w:r>
      <w:r w:rsidR="00840263">
        <w:t>entsprechend in einer Klassenhierarchie angeordnet, welche im folgenden UML-Diagramm zu sehen ist:</w:t>
      </w:r>
    </w:p>
    <w:p w14:paraId="33E83E7B" w14:textId="06423A90" w:rsidR="007970AF" w:rsidRDefault="0021754C" w:rsidP="0078154E">
      <w:pPr>
        <w:rPr>
          <w:rFonts w:cs="Courier New"/>
        </w:rPr>
      </w:pPr>
      <w:r>
        <w:t xml:space="preserve">Die Klasse </w:t>
      </w:r>
      <w:r w:rsidRPr="007978DA">
        <w:rPr>
          <w:rFonts w:ascii="Courier New" w:hAnsi="Courier New" w:cs="Courier New"/>
        </w:rPr>
        <w:t>TemporalDifferenceAlgorithm</w:t>
      </w:r>
      <w:r>
        <w:rPr>
          <w:rFonts w:ascii="Courier New" w:hAnsi="Courier New" w:cs="Courier New"/>
        </w:rPr>
        <w:t xml:space="preserve"> </w:t>
      </w:r>
      <w:r w:rsidRPr="007970AF">
        <w:rPr>
          <w:rFonts w:cs="Courier New"/>
        </w:rPr>
        <w:t xml:space="preserve">ist insbesondere für die </w:t>
      </w:r>
      <w:r w:rsidR="007970AF" w:rsidRPr="007970AF">
        <w:rPr>
          <w:rFonts w:cs="Courier New"/>
        </w:rPr>
        <w:t>Initialisierung</w:t>
      </w:r>
      <w:r w:rsidRPr="007970AF">
        <w:rPr>
          <w:rFonts w:cs="Courier New"/>
        </w:rPr>
        <w:t xml:space="preserve"> der</w:t>
      </w:r>
      <w:r w:rsidR="00355870" w:rsidRPr="007970AF">
        <w:rPr>
          <w:rFonts w:cs="Courier New"/>
        </w:rPr>
        <w:t xml:space="preserve"> Q-Tabelle verantwortlich. Außerdem wird zentral eine Instanz der Simulationsumgebung vorgehalten, welche über den Konstruktor </w:t>
      </w:r>
      <w:r w:rsidR="007970AF" w:rsidRPr="007970AF">
        <w:rPr>
          <w:rFonts w:cs="Courier New"/>
        </w:rPr>
        <w:t>zugewiesen wird. Darüber hinaus besteht die Möglichkeit, eine feste Anzahl von durchzuführenden Episoden festzulegen. Geschieht dies nicht</w:t>
      </w:r>
      <w:r w:rsidR="007970AF">
        <w:rPr>
          <w:rFonts w:cs="Courier New"/>
        </w:rPr>
        <w:t xml:space="preserve"> explizit</w:t>
      </w:r>
      <w:r w:rsidR="007970AF" w:rsidRPr="007970AF">
        <w:rPr>
          <w:rFonts w:cs="Courier New"/>
        </w:rPr>
        <w:t xml:space="preserve">, läuft das </w:t>
      </w:r>
      <w:r w:rsidR="00E14B60" w:rsidRPr="007970AF">
        <w:rPr>
          <w:rFonts w:cs="Courier New"/>
        </w:rPr>
        <w:t>Training,</w:t>
      </w:r>
      <w:r w:rsidR="007970AF" w:rsidRPr="007970AF">
        <w:rPr>
          <w:rFonts w:cs="Courier New"/>
        </w:rPr>
        <w:t xml:space="preserve"> bis eine Konvergenz festgestellt werden kann.</w:t>
      </w:r>
      <w:r w:rsidR="007378AD">
        <w:rPr>
          <w:rFonts w:cs="Courier New"/>
        </w:rPr>
        <w:t xml:space="preserve"> Die abstrakte </w:t>
      </w:r>
      <w:r w:rsidR="007378AD">
        <w:rPr>
          <w:rFonts w:cs="Courier New"/>
        </w:rPr>
        <w:lastRenderedPageBreak/>
        <w:t xml:space="preserve">Methode </w:t>
      </w:r>
      <w:r w:rsidR="007378AD" w:rsidRPr="007378AD">
        <w:rPr>
          <w:rFonts w:ascii="Courier New" w:hAnsi="Courier New" w:cs="Courier New"/>
        </w:rPr>
        <w:t>fit</w:t>
      </w:r>
      <w:r w:rsidR="007378AD">
        <w:rPr>
          <w:rFonts w:cs="Courier New"/>
        </w:rPr>
        <w:t xml:space="preserve"> empfängt die Hyperparameter, die zum Training verwendet werden. </w:t>
      </w:r>
      <w:r w:rsidR="00AB18AE">
        <w:rPr>
          <w:rFonts w:cs="Courier New"/>
        </w:rPr>
        <w:t xml:space="preserve">Die Methode </w:t>
      </w:r>
      <w:r w:rsidR="00AB18AE" w:rsidRPr="00591918">
        <w:rPr>
          <w:rFonts w:ascii="Courier New" w:hAnsi="Courier New" w:cs="Courier New"/>
        </w:rPr>
        <w:t>predict</w:t>
      </w:r>
      <w:r w:rsidR="00AB18AE">
        <w:rPr>
          <w:rFonts w:cs="Courier New"/>
        </w:rPr>
        <w:t xml:space="preserve"> dient nach Abschluss des Trainings dazu, die optimale Umleitung ausgehend von einem Zustand zu</w:t>
      </w:r>
      <w:r w:rsidR="00591918">
        <w:rPr>
          <w:rFonts w:cs="Courier New"/>
        </w:rPr>
        <w:t xml:space="preserve"> ermitteln. </w:t>
      </w:r>
      <w:r w:rsidR="007378AD">
        <w:rPr>
          <w:rFonts w:cs="Courier New"/>
        </w:rPr>
        <w:t xml:space="preserve">Über die Methoden </w:t>
      </w:r>
      <w:r w:rsidR="007378AD" w:rsidRPr="007378AD">
        <w:rPr>
          <w:rFonts w:ascii="Courier New" w:hAnsi="Courier New" w:cs="Courier New"/>
        </w:rPr>
        <w:t>load</w:t>
      </w:r>
      <w:r w:rsidR="007378AD">
        <w:rPr>
          <w:rFonts w:cs="Courier New"/>
        </w:rPr>
        <w:t xml:space="preserve"> und </w:t>
      </w:r>
      <w:r w:rsidR="007378AD" w:rsidRPr="007378AD">
        <w:rPr>
          <w:rFonts w:ascii="Courier New" w:hAnsi="Courier New" w:cs="Courier New"/>
        </w:rPr>
        <w:t>save</w:t>
      </w:r>
      <w:r w:rsidR="007378AD">
        <w:rPr>
          <w:rFonts w:cs="Courier New"/>
        </w:rPr>
        <w:t xml:space="preserve"> kann eine bestehende Q-Tabelle gespeichert oder erneut geladen werden.</w:t>
      </w:r>
    </w:p>
    <w:p w14:paraId="7A0E8F4E" w14:textId="3FAFCDFB" w:rsidR="00C43631" w:rsidRDefault="00D43682" w:rsidP="0078154E">
      <w:pPr>
        <w:rPr>
          <w:rFonts w:cs="Courier New"/>
        </w:rPr>
      </w:pPr>
      <w:r>
        <w:rPr>
          <w:noProof/>
        </w:rPr>
        <mc:AlternateContent>
          <mc:Choice Requires="wps">
            <w:drawing>
              <wp:anchor distT="0" distB="0" distL="114300" distR="114300" simplePos="0" relativeHeight="251726876" behindDoc="0" locked="0" layoutInCell="1" allowOverlap="1" wp14:anchorId="2EFBD6CD" wp14:editId="3D5BE266">
                <wp:simplePos x="0" y="0"/>
                <wp:positionH relativeFrom="column">
                  <wp:posOffset>-1905</wp:posOffset>
                </wp:positionH>
                <wp:positionV relativeFrom="paragraph">
                  <wp:posOffset>3015615</wp:posOffset>
                </wp:positionV>
                <wp:extent cx="5579745" cy="635"/>
                <wp:effectExtent l="0" t="0" r="0" b="0"/>
                <wp:wrapTopAndBottom/>
                <wp:docPr id="61" name="Textfeld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58517D" w14:textId="195E7711" w:rsidR="00EF3FD5" w:rsidRPr="00EF3FD5" w:rsidRDefault="00D43682" w:rsidP="00EF3FD5">
                            <w:pPr>
                              <w:pStyle w:val="Beschriftung"/>
                              <w:rPr>
                                <w:vanish/>
                                <w:specVanish/>
                              </w:rPr>
                            </w:pPr>
                            <w:bookmarkStart w:id="549" w:name="_Toc125899294"/>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0E5A92">
                              <w:rPr>
                                <w:b/>
                                <w:bCs w:val="0"/>
                                <w:noProof/>
                              </w:rPr>
                              <w:t>37</w:t>
                            </w:r>
                            <w:r w:rsidRPr="009F7F57">
                              <w:rPr>
                                <w:b/>
                                <w:bCs w:val="0"/>
                              </w:rPr>
                              <w:fldChar w:fldCharType="end"/>
                            </w:r>
                            <w:r w:rsidRPr="009F7F57">
                              <w:rPr>
                                <w:b/>
                                <w:bCs w:val="0"/>
                              </w:rPr>
                              <w:t>:</w:t>
                            </w:r>
                            <w:r>
                              <w:t xml:space="preserve"> </w:t>
                            </w:r>
                            <w:r w:rsidR="00EF3FD5">
                              <w:t>Allgemeine Formulierung von Q-Learning</w:t>
                            </w:r>
                            <w:bookmarkEnd w:id="549"/>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BD6CD" id="Textfeld 61" o:spid="_x0000_s1079" type="#_x0000_t202" style="position:absolute;left:0;text-align:left;margin-left:-.15pt;margin-top:237.45pt;width:439.35pt;height:.05pt;z-index:2517268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P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" stroked="f">
                <v:textbox style="mso-fit-shape-to-text:t" inset="0,0,0,0">
                  <w:txbxContent>
                    <w:p w14:paraId="1458517D" w14:textId="195E7711" w:rsidR="00EF3FD5" w:rsidRPr="00EF3FD5" w:rsidRDefault="00D43682" w:rsidP="00EF3FD5">
                      <w:pPr>
                        <w:pStyle w:val="Beschriftung"/>
                        <w:rPr>
                          <w:vanish/>
                          <w:specVanish/>
                        </w:rPr>
                      </w:pPr>
                      <w:bookmarkStart w:id="550" w:name="_Toc125899294"/>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0E5A92">
                        <w:rPr>
                          <w:b/>
                          <w:bCs w:val="0"/>
                          <w:noProof/>
                        </w:rPr>
                        <w:t>37</w:t>
                      </w:r>
                      <w:r w:rsidRPr="009F7F57">
                        <w:rPr>
                          <w:b/>
                          <w:bCs w:val="0"/>
                        </w:rPr>
                        <w:fldChar w:fldCharType="end"/>
                      </w:r>
                      <w:r w:rsidRPr="009F7F57">
                        <w:rPr>
                          <w:b/>
                          <w:bCs w:val="0"/>
                        </w:rPr>
                        <w:t>:</w:t>
                      </w:r>
                      <w:r>
                        <w:t xml:space="preserve"> </w:t>
                      </w:r>
                      <w:r w:rsidR="00EF3FD5">
                        <w:t>Allgemeine Formulierung von Q-Learning</w:t>
                      </w:r>
                      <w:bookmarkEnd w:id="550"/>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v:textbox>
                <w10:wrap type="topAndBottom"/>
              </v:shape>
            </w:pict>
          </mc:Fallback>
        </mc:AlternateContent>
      </w:r>
      <w:r w:rsidR="002539E8">
        <w:rPr>
          <w:noProof/>
        </w:rPr>
        <w:drawing>
          <wp:anchor distT="0" distB="0" distL="114300" distR="114300" simplePos="0" relativeHeight="251724828" behindDoc="0" locked="0" layoutInCell="1" allowOverlap="1" wp14:anchorId="1E4F2563" wp14:editId="3D31DF9A">
            <wp:simplePos x="0" y="0"/>
            <wp:positionH relativeFrom="margin">
              <wp:align>right</wp:align>
            </wp:positionH>
            <wp:positionV relativeFrom="paragraph">
              <wp:posOffset>642179</wp:posOffset>
            </wp:positionV>
            <wp:extent cx="5579745" cy="2316480"/>
            <wp:effectExtent l="0" t="0" r="1905" b="7620"/>
            <wp:wrapTopAndBottom/>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09"/>
                    <a:stretch>
                      <a:fillRect/>
                    </a:stretch>
                  </pic:blipFill>
                  <pic:spPr>
                    <a:xfrm>
                      <a:off x="0" y="0"/>
                      <a:ext cx="5579745" cy="2316480"/>
                    </a:xfrm>
                    <a:prstGeom prst="rect">
                      <a:avLst/>
                    </a:prstGeom>
                  </pic:spPr>
                </pic:pic>
              </a:graphicData>
            </a:graphic>
          </wp:anchor>
        </w:drawing>
      </w:r>
      <w:r w:rsidR="00591918">
        <w:rPr>
          <w:rFonts w:cs="Courier New"/>
        </w:rPr>
        <w:t>In de</w:t>
      </w:r>
      <w:r w:rsidR="005D2DAB">
        <w:rPr>
          <w:rFonts w:cs="Courier New"/>
        </w:rPr>
        <w:t xml:space="preserve">r Klasse </w:t>
      </w:r>
      <w:r w:rsidR="005D2DAB" w:rsidRPr="005D2DAB">
        <w:rPr>
          <w:rFonts w:ascii="Courier New" w:hAnsi="Courier New" w:cs="Courier New"/>
        </w:rPr>
        <w:t>QLearning</w:t>
      </w:r>
      <w:r w:rsidR="005D2DAB">
        <w:rPr>
          <w:rFonts w:cs="Courier New"/>
        </w:rPr>
        <w:t xml:space="preserve"> ist der eigentliche Q-Learning Algorithmus in der überschriebenen Methode </w:t>
      </w:r>
      <w:r w:rsidR="005D2DAB" w:rsidRPr="005D2DAB">
        <w:rPr>
          <w:rFonts w:ascii="Courier New" w:hAnsi="Courier New" w:cs="Courier New"/>
        </w:rPr>
        <w:t>fit</w:t>
      </w:r>
      <w:r w:rsidR="005D2DAB">
        <w:rPr>
          <w:rFonts w:cs="Courier New"/>
        </w:rPr>
        <w:t xml:space="preserve"> implementiert. </w:t>
      </w:r>
      <w:r w:rsidR="006C6983">
        <w:rPr>
          <w:rFonts w:cs="Courier New"/>
        </w:rPr>
        <w:t>Die Implementierung folgt dabei strikt de</w:t>
      </w:r>
      <w:r w:rsidR="00C43631">
        <w:rPr>
          <w:rFonts w:cs="Courier New"/>
        </w:rPr>
        <w:t>m nachfolgend abgebildeten Schema</w:t>
      </w:r>
      <w:r w:rsidR="009F7F57">
        <w:rPr>
          <w:rFonts w:cs="Courier New"/>
        </w:rPr>
        <w:t xml:space="preserve"> von </w:t>
      </w:r>
      <w:sdt>
        <w:sdtPr>
          <w:rPr>
            <w:rFonts w:cs="Courier New"/>
          </w:rPr>
          <w:alias w:val="To edit, see citavi.com/edit"/>
          <w:tag w:val="CitaviPlaceholder#7b8bf40b-3721-4c11-9de9-4ba0774b948e"/>
          <w:id w:val="87279657"/>
          <w:placeholder>
            <w:docPart w:val="DefaultPlaceholder_-1854013440"/>
          </w:placeholder>
        </w:sdtPr>
        <w:sdtEndPr/>
        <w:sdtContent>
          <w:r w:rsidR="009F7F57">
            <w:rPr>
              <w:rFonts w:cs="Courier New"/>
            </w:rPr>
            <w:fldChar w:fldCharType="begin"/>
          </w:r>
          <w:r w:rsidR="009F7F57">
            <w:rPr>
              <w:rFonts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YmQ5ZWUyLTFhYTItNGQ4Ny05ZGEyLTdmYTI0M2MxZWUyYy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N2I4YmY0MGItMzcyMS00YzExLTlkZTktNGJhMDc3NGI5NDhlIiwiVGV4dCI6IlN1dHRvbiB1bmQgQmFydG8iLCJXQUlWZXJzaW9uIjoiNi4xMC4wLjAifQ==}</w:instrText>
          </w:r>
          <w:r w:rsidR="009F7F57">
            <w:rPr>
              <w:rFonts w:cs="Courier New"/>
            </w:rPr>
            <w:fldChar w:fldCharType="separate"/>
          </w:r>
          <w:r w:rsidR="00227B66">
            <w:rPr>
              <w:rFonts w:cs="Courier New"/>
            </w:rPr>
            <w:t xml:space="preserve">Sutton und </w:t>
          </w:r>
          <w:proofErr w:type="spellStart"/>
          <w:r w:rsidR="00227B66">
            <w:rPr>
              <w:rFonts w:cs="Courier New"/>
            </w:rPr>
            <w:t>Barto</w:t>
          </w:r>
          <w:proofErr w:type="spellEnd"/>
          <w:r w:rsidR="009F7F57">
            <w:rPr>
              <w:rFonts w:cs="Courier New"/>
            </w:rPr>
            <w:fldChar w:fldCharType="end"/>
          </w:r>
        </w:sdtContent>
      </w:sdt>
      <w:r w:rsidR="00C43631">
        <w:rPr>
          <w:rFonts w:cs="Courier New"/>
        </w:rPr>
        <w:t>:</w:t>
      </w:r>
    </w:p>
    <w:p w14:paraId="1F70C949" w14:textId="15AD0CD9" w:rsidR="00591918" w:rsidRDefault="005D2DAB" w:rsidP="0078154E">
      <w:pPr>
        <w:rPr>
          <w:rFonts w:cs="Courier New"/>
        </w:rPr>
      </w:pPr>
      <w:r>
        <w:rPr>
          <w:rFonts w:cs="Courier New"/>
        </w:rPr>
        <w:t xml:space="preserve">Die Strategiefunktion ist bei Q-Learning stets eine Greedystrategie, </w:t>
      </w:r>
      <w:r w:rsidR="0007113A">
        <w:rPr>
          <w:rFonts w:cs="Courier New"/>
        </w:rPr>
        <w:t>daher ist diese nicht als gesonderte Methode implementiert. Q-Learning wählt nach Abschluss des Trainings stets die Aktion mit dem höchsten, erwarteten Gewinn.</w:t>
      </w:r>
    </w:p>
    <w:p w14:paraId="4D0C2443" w14:textId="1A201A36" w:rsidR="00227B66" w:rsidRPr="00B67F40" w:rsidRDefault="00850F95" w:rsidP="0078154E">
      <w:pPr>
        <w:rPr>
          <w:rFonts w:eastAsiaTheme="minorEastAsia" w:cs="Courier New"/>
        </w:rPr>
      </w:pPr>
      <w:r w:rsidRPr="00B67F40">
        <w:rPr>
          <w:rFonts w:cs="Courier New"/>
        </w:rPr>
        <w:t xml:space="preserve">Die Klasse Sarsa enthält hingegen eine explizit definierte Strategiefunktion, im Fall dieser Arbeit als </w:t>
      </w:r>
      <m:oMath>
        <m:r>
          <w:rPr>
            <w:rFonts w:ascii="Cambria Math" w:hAnsi="Cambria Math" w:cs="Courier New"/>
          </w:rPr>
          <m:t>nε</m:t>
        </m:r>
      </m:oMath>
      <w:r w:rsidR="00C562EF" w:rsidRPr="00B67F40">
        <w:rPr>
          <w:rFonts w:eastAsiaTheme="minorEastAsia" w:cs="Courier New"/>
        </w:rPr>
        <w:t xml:space="preserve">-Greedyfunktion, die in Kapitel </w:t>
      </w:r>
      <w:r w:rsidR="00B67F40" w:rsidRPr="00B67F40">
        <w:rPr>
          <w:rFonts w:eastAsiaTheme="minorEastAsia" w:cs="Courier New"/>
        </w:rPr>
        <w:fldChar w:fldCharType="begin"/>
      </w:r>
      <w:r w:rsidR="00B67F40" w:rsidRPr="00B67F40">
        <w:rPr>
          <w:rFonts w:eastAsiaTheme="minorEastAsia" w:cs="Courier New"/>
        </w:rPr>
        <w:instrText xml:space="preserve"> REF _Ref124069377 \r \h </w:instrText>
      </w:r>
      <w:r w:rsidR="00B67F40" w:rsidRPr="00B67F40">
        <w:rPr>
          <w:rFonts w:eastAsiaTheme="minorEastAsia" w:cs="Courier New"/>
        </w:rPr>
      </w:r>
      <w:r w:rsidR="00B67F40" w:rsidRPr="00B67F40">
        <w:rPr>
          <w:rFonts w:eastAsiaTheme="minorEastAsia" w:cs="Courier New"/>
        </w:rPr>
        <w:fldChar w:fldCharType="separate"/>
      </w:r>
      <w:r w:rsidR="000E5A92">
        <w:rPr>
          <w:rFonts w:eastAsiaTheme="minorEastAsia" w:cs="Courier New"/>
        </w:rPr>
        <w:t>3.4.2</w:t>
      </w:r>
      <w:r w:rsidR="00B67F40" w:rsidRPr="00B67F40">
        <w:rPr>
          <w:rFonts w:eastAsiaTheme="minorEastAsia" w:cs="Courier New"/>
        </w:rPr>
        <w:fldChar w:fldCharType="end"/>
      </w:r>
      <w:r w:rsidR="00C562EF" w:rsidRPr="00B67F40">
        <w:rPr>
          <w:rFonts w:eastAsiaTheme="minorEastAsia" w:cs="Courier New"/>
        </w:rPr>
        <w:t xml:space="preserve"> eingehend beschrieben wurde. Im Gegensatz zu Q-Learning wird diese Strategiefunktion auch nach Abschluss des Trainings zur Aktionsauswahl genutzt.</w:t>
      </w:r>
    </w:p>
    <w:p w14:paraId="287B7858" w14:textId="77777777" w:rsidR="00227B66" w:rsidRPr="00B67F40" w:rsidRDefault="00227B66">
      <w:pPr>
        <w:jc w:val="left"/>
        <w:rPr>
          <w:rFonts w:eastAsiaTheme="minorEastAsia" w:cs="Courier New"/>
        </w:rPr>
      </w:pPr>
      <w:r w:rsidRPr="00B67F40">
        <w:rPr>
          <w:rFonts w:eastAsiaTheme="minorEastAsia" w:cs="Courier New"/>
        </w:rPr>
        <w:br w:type="page"/>
      </w:r>
    </w:p>
    <w:p w14:paraId="736FB8F9" w14:textId="44F81F00" w:rsidR="00850F95" w:rsidRPr="00BB3DC1" w:rsidRDefault="00227B66" w:rsidP="0078154E">
      <w:pPr>
        <w:rPr>
          <w:rFonts w:eastAsiaTheme="minorEastAsia" w:cs="Courier New"/>
        </w:rPr>
      </w:pPr>
      <w:r w:rsidRPr="00BB3DC1">
        <w:rPr>
          <w:noProof/>
        </w:rPr>
        <w:lastRenderedPageBreak/>
        <mc:AlternateContent>
          <mc:Choice Requires="wps">
            <w:drawing>
              <wp:anchor distT="0" distB="0" distL="114300" distR="114300" simplePos="0" relativeHeight="251733020" behindDoc="0" locked="0" layoutInCell="1" allowOverlap="1" wp14:anchorId="05545AA2" wp14:editId="41F094AF">
                <wp:simplePos x="0" y="0"/>
                <wp:positionH relativeFrom="column">
                  <wp:posOffset>-1905</wp:posOffset>
                </wp:positionH>
                <wp:positionV relativeFrom="paragraph">
                  <wp:posOffset>3000706</wp:posOffset>
                </wp:positionV>
                <wp:extent cx="5579745" cy="635"/>
                <wp:effectExtent l="0" t="0" r="1905" b="0"/>
                <wp:wrapTopAndBottom/>
                <wp:docPr id="62" name="Textfeld 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7125FB" w14:textId="69C37C87" w:rsidR="00227B66" w:rsidRPr="00EF3FD5" w:rsidRDefault="00227B66" w:rsidP="00227B66">
                            <w:pPr>
                              <w:pStyle w:val="Beschriftung"/>
                              <w:rPr>
                                <w:vanish/>
                                <w:specVanish/>
                              </w:rPr>
                            </w:pPr>
                            <w:bookmarkStart w:id="551" w:name="_Toc125899295"/>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0E5A92">
                              <w:rPr>
                                <w:b/>
                                <w:bCs w:val="0"/>
                                <w:noProof/>
                              </w:rPr>
                              <w:t>38</w:t>
                            </w:r>
                            <w:r w:rsidRPr="00454B57">
                              <w:rPr>
                                <w:b/>
                                <w:bCs w:val="0"/>
                              </w:rPr>
                              <w:fldChar w:fldCharType="end"/>
                            </w:r>
                            <w:r w:rsidRPr="00454B57">
                              <w:rPr>
                                <w:b/>
                                <w:bCs w:val="0"/>
                              </w:rPr>
                              <w:t>:</w:t>
                            </w:r>
                            <w:r>
                              <w:t xml:space="preserve"> Allgemeine Formulierung von Q-Learning</w:t>
                            </w:r>
                            <w:bookmarkEnd w:id="551"/>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45AA2" id="Textfeld 62" o:spid="_x0000_s1080" type="#_x0000_t202" style="position:absolute;left:0;text-align:left;margin-left:-.15pt;margin-top:236.3pt;width:439.35pt;height:.05pt;z-index:2517330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" stroked="f">
                <v:textbox style="mso-fit-shape-to-text:t" inset="0,0,0,0">
                  <w:txbxContent>
                    <w:p w14:paraId="5E7125FB" w14:textId="69C37C87" w:rsidR="00227B66" w:rsidRPr="00EF3FD5" w:rsidRDefault="00227B66" w:rsidP="00227B66">
                      <w:pPr>
                        <w:pStyle w:val="Beschriftung"/>
                        <w:rPr>
                          <w:vanish/>
                          <w:specVanish/>
                        </w:rPr>
                      </w:pPr>
                      <w:bookmarkStart w:id="552" w:name="_Toc125899295"/>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0E5A92">
                        <w:rPr>
                          <w:b/>
                          <w:bCs w:val="0"/>
                          <w:noProof/>
                        </w:rPr>
                        <w:t>38</w:t>
                      </w:r>
                      <w:r w:rsidRPr="00454B57">
                        <w:rPr>
                          <w:b/>
                          <w:bCs w:val="0"/>
                        </w:rPr>
                        <w:fldChar w:fldCharType="end"/>
                      </w:r>
                      <w:r w:rsidRPr="00454B57">
                        <w:rPr>
                          <w:b/>
                          <w:bCs w:val="0"/>
                        </w:rPr>
                        <w:t>:</w:t>
                      </w:r>
                      <w:r>
                        <w:t xml:space="preserve"> Allgemeine Formulierung von Q-Learning</w:t>
                      </w:r>
                      <w:bookmarkEnd w:id="552"/>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v:textbox>
                <w10:wrap type="topAndBottom"/>
              </v:shape>
            </w:pict>
          </mc:Fallback>
        </mc:AlternateContent>
      </w:r>
      <w:r w:rsidRPr="00BB3DC1">
        <w:rPr>
          <w:noProof/>
        </w:rPr>
        <w:drawing>
          <wp:anchor distT="0" distB="0" distL="114300" distR="114300" simplePos="0" relativeHeight="251728924" behindDoc="0" locked="0" layoutInCell="1" allowOverlap="1" wp14:anchorId="701A987F" wp14:editId="09093987">
            <wp:simplePos x="0" y="0"/>
            <wp:positionH relativeFrom="margin">
              <wp:align>right</wp:align>
            </wp:positionH>
            <wp:positionV relativeFrom="paragraph">
              <wp:posOffset>492097</wp:posOffset>
            </wp:positionV>
            <wp:extent cx="5579745" cy="2486660"/>
            <wp:effectExtent l="0" t="0" r="1905" b="8890"/>
            <wp:wrapTopAndBottom/>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110"/>
                    <a:stretch>
                      <a:fillRect/>
                    </a:stretch>
                  </pic:blipFill>
                  <pic:spPr>
                    <a:xfrm>
                      <a:off x="0" y="0"/>
                      <a:ext cx="5579745" cy="2486660"/>
                    </a:xfrm>
                    <a:prstGeom prst="rect">
                      <a:avLst/>
                    </a:prstGeom>
                  </pic:spPr>
                </pic:pic>
              </a:graphicData>
            </a:graphic>
          </wp:anchor>
        </w:drawing>
      </w:r>
      <w:r w:rsidR="00B718CF" w:rsidRPr="00BB3DC1">
        <w:rPr>
          <w:rFonts w:eastAsiaTheme="minorEastAsia" w:cs="Courier New"/>
        </w:rPr>
        <w:t>Ansonsten folgt die Implementierung dem nachfolgend abgebildeten Schema</w:t>
      </w:r>
      <w:r w:rsidR="00607C98" w:rsidRPr="00BB3DC1">
        <w:rPr>
          <w:rFonts w:eastAsiaTheme="minorEastAsia" w:cs="Courier New"/>
        </w:rPr>
        <w:t xml:space="preserve"> von </w:t>
      </w:r>
      <w:sdt>
        <w:sdtPr>
          <w:rPr>
            <w:rFonts w:eastAsiaTheme="minorEastAsia" w:cs="Courier New"/>
          </w:rPr>
          <w:alias w:val="To edit, see citavi.com/edit"/>
          <w:tag w:val="CitaviPlaceholder#db2f556e-5074-4735-8d10-80ba671255b6"/>
          <w:id w:val="1368265760"/>
          <w:placeholder>
            <w:docPart w:val="DefaultPlaceholder_-1854013440"/>
          </w:placeholder>
        </w:sdtPr>
        <w:sdtEndPr/>
        <w:sdtContent>
          <w:r w:rsidR="00B56C7F" w:rsidRPr="00BB3DC1">
            <w:rPr>
              <w:rFonts w:eastAsiaTheme="minorEastAsia" w:cs="Courier New"/>
            </w:rPr>
            <w:fldChar w:fldCharType="begin"/>
          </w:r>
          <w:r w:rsidR="002539E8" w:rsidRPr="00BB3DC1">
            <w:rPr>
              <w:rFonts w:eastAsiaTheme="minorEastAsia"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OWZjZDU3LWMwMjItNGU0OC1iNTk0LTgzMTA3OTgyN2YxMS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ZGIyZjU1NmUtNTA3NC00NzM1LThkMTAtODBiYTY3MTI1NWI2IiwiVGV4dCI6IlN1dHRvbiB1bmQgQmFydG8iLCJXQUlWZXJzaW9uIjoiNi4xMC4wLjAifQ==}</w:instrText>
          </w:r>
          <w:r w:rsidR="00B56C7F" w:rsidRPr="00BB3DC1">
            <w:rPr>
              <w:rFonts w:eastAsiaTheme="minorEastAsia" w:cs="Courier New"/>
            </w:rPr>
            <w:fldChar w:fldCharType="separate"/>
          </w:r>
          <w:r w:rsidRPr="00BB3DC1">
            <w:rPr>
              <w:rFonts w:eastAsiaTheme="minorEastAsia" w:cs="Courier New"/>
            </w:rPr>
            <w:t xml:space="preserve">Sutton und </w:t>
          </w:r>
          <w:proofErr w:type="spellStart"/>
          <w:r w:rsidRPr="00BB3DC1">
            <w:rPr>
              <w:rFonts w:eastAsiaTheme="minorEastAsia" w:cs="Courier New"/>
            </w:rPr>
            <w:t>Barto</w:t>
          </w:r>
          <w:proofErr w:type="spellEnd"/>
          <w:r w:rsidR="00B56C7F" w:rsidRPr="00BB3DC1">
            <w:rPr>
              <w:rFonts w:eastAsiaTheme="minorEastAsia" w:cs="Courier New"/>
            </w:rPr>
            <w:fldChar w:fldCharType="end"/>
          </w:r>
        </w:sdtContent>
      </w:sdt>
      <w:r w:rsidR="00B718CF" w:rsidRPr="00BB3DC1">
        <w:rPr>
          <w:rFonts w:eastAsiaTheme="minorEastAsia" w:cs="Courier New"/>
        </w:rPr>
        <w:t>:</w:t>
      </w:r>
    </w:p>
    <w:p w14:paraId="1286F995" w14:textId="012E87E4" w:rsidR="00C562EF" w:rsidRPr="007378AD" w:rsidRDefault="00C562EF" w:rsidP="0078154E">
      <w:pPr>
        <w:rPr>
          <w:rFonts w:cs="Courier New"/>
        </w:rPr>
      </w:pPr>
      <w:r>
        <w:rPr>
          <w:rFonts w:eastAsiaTheme="minorEastAsia" w:cs="Courier New"/>
        </w:rPr>
        <w:t xml:space="preserve">Da </w:t>
      </w:r>
      <w:r w:rsidR="009F49F5">
        <w:rPr>
          <w:rFonts w:eastAsiaTheme="minorEastAsia" w:cs="Courier New"/>
        </w:rPr>
        <w:t xml:space="preserve">sich </w:t>
      </w:r>
      <w:r>
        <w:rPr>
          <w:rFonts w:eastAsiaTheme="minorEastAsia" w:cs="Courier New"/>
        </w:rPr>
        <w:t>Expected S</w:t>
      </w:r>
      <w:r w:rsidR="003D4ACA">
        <w:rPr>
          <w:rFonts w:eastAsiaTheme="minorEastAsia" w:cs="Courier New"/>
        </w:rPr>
        <w:t xml:space="preserve">ARSA nur in der Updatefunktion von SARSA unterscheidet, erbt die Klasse </w:t>
      </w:r>
      <w:r w:rsidR="003D4ACA" w:rsidRPr="009F49F5">
        <w:rPr>
          <w:rFonts w:ascii="Courier New" w:eastAsiaTheme="minorEastAsia" w:hAnsi="Courier New" w:cs="Courier New"/>
        </w:rPr>
        <w:t>ExpectedSarsa</w:t>
      </w:r>
      <w:r w:rsidR="003D4ACA">
        <w:rPr>
          <w:rFonts w:eastAsiaTheme="minorEastAsia" w:cs="Courier New"/>
        </w:rPr>
        <w:t xml:space="preserve"> </w:t>
      </w:r>
      <w:r w:rsidR="009F49F5">
        <w:rPr>
          <w:rFonts w:eastAsiaTheme="minorEastAsia" w:cs="Courier New"/>
        </w:rPr>
        <w:t xml:space="preserve">direkt von Sarsa und definiert keine eigene Strategiefunktion. In der Methode </w:t>
      </w:r>
      <w:r w:rsidR="009F49F5" w:rsidRPr="00F838DA">
        <w:rPr>
          <w:rFonts w:ascii="Courier New" w:eastAsiaTheme="minorEastAsia" w:hAnsi="Courier New" w:cs="Courier New"/>
        </w:rPr>
        <w:t>action_probability</w:t>
      </w:r>
      <w:r w:rsidR="009F49F5">
        <w:rPr>
          <w:rFonts w:eastAsiaTheme="minorEastAsia" w:cs="Courier New"/>
        </w:rPr>
        <w:t xml:space="preserve"> wird hingegen die in Expected SARSA verwendete Auswahlwahrsch</w:t>
      </w:r>
      <w:r w:rsidR="00F838DA">
        <w:rPr>
          <w:rFonts w:eastAsiaTheme="minorEastAsia" w:cs="Courier New"/>
        </w:rPr>
        <w:t xml:space="preserve">einlichkeit errechnet, die dann in der erneut überschriebenen </w:t>
      </w:r>
      <w:r w:rsidR="00F838DA" w:rsidRPr="00F838DA">
        <w:rPr>
          <w:rFonts w:ascii="Courier New" w:eastAsiaTheme="minorEastAsia" w:hAnsi="Courier New" w:cs="Courier New"/>
        </w:rPr>
        <w:t>fit</w:t>
      </w:r>
      <w:r w:rsidR="00F838DA">
        <w:rPr>
          <w:rFonts w:eastAsiaTheme="minorEastAsia" w:cs="Courier New"/>
        </w:rPr>
        <w:t>-Methode für das Update der Q-Tabelle genutzt wird.</w:t>
      </w:r>
    </w:p>
    <w:p w14:paraId="3784E232" w14:textId="1F59DD54" w:rsidR="00077E81" w:rsidRDefault="00077E81" w:rsidP="002B0947">
      <w:pPr>
        <w:pStyle w:val="berschrift2"/>
      </w:pPr>
      <w:bookmarkStart w:id="553" w:name="_Toc125899246"/>
      <w:r>
        <w:t>Ausführung des Prototyps</w:t>
      </w:r>
      <w:bookmarkEnd w:id="553"/>
    </w:p>
    <w:p w14:paraId="32D91326" w14:textId="5864A1DA" w:rsidR="000A4AA4" w:rsidRDefault="005F3278" w:rsidP="005F3278">
      <w:r>
        <w:t xml:space="preserve">Um den Prototyp auszuführen und damit ein erstes Training zu starten, müssen zunächst die Eingangsdatensätze erzeugt sein. </w:t>
      </w:r>
      <w:r w:rsidR="00BB11AC">
        <w:t xml:space="preserve">Die eigentliche Ausführung des Prototyps geschieht dann durch Aufruf des Modules </w:t>
      </w:r>
      <w:r w:rsidR="00BB11AC" w:rsidRPr="000D754D">
        <w:rPr>
          <w:rFonts w:ascii="Courier New" w:hAnsi="Courier New" w:cs="Courier New"/>
        </w:rPr>
        <w:t>main</w:t>
      </w:r>
      <w:r w:rsidR="000D754D">
        <w:t>.</w:t>
      </w:r>
      <w:r w:rsidR="00F96875">
        <w:t xml:space="preserve"> </w:t>
      </w:r>
      <w:r w:rsidR="0057497D">
        <w:t xml:space="preserve">In diesem Modul wird zunächst eine Instanz der Simulationsumgebung erzeugt. In dieser Instanz werden alle verfügbaren Regel- und Umleitungsfahrwege, das Sekundärnetz und drei Störungsszenarien geladen. Anschließend wird jeweils eine </w:t>
      </w:r>
      <w:r w:rsidR="0057497D" w:rsidRPr="0057497D">
        <w:rPr>
          <w:rFonts w:ascii="Courier New" w:hAnsi="Courier New" w:cs="Courier New"/>
        </w:rPr>
        <w:t>QLearning</w:t>
      </w:r>
      <w:r w:rsidR="0057497D">
        <w:rPr>
          <w:rFonts w:ascii="Courier New" w:hAnsi="Courier New" w:cs="Courier New"/>
        </w:rPr>
        <w:t>-</w:t>
      </w:r>
      <w:r w:rsidR="0057497D">
        <w:t xml:space="preserve">, eine </w:t>
      </w:r>
      <w:r w:rsidR="0057497D" w:rsidRPr="0057497D">
        <w:rPr>
          <w:rFonts w:ascii="Courier New" w:hAnsi="Courier New" w:cs="Courier New"/>
        </w:rPr>
        <w:t>Sarsa</w:t>
      </w:r>
      <w:r w:rsidR="0057497D">
        <w:rPr>
          <w:rFonts w:ascii="Courier New" w:hAnsi="Courier New" w:cs="Courier New"/>
        </w:rPr>
        <w:t>-</w:t>
      </w:r>
      <w:r w:rsidR="0057497D">
        <w:t xml:space="preserve"> und eine </w:t>
      </w:r>
      <w:r w:rsidR="0057497D" w:rsidRPr="0057497D">
        <w:rPr>
          <w:rFonts w:ascii="Courier New" w:hAnsi="Courier New" w:cs="Courier New"/>
        </w:rPr>
        <w:t>ExpectedSarsa</w:t>
      </w:r>
      <w:r w:rsidR="0057497D">
        <w:rPr>
          <w:rFonts w:ascii="Courier New" w:hAnsi="Courier New" w:cs="Courier New"/>
        </w:rPr>
        <w:t>-</w:t>
      </w:r>
      <w:r w:rsidR="0057497D">
        <w:t xml:space="preserve">Instanz erzeugt, welche wiederrum die Simulationsumgebung als Parameter entgegennehmen. </w:t>
      </w:r>
      <w:r w:rsidR="008F738B">
        <w:t>Nach der Ausführung werden die Q-Tabellen und die während des Trainings aufgezeichneten Daten in einer Excel-Arbeitsmappe zur Auswertung gespeichert.</w:t>
      </w:r>
    </w:p>
    <w:p w14:paraId="27A21E6F" w14:textId="2F386F3C" w:rsidR="00F96875" w:rsidRPr="005F3278" w:rsidRDefault="00F96875" w:rsidP="005F3278">
      <w:r>
        <w:t xml:space="preserve">Das Modul </w:t>
      </w:r>
      <w:r w:rsidRPr="00F96875">
        <w:rPr>
          <w:rFonts w:ascii="Courier New" w:hAnsi="Courier New" w:cs="Courier New"/>
        </w:rPr>
        <w:t>main</w:t>
      </w:r>
      <w:r>
        <w:t xml:space="preserve"> führt für alle ML-Algorithmen 5000 Episoden durch und speichert die Ergebnisse im Ordner </w:t>
      </w:r>
      <w:r w:rsidRPr="00F96875">
        <w:rPr>
          <w:rFonts w:ascii="Courier New" w:hAnsi="Courier New" w:cs="Courier New"/>
        </w:rPr>
        <w:t>output</w:t>
      </w:r>
      <w:r>
        <w:t xml:space="preserve"> ab.</w:t>
      </w:r>
    </w:p>
    <w:p w14:paraId="21BE7727" w14:textId="1D481BAA" w:rsidR="002B0947" w:rsidRDefault="001C3B97" w:rsidP="002B0947">
      <w:pPr>
        <w:pStyle w:val="berschrift2"/>
      </w:pPr>
      <w:bookmarkStart w:id="554" w:name="_Toc125899247"/>
      <w:r>
        <w:lastRenderedPageBreak/>
        <w:t>Aufbereitung der Ergebnisdaten</w:t>
      </w:r>
      <w:bookmarkEnd w:id="554"/>
    </w:p>
    <w:p w14:paraId="3A7B9807" w14:textId="0CE1F4D6" w:rsidR="007F61B0" w:rsidRDefault="00A85EDB" w:rsidP="008F738B">
      <w:r>
        <w:t xml:space="preserve">Im letzten Schritt werden die Ergebnisse der drei Algorithmen aufbereitet. Die vorliegenden Q-Tabellen enthalten jeweils die Einträge für alle Zustände. </w:t>
      </w:r>
      <w:r w:rsidR="007F61B0">
        <w:t>In den übrigen Aufzeichnungen sind die Anzahl Schritte, der erreichte Gewinn und der durchschnittliche Fehler je Episode aufgezeichnet.</w:t>
      </w:r>
    </w:p>
    <w:p w14:paraId="3E657B57" w14:textId="1D41BEF4" w:rsidR="008F738B" w:rsidRDefault="007F61B0" w:rsidP="008F738B">
      <w:r>
        <w:t>In den Q-Tabellen sind</w:t>
      </w:r>
      <w:r w:rsidR="00A85EDB">
        <w:t xml:space="preserve"> auch Zustände enthalten, die eine Linie betreffen, welche sich schon auf einem Umleitungsweg befindet. Diese Zustände sind für ein ITCS im Produktivbetrieb nicht von Interesse. Das ITCS soll ausgehend von einer Linie und einem Störungsszenario </w:t>
      </w:r>
      <w:r>
        <w:t xml:space="preserve">in der Lage sein, </w:t>
      </w:r>
      <w:r w:rsidR="00A85EDB">
        <w:t xml:space="preserve">direkt im ersten Schritt eine optimale Umleitung empfehlen. Von Interesse sind daher nur jene Zustände, bei denen explizit keine Umleitung gewählt wurde. Das Modul </w:t>
      </w:r>
      <w:r w:rsidR="00A85EDB" w:rsidRPr="007F61B0">
        <w:rPr>
          <w:rFonts w:ascii="Courier New" w:hAnsi="Courier New" w:cs="Courier New"/>
        </w:rPr>
        <w:t>resgen</w:t>
      </w:r>
      <w:r w:rsidR="00A85EDB">
        <w:t xml:space="preserve"> bereinigt die Q-Tabellen entsprechend und gibt die Werte jeder Aktion ausgehend von einer Linie und einem Störungsszenario für alle drei verglichenen Algorithmen aus.</w:t>
      </w:r>
      <w:r>
        <w:t xml:space="preserve"> Diese Ausgabe kann anschließend zum gezielten Vergleich genutzt werden.</w:t>
      </w:r>
    </w:p>
    <w:p w14:paraId="4A69A09C" w14:textId="248F3EE2" w:rsidR="00880630" w:rsidRDefault="00BB3DC1" w:rsidP="008F738B">
      <w:r>
        <w:rPr>
          <w:noProof/>
        </w:rPr>
        <mc:AlternateContent>
          <mc:Choice Requires="wps">
            <w:drawing>
              <wp:anchor distT="0" distB="0" distL="114300" distR="114300" simplePos="0" relativeHeight="251740188" behindDoc="0" locked="0" layoutInCell="1" allowOverlap="1" wp14:anchorId="15492531" wp14:editId="7A399C7F">
                <wp:simplePos x="0" y="0"/>
                <wp:positionH relativeFrom="column">
                  <wp:posOffset>52705</wp:posOffset>
                </wp:positionH>
                <wp:positionV relativeFrom="paragraph">
                  <wp:posOffset>3199130</wp:posOffset>
                </wp:positionV>
                <wp:extent cx="5749925" cy="635"/>
                <wp:effectExtent l="0" t="0" r="0" b="0"/>
                <wp:wrapTopAndBottom/>
                <wp:docPr id="196" name="Textfeld 196"/>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0B01DF3C" w14:textId="52164BA5" w:rsidR="00BB3DC1" w:rsidRPr="00331C05" w:rsidRDefault="00BB3DC1" w:rsidP="00BB3DC1">
                            <w:pPr>
                              <w:pStyle w:val="Beschriftung"/>
                              <w:rPr>
                                <w:noProof/>
                                <w:sz w:val="21"/>
                              </w:rPr>
                            </w:pPr>
                            <w:bookmarkStart w:id="555" w:name="_Toc125899296"/>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0E5A92">
                              <w:rPr>
                                <w:b/>
                                <w:bCs w:val="0"/>
                                <w:noProof/>
                              </w:rPr>
                              <w:t>39</w:t>
                            </w:r>
                            <w:r w:rsidRPr="00BB3DC1">
                              <w:rPr>
                                <w:b/>
                                <w:bCs w:val="0"/>
                              </w:rPr>
                              <w:fldChar w:fldCharType="end"/>
                            </w:r>
                            <w:r w:rsidRPr="00BB3DC1">
                              <w:rPr>
                                <w:b/>
                                <w:bCs w:val="0"/>
                              </w:rPr>
                              <w:t>:</w:t>
                            </w:r>
                            <w:r>
                              <w:t xml:space="preserve"> Vergleich zwischen originaler und bereinigter Lernkurve</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92531" id="Textfeld 196" o:spid="_x0000_s1081" type="#_x0000_t202" style="position:absolute;left:0;text-align:left;margin-left:4.15pt;margin-top:251.9pt;width:452.75pt;height:.05pt;z-index:251740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" stroked="f">
                <v:textbox style="mso-fit-shape-to-text:t" inset="0,0,0,0">
                  <w:txbxContent>
                    <w:p w14:paraId="0B01DF3C" w14:textId="52164BA5" w:rsidR="00BB3DC1" w:rsidRPr="00331C05" w:rsidRDefault="00BB3DC1" w:rsidP="00BB3DC1">
                      <w:pPr>
                        <w:pStyle w:val="Beschriftung"/>
                        <w:rPr>
                          <w:noProof/>
                          <w:sz w:val="21"/>
                        </w:rPr>
                      </w:pPr>
                      <w:bookmarkStart w:id="556" w:name="_Toc125899296"/>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0E5A92">
                        <w:rPr>
                          <w:b/>
                          <w:bCs w:val="0"/>
                          <w:noProof/>
                        </w:rPr>
                        <w:t>39</w:t>
                      </w:r>
                      <w:r w:rsidRPr="00BB3DC1">
                        <w:rPr>
                          <w:b/>
                          <w:bCs w:val="0"/>
                        </w:rPr>
                        <w:fldChar w:fldCharType="end"/>
                      </w:r>
                      <w:r w:rsidRPr="00BB3DC1">
                        <w:rPr>
                          <w:b/>
                          <w:bCs w:val="0"/>
                        </w:rPr>
                        <w:t>:</w:t>
                      </w:r>
                      <w:r>
                        <w:t xml:space="preserve"> Vergleich zwischen originaler und bereinigter Lernkurve</w:t>
                      </w:r>
                      <w:bookmarkEnd w:id="556"/>
                    </w:p>
                  </w:txbxContent>
                </v:textbox>
                <w10:wrap type="topAndBottom"/>
              </v:shape>
            </w:pict>
          </mc:Fallback>
        </mc:AlternateContent>
      </w:r>
      <w:r>
        <w:rPr>
          <w:noProof/>
        </w:rPr>
        <mc:AlternateContent>
          <mc:Choice Requires="wpg">
            <w:drawing>
              <wp:anchor distT="0" distB="0" distL="114300" distR="114300" simplePos="0" relativeHeight="251738140" behindDoc="0" locked="0" layoutInCell="1" allowOverlap="1" wp14:anchorId="04074712" wp14:editId="48B44406">
                <wp:simplePos x="0" y="0"/>
                <wp:positionH relativeFrom="margin">
                  <wp:align>center</wp:align>
                </wp:positionH>
                <wp:positionV relativeFrom="paragraph">
                  <wp:posOffset>1576070</wp:posOffset>
                </wp:positionV>
                <wp:extent cx="5524500" cy="160020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5524500" cy="1600200"/>
                          <a:chOff x="0" y="151076"/>
                          <a:chExt cx="5749925" cy="1662167"/>
                        </a:xfrm>
                      </wpg:grpSpPr>
                      <pic:pic xmlns:pic="http://schemas.openxmlformats.org/drawingml/2006/picture">
                        <pic:nvPicPr>
                          <pic:cNvPr id="42" name="Grafik 42"/>
                          <pic:cNvPicPr>
                            <a:picLocks noChangeAspect="1"/>
                          </pic:cNvPicPr>
                        </pic:nvPicPr>
                        <pic:blipFill rotWithShape="1">
                          <a:blip r:embed="rId111" cstate="print">
                            <a:extLst>
                              <a:ext uri="{28A0092B-C50C-407E-A947-70E740481C1C}">
                                <a14:useLocalDpi xmlns:a14="http://schemas.microsoft.com/office/drawing/2010/main" val="0"/>
                              </a:ext>
                            </a:extLst>
                          </a:blip>
                          <a:srcRect t="7548" r="8" b="12602"/>
                          <a:stretch/>
                        </pic:blipFill>
                        <pic:spPr bwMode="auto">
                          <a:xfrm>
                            <a:off x="0" y="159026"/>
                            <a:ext cx="2879503" cy="1598212"/>
                          </a:xfrm>
                          <a:prstGeom prst="rect">
                            <a:avLst/>
                          </a:prstGeom>
                          <a:noFill/>
                          <a:ln>
                            <a:noFill/>
                          </a:ln>
                        </pic:spPr>
                      </pic:pic>
                      <pic:pic xmlns:pic="http://schemas.openxmlformats.org/drawingml/2006/picture">
                        <pic:nvPicPr>
                          <pic:cNvPr id="55" name="Grafik 55"/>
                          <pic:cNvPicPr>
                            <a:picLocks noChangeAspect="1"/>
                          </pic:cNvPicPr>
                        </pic:nvPicPr>
                        <pic:blipFill rotWithShape="1">
                          <a:blip r:embed="rId112" cstate="print">
                            <a:extLst>
                              <a:ext uri="{28A0092B-C50C-407E-A947-70E740481C1C}">
                                <a14:useLocalDpi xmlns:a14="http://schemas.microsoft.com/office/drawing/2010/main" val="0"/>
                              </a:ext>
                            </a:extLst>
                          </a:blip>
                          <a:srcRect l="-4" t="7153" r="8" b="9775"/>
                          <a:stretch/>
                        </pic:blipFill>
                        <pic:spPr bwMode="auto">
                          <a:xfrm>
                            <a:off x="2870311" y="151076"/>
                            <a:ext cx="2879614" cy="16621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65C99D" id="Gruppieren 63" o:spid="_x0000_s1026" style="position:absolute;margin-left:0;margin-top:124.1pt;width:435pt;height:126pt;z-index:251738140;mso-position-horizontal:center;mso-position-horizontal-relative:margin;mso-width-relative:margin;mso-height-relative:margin" coordorigin=",1510" coordsize="57499,166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">
                <v:shape id="Grafik 42" o:spid="_x0000_s1027" type="#_x0000_t75" style="position:absolute;top:1590;width:2879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">
                  <v:imagedata r:id="rId113" o:title="" croptop="4947f" cropbottom="8259f" cropright="5f"/>
                </v:shape>
                <v:shape id="Grafik 55" o:spid="_x0000_s1028" type="#_x0000_t75" style="position:absolute;left:28703;top:1510;width:28796;height:16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">
                  <v:imagedata r:id="rId114" o:title="" croptop="4688f" cropbottom="6406f" cropleft="-3f" cropright="5f"/>
                </v:shape>
                <w10:wrap type="topAndBottom" anchorx="margin"/>
              </v:group>
            </w:pict>
          </mc:Fallback>
        </mc:AlternateContent>
      </w:r>
      <w:r w:rsidR="006816DE">
        <w:t>Die Aufzeichnungen in den Excel-Arbeitsmappen enthalten unter Anderem den erreichten Gewinn je Episode. Bedingt durch die Exploration des Agenten kommt es bei diesen Gewinnen besonders zu Beginn des Trainings zu starken Schwankungen, welche in einem Liniendiagramm eher ein Rauschen, statt aufschlussreicher Informationen zeigen. Aus diesem Grund wird zur Bereinigung über die erreichten Gewinne jeweils ein gleitender Durschnitt über die letzten 50 Werte gebildet. Die folgende Abbildung zeigt auf der linken Seite die Original</w:t>
      </w:r>
      <w:ins w:id="557" w:author="Sebastian Knopf" w:date="2023-01-31T09:21:00Z">
        <w:r w:rsidR="00FF1FD9">
          <w:t>werte</w:t>
        </w:r>
      </w:ins>
      <w:del w:id="558" w:author="Sebastian Knopf" w:date="2023-01-31T09:21:00Z">
        <w:r w:rsidR="006816DE" w:rsidDel="00FF1FD9">
          <w:delText>gewinne</w:delText>
        </w:r>
      </w:del>
      <w:r w:rsidR="006816DE">
        <w:t>, auf der rechten Seite die bereinigten Werte für das Q-Learning als Beispiel:</w:t>
      </w:r>
    </w:p>
    <w:p w14:paraId="2B5E4778" w14:textId="5E7A6278" w:rsidR="006816DE" w:rsidRPr="008F738B" w:rsidRDefault="00BB3DC1" w:rsidP="008F738B">
      <w:r>
        <w:t>Zwar kann bereits in der linken Darstellung eine Lernkurve erahnt werden, zum Vergleich mit den Lernkurven anderer Algorithmen eignet sich die rechte Darstellung jedoch besser. Einzig die durch die Exploration entstehenden Negativspitzen sind in der linken Darstellung besser zu erkennen.</w:t>
      </w:r>
    </w:p>
    <w:p w14:paraId="0CE816B9" w14:textId="33356099" w:rsidR="001C3B97" w:rsidRDefault="001239C2" w:rsidP="001C3B97">
      <w:pPr>
        <w:pStyle w:val="berschrift1"/>
      </w:pPr>
      <w:bookmarkStart w:id="559" w:name="_Toc125899248"/>
      <w:r>
        <w:lastRenderedPageBreak/>
        <w:t>Empirische Evaluation</w:t>
      </w:r>
      <w:bookmarkEnd w:id="559"/>
    </w:p>
    <w:p w14:paraId="0B44DCD9" w14:textId="12A5900E" w:rsidR="009559D2" w:rsidRDefault="00216C35" w:rsidP="009559D2">
      <w:r>
        <w:t xml:space="preserve">In den vorherigen Kapiteln wurde die theoretische und prototypische Modellierung eines auf ML basierenden ITCS für Linienbusse </w:t>
      </w:r>
      <w:r w:rsidR="00031ABB">
        <w:t xml:space="preserve">beschrieben. In diesem Kapitel </w:t>
      </w:r>
      <w:r w:rsidR="001239C2">
        <w:t>werden</w:t>
      </w:r>
      <w:r w:rsidR="00031ABB">
        <w:t xml:space="preserve"> nun die drei ausgewählten Algorithmen Q-Learning, SARSA und Expected SARSA sowohl objektiv als auch subjektiv</w:t>
      </w:r>
      <w:r w:rsidR="001239C2">
        <w:t xml:space="preserve"> auf Basis der Ergebnisse aus dem Prototyp empirisch</w:t>
      </w:r>
      <w:r w:rsidR="00031ABB">
        <w:t xml:space="preserve"> miteinander verglichen.</w:t>
      </w:r>
    </w:p>
    <w:p w14:paraId="5F172B40" w14:textId="5A382115" w:rsidR="00031ABB" w:rsidRDefault="0052654E" w:rsidP="00B67F40">
      <w:pPr>
        <w:pStyle w:val="berschrift2"/>
      </w:pPr>
      <w:bookmarkStart w:id="560" w:name="_Toc125899249"/>
      <w:r>
        <w:t>Vergleich der Lernkurven</w:t>
      </w:r>
      <w:bookmarkEnd w:id="560"/>
    </w:p>
    <w:p w14:paraId="39B79D34" w14:textId="1DD0FDCF" w:rsidR="009D5301" w:rsidRDefault="00436EC9" w:rsidP="00B67F40">
      <w:r w:rsidRPr="00EE32B4">
        <w:rPr>
          <w:noProof/>
        </w:rPr>
        <w:drawing>
          <wp:anchor distT="0" distB="0" distL="114300" distR="114300" simplePos="0" relativeHeight="251742236" behindDoc="0" locked="0" layoutInCell="1" allowOverlap="1" wp14:anchorId="71EA3EA2" wp14:editId="061B128B">
            <wp:simplePos x="0" y="0"/>
            <wp:positionH relativeFrom="margin">
              <wp:align>right</wp:align>
            </wp:positionH>
            <wp:positionV relativeFrom="paragraph">
              <wp:posOffset>1095375</wp:posOffset>
            </wp:positionV>
            <wp:extent cx="5560695" cy="3699510"/>
            <wp:effectExtent l="0" t="0" r="1905" b="0"/>
            <wp:wrapTopAndBottom/>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560695" cy="3699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32" behindDoc="0" locked="0" layoutInCell="1" allowOverlap="1" wp14:anchorId="4806C31C" wp14:editId="3F1E98FF">
                <wp:simplePos x="0" y="0"/>
                <wp:positionH relativeFrom="margin">
                  <wp:posOffset>0</wp:posOffset>
                </wp:positionH>
                <wp:positionV relativeFrom="paragraph">
                  <wp:posOffset>4853778</wp:posOffset>
                </wp:positionV>
                <wp:extent cx="5579745" cy="191135"/>
                <wp:effectExtent l="0" t="0" r="1905" b="0"/>
                <wp:wrapTopAndBottom/>
                <wp:docPr id="202" name="Textfeld 202"/>
                <wp:cNvGraphicFramePr/>
                <a:graphic xmlns:a="http://schemas.openxmlformats.org/drawingml/2006/main">
                  <a:graphicData uri="http://schemas.microsoft.com/office/word/2010/wordprocessingShape">
                    <wps:wsp>
                      <wps:cNvSpPr txBox="1"/>
                      <wps:spPr>
                        <a:xfrm>
                          <a:off x="0" y="0"/>
                          <a:ext cx="5579745" cy="191135"/>
                        </a:xfrm>
                        <a:prstGeom prst="rect">
                          <a:avLst/>
                        </a:prstGeom>
                        <a:solidFill>
                          <a:prstClr val="white"/>
                        </a:solidFill>
                        <a:ln>
                          <a:noFill/>
                        </a:ln>
                      </wps:spPr>
                      <wps:txbx>
                        <w:txbxContent>
                          <w:p w14:paraId="620E211E" w14:textId="5A809269" w:rsidR="00436EC9" w:rsidRPr="00F62334" w:rsidRDefault="00436EC9" w:rsidP="00436EC9">
                            <w:pPr>
                              <w:pStyle w:val="Beschriftung"/>
                              <w:rPr>
                                <w:noProof/>
                                <w:sz w:val="21"/>
                              </w:rPr>
                            </w:pPr>
                            <w:bookmarkStart w:id="561" w:name="_Toc125899297"/>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0E5A92">
                              <w:rPr>
                                <w:b/>
                                <w:bCs w:val="0"/>
                                <w:noProof/>
                              </w:rPr>
                              <w:t>40</w:t>
                            </w:r>
                            <w:r w:rsidRPr="00436EC9">
                              <w:rPr>
                                <w:b/>
                                <w:bCs w:val="0"/>
                              </w:rPr>
                              <w:fldChar w:fldCharType="end"/>
                            </w:r>
                            <w:r w:rsidRPr="00436EC9">
                              <w:rPr>
                                <w:b/>
                                <w:bCs w:val="0"/>
                              </w:rPr>
                              <w:t>:</w:t>
                            </w:r>
                            <w:r>
                              <w:t xml:space="preserve"> Vergleich der Lernkurven von Q-Learning, SARSA und </w:t>
                            </w:r>
                            <w:r w:rsidR="000A0DF7">
                              <w:t>E</w:t>
                            </w:r>
                            <w:del w:id="562" w:author="Sebastian Knopf" w:date="2023-01-31T09:21:00Z">
                              <w:r w:rsidR="00886B74" w:rsidDel="00FF1FD9">
                                <w:delText>xp</w:delText>
                              </w:r>
                            </w:del>
                            <w:r w:rsidR="000A0DF7">
                              <w:t>-</w:t>
                            </w:r>
                            <w:r>
                              <w:t>SARSA</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6C31C" id="Textfeld 202" o:spid="_x0000_s1082" type="#_x0000_t202" style="position:absolute;left:0;text-align:left;margin-left:0;margin-top:382.2pt;width:439.35pt;height:15.05pt;z-index:2517463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" stroked="f">
                <v:textbox inset="0,0,0,0">
                  <w:txbxContent>
                    <w:p w14:paraId="620E211E" w14:textId="5A809269" w:rsidR="00436EC9" w:rsidRPr="00F62334" w:rsidRDefault="00436EC9" w:rsidP="00436EC9">
                      <w:pPr>
                        <w:pStyle w:val="Beschriftung"/>
                        <w:rPr>
                          <w:noProof/>
                          <w:sz w:val="21"/>
                        </w:rPr>
                      </w:pPr>
                      <w:bookmarkStart w:id="563" w:name="_Toc125899297"/>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0E5A92">
                        <w:rPr>
                          <w:b/>
                          <w:bCs w:val="0"/>
                          <w:noProof/>
                        </w:rPr>
                        <w:t>40</w:t>
                      </w:r>
                      <w:r w:rsidRPr="00436EC9">
                        <w:rPr>
                          <w:b/>
                          <w:bCs w:val="0"/>
                        </w:rPr>
                        <w:fldChar w:fldCharType="end"/>
                      </w:r>
                      <w:r w:rsidRPr="00436EC9">
                        <w:rPr>
                          <w:b/>
                          <w:bCs w:val="0"/>
                        </w:rPr>
                        <w:t>:</w:t>
                      </w:r>
                      <w:r>
                        <w:t xml:space="preserve"> Vergleich der Lernkurven von Q-Learning, SARSA und </w:t>
                      </w:r>
                      <w:r w:rsidR="000A0DF7">
                        <w:t>E</w:t>
                      </w:r>
                      <w:del w:id="564" w:author="Sebastian Knopf" w:date="2023-01-31T09:21:00Z">
                        <w:r w:rsidR="00886B74" w:rsidDel="00FF1FD9">
                          <w:delText>xp</w:delText>
                        </w:r>
                      </w:del>
                      <w:r w:rsidR="000A0DF7">
                        <w:t>-</w:t>
                      </w:r>
                      <w:r>
                        <w:t>SARSA</w:t>
                      </w:r>
                      <w:bookmarkEnd w:id="563"/>
                    </w:p>
                  </w:txbxContent>
                </v:textbox>
                <w10:wrap type="topAndBottom" anchorx="margin"/>
              </v:shape>
            </w:pict>
          </mc:Fallback>
        </mc:AlternateContent>
      </w:r>
      <w:r w:rsidR="0052654E">
        <w:t>Im ersten Schritt werden die Lernkurven der drei ML-Algorithmen miteinander verglichen.</w:t>
      </w:r>
      <w:r w:rsidR="009D5301">
        <w:t xml:space="preserve"> Als Lernkurve wird in diesem Fall der durchschnittliche Gewinn je Episode betrachtet. Auf diesem Weg kann schnell abgelesen werden, wie schnell ein Algorithmus lernt, welches Gewinnmaximum er erzielt und wie stabil die Ergebnisse sind. Das folgende Diagramm zeigt die Lernkurven von Q-Learning, SARSA und Expected SARSA:</w:t>
      </w:r>
    </w:p>
    <w:p w14:paraId="30515D8C" w14:textId="18700285" w:rsidR="003105A9" w:rsidRDefault="000B1B14" w:rsidP="00B67F40">
      <w:r>
        <w:lastRenderedPageBreak/>
        <w:t>Es ist zu erkennen, dass alle drei Algorithmen in der Lage sind, ein stabiles Ergebnis auf ähnlichem Weg zu erreichen. Ab der 3000. Episode sind die Ergebnisse von Q-Learning, SARSA und Expected SARSA auf etwa gleich hohem Niveau. Während Q-Learning weitestgehend stabil bleibt, kommt es bei SARSA und Expected SARSA zu leichten Schwankungen, die durch die Exploration zu erklären sind.</w:t>
      </w:r>
      <w:r w:rsidR="00436EC9">
        <w:t xml:space="preserve"> </w:t>
      </w:r>
      <w:r w:rsidR="00C436BF">
        <w:t xml:space="preserve">Insgesamt lässt sich festhalten, dass </w:t>
      </w:r>
      <w:del w:id="565" w:author="Sebastian Knopf" w:date="2023-01-31T09:29:00Z">
        <w:r w:rsidR="00C436BF" w:rsidDel="007D408F">
          <w:delText xml:space="preserve">sowohl </w:delText>
        </w:r>
      </w:del>
      <w:r w:rsidR="00C436BF">
        <w:t xml:space="preserve">das </w:t>
      </w:r>
      <w:r w:rsidR="000A2275">
        <w:t>Gewinnlevel</w:t>
      </w:r>
      <w:ins w:id="566" w:author="Sebastian Knopf" w:date="2023-01-31T09:29:00Z">
        <w:r w:rsidR="007D408F">
          <w:t xml:space="preserve"> aller drei Algorithmen etwa gleich ist. Die Lerngeschwindigkeit ist bei SARSA und Expected SARSA deutlich höher.</w:t>
        </w:r>
      </w:ins>
      <w:del w:id="567" w:author="Sebastian Knopf" w:date="2023-01-31T09:29:00Z">
        <w:r w:rsidR="00C436BF" w:rsidDel="007D408F">
          <w:delText xml:space="preserve"> als auch die Lerngeschwindigkeit bei allen Algorithmen weitestgehend gleich sind.</w:delText>
        </w:r>
      </w:del>
    </w:p>
    <w:p w14:paraId="21B55A3C" w14:textId="2B36CDDE" w:rsidR="009D5301" w:rsidRDefault="003105A9" w:rsidP="00B67F40">
      <w:r w:rsidRPr="00436EC9">
        <w:rPr>
          <w:noProof/>
        </w:rPr>
        <w:drawing>
          <wp:anchor distT="0" distB="0" distL="114300" distR="114300" simplePos="0" relativeHeight="251744284" behindDoc="0" locked="0" layoutInCell="1" allowOverlap="1" wp14:anchorId="041B4CAF" wp14:editId="37F2BF6B">
            <wp:simplePos x="0" y="0"/>
            <wp:positionH relativeFrom="margin">
              <wp:align>right</wp:align>
            </wp:positionH>
            <wp:positionV relativeFrom="paragraph">
              <wp:posOffset>443865</wp:posOffset>
            </wp:positionV>
            <wp:extent cx="5570220" cy="3721100"/>
            <wp:effectExtent l="0" t="0" r="0" b="0"/>
            <wp:wrapTopAndBottom/>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570220" cy="3721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80" behindDoc="0" locked="0" layoutInCell="1" allowOverlap="1" wp14:anchorId="3F2E6AFD" wp14:editId="48C258F3">
                <wp:simplePos x="0" y="0"/>
                <wp:positionH relativeFrom="column">
                  <wp:posOffset>0</wp:posOffset>
                </wp:positionH>
                <wp:positionV relativeFrom="paragraph">
                  <wp:posOffset>4226560</wp:posOffset>
                </wp:positionV>
                <wp:extent cx="5578475" cy="635"/>
                <wp:effectExtent l="0" t="0" r="0" b="0"/>
                <wp:wrapTopAndBottom/>
                <wp:docPr id="207" name="Textfeld 207"/>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436F236C" w14:textId="1AC9F44D" w:rsidR="0010041C" w:rsidRPr="003F640D" w:rsidRDefault="0010041C" w:rsidP="0010041C">
                            <w:pPr>
                              <w:pStyle w:val="Beschriftung"/>
                              <w:rPr>
                                <w:noProof/>
                                <w:sz w:val="21"/>
                              </w:rPr>
                            </w:pPr>
                            <w:bookmarkStart w:id="568" w:name="_Toc125899298"/>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0E5A92">
                              <w:rPr>
                                <w:b/>
                                <w:bCs w:val="0"/>
                                <w:noProof/>
                              </w:rPr>
                              <w:t>41</w:t>
                            </w:r>
                            <w:r w:rsidRPr="0010041C">
                              <w:rPr>
                                <w:b/>
                                <w:bCs w:val="0"/>
                              </w:rPr>
                              <w:fldChar w:fldCharType="end"/>
                            </w:r>
                            <w:r w:rsidRPr="0010041C">
                              <w:rPr>
                                <w:b/>
                                <w:bCs w:val="0"/>
                              </w:rPr>
                              <w:t>:</w:t>
                            </w:r>
                            <w:r>
                              <w:t xml:space="preserve"> Detailansicht der Lernkurven von Q-Learning, SARSA und </w:t>
                            </w:r>
                            <w:proofErr w:type="spellStart"/>
                            <w:r w:rsidR="000A0DF7">
                              <w:t>E</w:t>
                            </w:r>
                            <w:r w:rsidR="00886B74">
                              <w:t>xp</w:t>
                            </w:r>
                            <w:proofErr w:type="spellEnd"/>
                            <w:r w:rsidR="000A0DF7">
                              <w:t>-</w:t>
                            </w:r>
                            <w:r>
                              <w:t>SARSA</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E6AFD" id="Textfeld 207" o:spid="_x0000_s1083" type="#_x0000_t202" style="position:absolute;left:0;text-align:left;margin-left:0;margin-top:332.8pt;width:439.25pt;height:.05pt;z-index:251748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" stroked="f">
                <v:textbox style="mso-fit-shape-to-text:t" inset="0,0,0,0">
                  <w:txbxContent>
                    <w:p w14:paraId="436F236C" w14:textId="1AC9F44D" w:rsidR="0010041C" w:rsidRPr="003F640D" w:rsidRDefault="0010041C" w:rsidP="0010041C">
                      <w:pPr>
                        <w:pStyle w:val="Beschriftung"/>
                        <w:rPr>
                          <w:noProof/>
                          <w:sz w:val="21"/>
                        </w:rPr>
                      </w:pPr>
                      <w:bookmarkStart w:id="569" w:name="_Toc125899298"/>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0E5A92">
                        <w:rPr>
                          <w:b/>
                          <w:bCs w:val="0"/>
                          <w:noProof/>
                        </w:rPr>
                        <w:t>41</w:t>
                      </w:r>
                      <w:r w:rsidRPr="0010041C">
                        <w:rPr>
                          <w:b/>
                          <w:bCs w:val="0"/>
                        </w:rPr>
                        <w:fldChar w:fldCharType="end"/>
                      </w:r>
                      <w:r w:rsidRPr="0010041C">
                        <w:rPr>
                          <w:b/>
                          <w:bCs w:val="0"/>
                        </w:rPr>
                        <w:t>:</w:t>
                      </w:r>
                      <w:r>
                        <w:t xml:space="preserve"> Detailansicht der Lernkurven von Q-Learning, SARSA und </w:t>
                      </w:r>
                      <w:proofErr w:type="spellStart"/>
                      <w:r w:rsidR="000A0DF7">
                        <w:t>E</w:t>
                      </w:r>
                      <w:r w:rsidR="00886B74">
                        <w:t>xp</w:t>
                      </w:r>
                      <w:proofErr w:type="spellEnd"/>
                      <w:r w:rsidR="000A0DF7">
                        <w:t>-</w:t>
                      </w:r>
                      <w:r>
                        <w:t>SARSA</w:t>
                      </w:r>
                      <w:bookmarkEnd w:id="569"/>
                    </w:p>
                  </w:txbxContent>
                </v:textbox>
                <w10:wrap type="topAndBottom"/>
              </v:shape>
            </w:pict>
          </mc:Fallback>
        </mc:AlternateContent>
      </w:r>
      <w:r w:rsidR="00436EC9">
        <w:t>In der nachfolgenden Detailansicht aus den ersten 2500 Episoden sind insbesondere bei der Lerngeschwindigkeit Unterschiede erkennbar:</w:t>
      </w:r>
    </w:p>
    <w:p w14:paraId="6DE3B62C" w14:textId="7F9BE25E" w:rsidR="00436EC9" w:rsidRDefault="00886B74" w:rsidP="00B67F40">
      <w:r>
        <w:t xml:space="preserve">Während Q-Learning direkt auf einem sehr hohen Gewinnlevel </w:t>
      </w:r>
      <w:del w:id="570" w:author="Sebastian Knopf" w:date="2023-01-31T09:29:00Z">
        <w:r w:rsidDel="007D408F">
          <w:delText>zu beginnen scheint</w:delText>
        </w:r>
      </w:del>
      <w:ins w:id="571" w:author="Sebastian Knopf" w:date="2023-01-31T09:29:00Z">
        <w:r w:rsidR="007D408F">
          <w:t>begi</w:t>
        </w:r>
      </w:ins>
      <w:ins w:id="572" w:author="Sebastian Knopf" w:date="2023-01-31T09:30:00Z">
        <w:r w:rsidR="007D408F">
          <w:t>nnt</w:t>
        </w:r>
      </w:ins>
      <w:r>
        <w:t xml:space="preserve">, starten SARSA und Expected SARSA </w:t>
      </w:r>
      <w:r w:rsidR="00537F3C">
        <w:t xml:space="preserve">auf einem deutlichen tieferen Gewinnlevel in den ersten Episoden. Dieses Verhalten ist durch die vergleichsweise hohe Exploration in SARSA und Expected SARSA zu erklären. Bezogen auf die Geschwindigkeit ist die Lernkurve bei SARSA und Expected SARSA hingegen auch steiler. </w:t>
      </w:r>
      <w:r w:rsidR="00595C52">
        <w:t xml:space="preserve">Die Exploration erklärt auch die starken Schwankungen im Vergleich zu Q-Learning. </w:t>
      </w:r>
      <w:r w:rsidR="000A2275">
        <w:t xml:space="preserve">Es zeigt sich, dass Q-Learning im Trainingsprozess einer stetigen Verbesserung gleicht, während SARSA und Expected SARSA zwar auch einen deutlich erkennbaren Lernfortschritt zeigen, allerdings wesentlich stärker Explorieren. Ab etwa </w:t>
      </w:r>
      <w:r w:rsidR="000A2275">
        <w:lastRenderedPageBreak/>
        <w:t xml:space="preserve">der </w:t>
      </w:r>
      <w:del w:id="573" w:author="Sebastian Knopf" w:date="2023-01-31T09:30:00Z">
        <w:r w:rsidR="000A2275" w:rsidDel="007D408F">
          <w:delText>600</w:delText>
        </w:r>
      </w:del>
      <w:ins w:id="574" w:author="Sebastian Knopf" w:date="2023-01-31T09:30:00Z">
        <w:r w:rsidR="007D408F">
          <w:t>200</w:t>
        </w:r>
      </w:ins>
      <w:r w:rsidR="000A2275">
        <w:t xml:space="preserve">. Episode erzeugen SARSA und Expected SARSA </w:t>
      </w:r>
      <w:del w:id="575" w:author="Sebastian Knopf" w:date="2023-01-31T09:30:00Z">
        <w:r w:rsidR="000A2275" w:rsidDel="007D408F">
          <w:delText xml:space="preserve">kurzfristig </w:delText>
        </w:r>
      </w:del>
      <w:r w:rsidR="000A2275">
        <w:t>schneller stabilere Ergebnisse als Q-Learning</w:t>
      </w:r>
      <w:ins w:id="576" w:author="Sebastian Knopf" w:date="2023-01-31T09:30:00Z">
        <w:r w:rsidR="007D408F">
          <w:t>.</w:t>
        </w:r>
      </w:ins>
      <w:del w:id="577" w:author="Sebastian Knopf" w:date="2023-01-31T09:30:00Z">
        <w:r w:rsidR="000A2275" w:rsidDel="007D408F">
          <w:delText>, dieser Unterschied ist aber eher unerheblich und könnte auch zufallsbedingt auftreten.</w:delText>
        </w:r>
      </w:del>
    </w:p>
    <w:p w14:paraId="5C338F81" w14:textId="35F4C65C" w:rsidR="000F0836" w:rsidRDefault="000F0836" w:rsidP="000F0836">
      <w:pPr>
        <w:pStyle w:val="berschrift2"/>
      </w:pPr>
      <w:bookmarkStart w:id="578" w:name="_Toc125899250"/>
      <w:r>
        <w:t>Vergleich der Aktionsbewertungen</w:t>
      </w:r>
      <w:bookmarkEnd w:id="578"/>
    </w:p>
    <w:p w14:paraId="0A6A75B1" w14:textId="32EDE151" w:rsidR="007D5F88" w:rsidRDefault="0042229A" w:rsidP="007D5F88">
      <w:r>
        <w:t xml:space="preserve">Die in der Q-Tabelle gespeicherten Bewertungen der einzelnen Aktionen geben den Gewinn an, welcher bei Ausführen einer Aktion erwartet werden kann. In diesem Unterkapitel werden die Aktionsbewertungen, die von den Algorithmen erzeugt wurden, </w:t>
      </w:r>
      <w:r w:rsidR="008F3D2E">
        <w:t>für die</w:t>
      </w:r>
      <w:r>
        <w:t xml:space="preserve"> Störfallszenarien </w:t>
      </w:r>
      <w:r w:rsidR="008F3D2E">
        <w:t xml:space="preserve">aus Kapitel </w:t>
      </w:r>
      <w:r w:rsidR="008F3D2E">
        <w:fldChar w:fldCharType="begin"/>
      </w:r>
      <w:r w:rsidR="008F3D2E">
        <w:instrText xml:space="preserve"> REF _Ref120178867 \r \h </w:instrText>
      </w:r>
      <w:r w:rsidR="008F3D2E">
        <w:fldChar w:fldCharType="separate"/>
      </w:r>
      <w:r w:rsidR="000E5A92">
        <w:t>3.1</w:t>
      </w:r>
      <w:r w:rsidR="008F3D2E">
        <w:fldChar w:fldCharType="end"/>
      </w:r>
      <w:r w:rsidR="008F3D2E">
        <w:t xml:space="preserve"> </w:t>
      </w:r>
      <w:r>
        <w:t>miteinander verglichen.</w:t>
      </w:r>
    </w:p>
    <w:p w14:paraId="5F8EE720" w14:textId="3288642B" w:rsidR="0042229A" w:rsidRDefault="0042229A" w:rsidP="007D5F88">
      <w:r>
        <w:t>Die erste Tabelle zeigt die Aktionsbewertungen aus dem Stadt-Szenario für die Stadtbuslinie 2:</w:t>
      </w:r>
    </w:p>
    <w:tbl>
      <w:tblPr>
        <w:tblStyle w:val="EinfacheTabelle2"/>
        <w:tblW w:w="0" w:type="auto"/>
        <w:tblLook w:val="04A0" w:firstRow="1" w:lastRow="0" w:firstColumn="1" w:lastColumn="0" w:noHBand="0" w:noVBand="1"/>
      </w:tblPr>
      <w:tblGrid>
        <w:gridCol w:w="2268"/>
        <w:gridCol w:w="1843"/>
        <w:gridCol w:w="1843"/>
        <w:gridCol w:w="2833"/>
      </w:tblGrid>
      <w:tr w:rsidR="0042229A" w14:paraId="12D3F14F" w14:textId="060A5901" w:rsidTr="008F3D2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57CC7ED6" w14:textId="0486D54E" w:rsidR="0042229A" w:rsidRPr="002E1BC0" w:rsidRDefault="0042229A" w:rsidP="0042229A">
            <w:r>
              <w:t>Aktion</w:t>
            </w:r>
          </w:p>
        </w:tc>
        <w:tc>
          <w:tcPr>
            <w:tcW w:w="1843" w:type="dxa"/>
            <w:tcBorders>
              <w:top w:val="single" w:sz="4" w:space="0" w:color="7F7F7F" w:themeColor="text1" w:themeTint="80"/>
            </w:tcBorders>
            <w:vAlign w:val="center"/>
          </w:tcPr>
          <w:p w14:paraId="5B2AC4FC" w14:textId="1A01D160" w:rsidR="0042229A" w:rsidRPr="002E1BC0" w:rsidRDefault="0042229A" w:rsidP="00233B71">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D3D5F3" w14:textId="4C9A2E87"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56054039" w14:textId="7DE542D3"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Expected SARSA</w:t>
            </w:r>
          </w:p>
        </w:tc>
      </w:tr>
      <w:tr w:rsidR="008F3D2E" w14:paraId="657C20E9" w14:textId="3D3CCCD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DD1D8B" w14:textId="4C90E8A3" w:rsidR="00233B71" w:rsidRPr="00E527C0" w:rsidRDefault="00233B71" w:rsidP="00233B71">
            <w:pPr>
              <w:jc w:val="left"/>
              <w:rPr>
                <w:rFonts w:ascii="Courier New" w:hAnsi="Courier New" w:cs="Courier New"/>
                <w:b w:val="0"/>
                <w:bCs w:val="0"/>
              </w:rPr>
            </w:pPr>
            <w:r>
              <w:rPr>
                <w:rFonts w:ascii="Courier New" w:hAnsi="Courier New" w:cs="Courier New"/>
                <w:b w:val="0"/>
                <w:bCs w:val="0"/>
              </w:rPr>
              <w:t>Keine Umleitung</w:t>
            </w:r>
          </w:p>
        </w:tc>
        <w:tc>
          <w:tcPr>
            <w:tcW w:w="1843" w:type="dxa"/>
            <w:shd w:val="clear" w:color="auto" w:fill="auto"/>
            <w:vAlign w:val="center"/>
          </w:tcPr>
          <w:p w14:paraId="28C34007" w14:textId="1F25146A"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-0,5950</w:t>
            </w:r>
          </w:p>
        </w:tc>
        <w:tc>
          <w:tcPr>
            <w:tcW w:w="1843" w:type="dxa"/>
            <w:shd w:val="clear" w:color="auto" w:fill="auto"/>
            <w:vAlign w:val="center"/>
          </w:tcPr>
          <w:p w14:paraId="53130A4F" w14:textId="41B6C91B"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shd w:val="clear" w:color="auto" w:fill="auto"/>
            <w:vAlign w:val="center"/>
          </w:tcPr>
          <w:p w14:paraId="608B3AD5" w14:textId="0A46AD58"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-1,3601</w:t>
            </w:r>
          </w:p>
        </w:tc>
      </w:tr>
      <w:tr w:rsidR="00233B71" w14:paraId="1999ACB7" w14:textId="62861433"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60778B6" w14:textId="4D71FAF1" w:rsidR="00233B71" w:rsidRPr="00E527C0" w:rsidRDefault="00233B71" w:rsidP="00233B71">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7AED7CD" w14:textId="6C8CF40E"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0,4660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6D5A378" w14:textId="1C4DF8A9"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CC1E2BC" w14:textId="5474BF3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r>
      <w:tr w:rsidR="00233B71" w14:paraId="64219C8A" w14:textId="6210CF08"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783A8C5" w14:textId="5A24FC1A" w:rsidR="00233B71" w:rsidRPr="008F3D2E" w:rsidRDefault="00233B71" w:rsidP="00233B71">
            <w:pPr>
              <w:jc w:val="left"/>
              <w:rPr>
                <w:rFonts w:ascii="Courier New" w:hAnsi="Courier New" w:cs="Courier New"/>
                <w:b w:val="0"/>
                <w:bCs w:val="0"/>
                <w:highlight w:val="lightGray"/>
              </w:rPr>
            </w:pPr>
            <w:r w:rsidRPr="008F3D2E">
              <w:rPr>
                <w:rFonts w:ascii="Courier New" w:hAnsi="Courier New" w:cs="Courier New"/>
                <w:b w:val="0"/>
                <w:bCs w:val="0"/>
                <w:highlight w:val="lightGray"/>
              </w:rPr>
              <w:t>Stadt #2</w:t>
            </w:r>
          </w:p>
        </w:tc>
        <w:tc>
          <w:tcPr>
            <w:tcW w:w="1843" w:type="dxa"/>
            <w:shd w:val="clear" w:color="auto" w:fill="auto"/>
            <w:vAlign w:val="center"/>
          </w:tcPr>
          <w:p w14:paraId="50EE618F" w14:textId="767BBD36"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1843" w:type="dxa"/>
            <w:shd w:val="clear" w:color="auto" w:fill="auto"/>
            <w:vAlign w:val="center"/>
          </w:tcPr>
          <w:p w14:paraId="240F0C6D" w14:textId="76493BCA"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2833" w:type="dxa"/>
            <w:shd w:val="clear" w:color="auto" w:fill="auto"/>
            <w:vAlign w:val="center"/>
          </w:tcPr>
          <w:p w14:paraId="39E33ED9" w14:textId="1DD88E4E"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r>
      <w:tr w:rsidR="00233B71" w14:paraId="7A8FF3F8" w14:textId="5843EFE5"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87F420E" w14:textId="170F695C"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51610D1" w14:textId="0416B1D6" w:rsidR="00233B71" w:rsidRPr="002E1BC0"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7C76FD0" w14:textId="7287B0C3"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1571A34" w14:textId="17D7FA5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r>
      <w:tr w:rsidR="00233B71" w14:paraId="133F7129" w14:textId="2C043E00"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F8F6D52" w14:textId="09570F5E"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#4</w:t>
            </w:r>
          </w:p>
        </w:tc>
        <w:tc>
          <w:tcPr>
            <w:tcW w:w="1843" w:type="dxa"/>
            <w:shd w:val="clear" w:color="auto" w:fill="auto"/>
            <w:vAlign w:val="center"/>
          </w:tcPr>
          <w:p w14:paraId="3C61E949" w14:textId="75B123E6"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0,6207</w:t>
            </w:r>
          </w:p>
        </w:tc>
        <w:tc>
          <w:tcPr>
            <w:tcW w:w="1843" w:type="dxa"/>
            <w:shd w:val="clear" w:color="auto" w:fill="auto"/>
            <w:vAlign w:val="center"/>
          </w:tcPr>
          <w:p w14:paraId="4410C9E3" w14:textId="5A9516C2"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c>
          <w:tcPr>
            <w:tcW w:w="2833" w:type="dxa"/>
            <w:shd w:val="clear" w:color="auto" w:fill="auto"/>
            <w:vAlign w:val="center"/>
          </w:tcPr>
          <w:p w14:paraId="39CB3DF9" w14:textId="53AB9154"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r>
      <w:tr w:rsidR="00233B71" w14:paraId="2D65CD44" w14:textId="197D772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3E4EAFE" w14:textId="6C97516F"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017D57D" w14:textId="27BB217F"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3F589A8A" w14:textId="2496FC4D"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50CB70" w14:textId="77F3266B"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E48D466" w14:textId="2D0AD18B"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5806DAA" w14:textId="34FFDF56"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#2</w:t>
            </w:r>
          </w:p>
        </w:tc>
        <w:tc>
          <w:tcPr>
            <w:tcW w:w="1843" w:type="dxa"/>
            <w:shd w:val="clear" w:color="auto" w:fill="auto"/>
            <w:vAlign w:val="center"/>
          </w:tcPr>
          <w:p w14:paraId="1AFBF092" w14:textId="5100D130"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-0,7809</w:t>
            </w:r>
          </w:p>
        </w:tc>
        <w:tc>
          <w:tcPr>
            <w:tcW w:w="1843" w:type="dxa"/>
            <w:shd w:val="clear" w:color="auto" w:fill="auto"/>
            <w:vAlign w:val="center"/>
          </w:tcPr>
          <w:p w14:paraId="04B83759" w14:textId="4F59D80F"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131589CE" w14:textId="4615CE15"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1B1E9D2B" w14:textId="231524D6"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B093235" w14:textId="70D460E4"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AD7FD57" w14:textId="2766064A" w:rsidR="00233B71" w:rsidRPr="002E1BC0"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-0,9544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072E4C9" w14:textId="44C2993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32DD8F" w14:textId="4D8FD52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89011FB"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B8E798D" w14:textId="23A6A841" w:rsidR="00233B71" w:rsidRDefault="00233B71" w:rsidP="00233B71">
            <w:pPr>
              <w:jc w:val="left"/>
              <w:rPr>
                <w:rFonts w:ascii="Courier New" w:hAnsi="Courier New" w:cs="Courier New"/>
                <w:b w:val="0"/>
                <w:bCs w:val="0"/>
              </w:rPr>
            </w:pPr>
            <w:r>
              <w:rPr>
                <w:rFonts w:ascii="Courier New" w:hAnsi="Courier New" w:cs="Courier New"/>
                <w:b w:val="0"/>
                <w:bCs w:val="0"/>
              </w:rPr>
              <w:t>Land #4</w:t>
            </w:r>
          </w:p>
        </w:tc>
        <w:tc>
          <w:tcPr>
            <w:tcW w:w="1843" w:type="dxa"/>
            <w:shd w:val="clear" w:color="auto" w:fill="auto"/>
            <w:vAlign w:val="center"/>
          </w:tcPr>
          <w:p w14:paraId="63D9EC63" w14:textId="100C154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-0,6198</w:t>
            </w:r>
          </w:p>
        </w:tc>
        <w:tc>
          <w:tcPr>
            <w:tcW w:w="1843" w:type="dxa"/>
            <w:shd w:val="clear" w:color="auto" w:fill="auto"/>
            <w:vAlign w:val="center"/>
          </w:tcPr>
          <w:p w14:paraId="3A4E8DD2" w14:textId="787D47D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72A394CB" w14:textId="21F1AEC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0D2F566"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111DC57" w14:textId="66609E17" w:rsidR="00233B71" w:rsidRDefault="00233B71" w:rsidP="00233B71">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53EA4CF" w14:textId="3A9941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F4583AB" w14:textId="793A1A62"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28D93BAC" w14:textId="4FCB1887"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58EFE4F"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F68915A" w14:textId="0342E439" w:rsidR="00233B71" w:rsidRDefault="00233B71" w:rsidP="00233B71">
            <w:pPr>
              <w:jc w:val="left"/>
              <w:rPr>
                <w:rFonts w:ascii="Courier New" w:hAnsi="Courier New" w:cs="Courier New"/>
                <w:b w:val="0"/>
                <w:bCs w:val="0"/>
              </w:rPr>
            </w:pPr>
            <w:r>
              <w:rPr>
                <w:rFonts w:ascii="Courier New" w:hAnsi="Courier New" w:cs="Courier New"/>
                <w:b w:val="0"/>
                <w:bCs w:val="0"/>
              </w:rPr>
              <w:t>Vorort #1</w:t>
            </w:r>
          </w:p>
        </w:tc>
        <w:tc>
          <w:tcPr>
            <w:tcW w:w="1843" w:type="dxa"/>
            <w:shd w:val="clear" w:color="auto" w:fill="auto"/>
            <w:vAlign w:val="center"/>
          </w:tcPr>
          <w:p w14:paraId="799CFB24" w14:textId="246622E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-0,8716</w:t>
            </w:r>
          </w:p>
        </w:tc>
        <w:tc>
          <w:tcPr>
            <w:tcW w:w="1843" w:type="dxa"/>
            <w:shd w:val="clear" w:color="auto" w:fill="auto"/>
            <w:vAlign w:val="center"/>
          </w:tcPr>
          <w:p w14:paraId="165B7EEE" w14:textId="4513179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4F2124D6" w14:textId="3D78E622"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8F3D2E" w14:paraId="067000B4"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7F85988" w14:textId="5442D2B6" w:rsidR="00233B71" w:rsidRDefault="00233B71" w:rsidP="00233B71">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D8F7712" w14:textId="7D55E3A9"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3D7BE04" w14:textId="087DBF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56A15613" w14:textId="6221803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6346661"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7D64EC6" w14:textId="713A8127" w:rsidR="00233B71" w:rsidRDefault="00233B71" w:rsidP="00233B71">
            <w:pPr>
              <w:jc w:val="left"/>
              <w:rPr>
                <w:rFonts w:ascii="Courier New" w:hAnsi="Courier New" w:cs="Courier New"/>
                <w:b w:val="0"/>
                <w:bCs w:val="0"/>
              </w:rPr>
            </w:pPr>
            <w:r>
              <w:rPr>
                <w:rFonts w:ascii="Courier New" w:hAnsi="Courier New" w:cs="Courier New"/>
                <w:b w:val="0"/>
                <w:bCs w:val="0"/>
              </w:rPr>
              <w:t>Vorort #3</w:t>
            </w:r>
          </w:p>
        </w:tc>
        <w:tc>
          <w:tcPr>
            <w:tcW w:w="1843" w:type="dxa"/>
            <w:shd w:val="clear" w:color="auto" w:fill="auto"/>
            <w:vAlign w:val="center"/>
          </w:tcPr>
          <w:p w14:paraId="6398CCEE" w14:textId="630BD23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-0,6564</w:t>
            </w:r>
          </w:p>
        </w:tc>
        <w:tc>
          <w:tcPr>
            <w:tcW w:w="1843" w:type="dxa"/>
            <w:shd w:val="clear" w:color="auto" w:fill="auto"/>
            <w:vAlign w:val="center"/>
          </w:tcPr>
          <w:p w14:paraId="77FABFD7" w14:textId="5B1BCC5B"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699EA532" w14:textId="3A3FA97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E3480B2"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AC5B610" w14:textId="087BC4F5" w:rsidR="00233B71" w:rsidRDefault="00233B71" w:rsidP="00233B71">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2DE65509" w14:textId="578D5423"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-0,8155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8591036" w14:textId="547BA2F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0BCFCE92" w14:textId="37556059" w:rsidR="00233B71" w:rsidRDefault="00233B71" w:rsidP="008F3D2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5778F0D" w14:textId="1FE37CCB" w:rsidR="0042229A" w:rsidRDefault="008F3D2E" w:rsidP="008F3D2E">
      <w:pPr>
        <w:pStyle w:val="Beschriftung"/>
      </w:pPr>
      <w:bookmarkStart w:id="579" w:name="_Toc125899307"/>
      <w:r w:rsidRPr="008F3D2E">
        <w:rPr>
          <w:b/>
          <w:bCs w:val="0"/>
        </w:rPr>
        <w:t xml:space="preserve">Tabelle </w:t>
      </w:r>
      <w:r w:rsidRPr="008F3D2E">
        <w:rPr>
          <w:b/>
          <w:bCs w:val="0"/>
        </w:rPr>
        <w:fldChar w:fldCharType="begin"/>
      </w:r>
      <w:r w:rsidRPr="008F3D2E">
        <w:rPr>
          <w:b/>
          <w:bCs w:val="0"/>
        </w:rPr>
        <w:instrText xml:space="preserve"> SEQ Tabelle \* ARABIC </w:instrText>
      </w:r>
      <w:r w:rsidRPr="008F3D2E">
        <w:rPr>
          <w:b/>
          <w:bCs w:val="0"/>
        </w:rPr>
        <w:fldChar w:fldCharType="separate"/>
      </w:r>
      <w:r w:rsidR="000E5A92">
        <w:rPr>
          <w:b/>
          <w:bCs w:val="0"/>
          <w:noProof/>
        </w:rPr>
        <w:t>3</w:t>
      </w:r>
      <w:r w:rsidRPr="008F3D2E">
        <w:rPr>
          <w:b/>
          <w:bCs w:val="0"/>
        </w:rPr>
        <w:fldChar w:fldCharType="end"/>
      </w:r>
      <w:r w:rsidRPr="008F3D2E">
        <w:rPr>
          <w:b/>
          <w:bCs w:val="0"/>
        </w:rPr>
        <w:t>:</w:t>
      </w:r>
      <w:r>
        <w:t xml:space="preserve"> Vergleich der Aktionsbewertungen für das Stadt-Szenario</w:t>
      </w:r>
      <w:r w:rsidR="00E45DD5">
        <w:t xml:space="preserve"> der Linie 2</w:t>
      </w:r>
      <w:bookmarkEnd w:id="579"/>
    </w:p>
    <w:p w14:paraId="6BC9833C" w14:textId="6B6BEE29" w:rsidR="008F3D2E" w:rsidRDefault="008F3D2E" w:rsidP="008F3D2E">
      <w:r>
        <w:t xml:space="preserve">Die </w:t>
      </w:r>
      <w:r w:rsidR="00144D4E">
        <w:t>geeigneten</w:t>
      </w:r>
      <w:r>
        <w:t xml:space="preserve"> Umleitung</w:t>
      </w:r>
      <w:r w:rsidR="00144D4E">
        <w:t>en</w:t>
      </w:r>
      <w:r>
        <w:t xml:space="preserve"> für das Stadtgebiet wurde</w:t>
      </w:r>
      <w:r w:rsidR="00144D4E">
        <w:t>n</w:t>
      </w:r>
      <w:r>
        <w:t xml:space="preserve"> von allen Algorithmen nahezu gleich bewertet. Bei </w:t>
      </w:r>
      <w:r w:rsidR="00144D4E">
        <w:t>der zweiten</w:t>
      </w:r>
      <w:r>
        <w:t xml:space="preserve"> Aktion handelt es sich tatsächlich um jene Umleitung, welche aus betrieblicher Sicht auch am günstigsten ist. Es werden lediglich zwei Haltestellen ausgelassen und der kürzeste Weg zum Wiederreichen des regulären Linienweges gewählt. Eine eventuelle Verspätung wird dadurch minimiert. Weiter fällt auf, dass die Streuung der Bewertungen bei den ungeeigneten Umleitungen bei SARSA und Expected SARSA im Vergleich zum Q-Learning </w:t>
      </w:r>
      <w:r>
        <w:lastRenderedPageBreak/>
        <w:t xml:space="preserve">deutlich größer ist. Zu begründen ist dies mit der Exploration in SARSA und Expected SARSA. Diese ist in Q-Learning nicht derart ausgeprägt, sodass beispielsweise die dritte Umleitung für das Stadtgebiet nie besucht und bewertet wurde. Die folgende Abbildung zeigt zum Abgleich den </w:t>
      </w:r>
      <w:r>
        <w:rPr>
          <w:noProof/>
        </w:rPr>
        <w:drawing>
          <wp:anchor distT="0" distB="0" distL="114300" distR="114300" simplePos="0" relativeHeight="251750428" behindDoc="0" locked="0" layoutInCell="1" allowOverlap="1" wp14:anchorId="249EE228" wp14:editId="023ACF71">
            <wp:simplePos x="0" y="0"/>
            <wp:positionH relativeFrom="margin">
              <wp:posOffset>0</wp:posOffset>
            </wp:positionH>
            <wp:positionV relativeFrom="paragraph">
              <wp:posOffset>631825</wp:posOffset>
            </wp:positionV>
            <wp:extent cx="5579745" cy="2178050"/>
            <wp:effectExtent l="0" t="0" r="1905" b="0"/>
            <wp:wrapTopAndBottom/>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2178050"/>
                    </a:xfrm>
                    <a:prstGeom prst="rect">
                      <a:avLst/>
                    </a:prstGeom>
                  </pic:spPr>
                </pic:pic>
              </a:graphicData>
            </a:graphic>
          </wp:anchor>
        </w:drawing>
      </w:r>
      <w:r>
        <w:rPr>
          <w:noProof/>
        </w:rPr>
        <mc:AlternateContent>
          <mc:Choice Requires="wps">
            <w:drawing>
              <wp:anchor distT="0" distB="0" distL="114300" distR="114300" simplePos="0" relativeHeight="251752476" behindDoc="0" locked="0" layoutInCell="1" allowOverlap="1" wp14:anchorId="13AAF6E7" wp14:editId="7F15CBDD">
                <wp:simplePos x="0" y="0"/>
                <wp:positionH relativeFrom="column">
                  <wp:posOffset>0</wp:posOffset>
                </wp:positionH>
                <wp:positionV relativeFrom="paragraph">
                  <wp:posOffset>2867144</wp:posOffset>
                </wp:positionV>
                <wp:extent cx="5579745" cy="635"/>
                <wp:effectExtent l="0" t="0" r="0" b="0"/>
                <wp:wrapTopAndBottom/>
                <wp:docPr id="209" name="Textfeld 20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984BD4" w14:textId="00C2338D" w:rsidR="008F3D2E" w:rsidRPr="00F45596" w:rsidRDefault="008F3D2E" w:rsidP="008F3D2E">
                            <w:pPr>
                              <w:pStyle w:val="Beschriftung"/>
                              <w:rPr>
                                <w:sz w:val="21"/>
                              </w:rPr>
                            </w:pPr>
                            <w:bookmarkStart w:id="580" w:name="_Toc125899299"/>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0E5A92">
                              <w:rPr>
                                <w:b/>
                                <w:bCs w:val="0"/>
                                <w:noProof/>
                              </w:rPr>
                              <w:t>42</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AF6E7" id="Textfeld 209" o:spid="_x0000_s1084" type="#_x0000_t202" style="position:absolute;left:0;text-align:left;margin-left:0;margin-top:225.75pt;width:439.35pt;height:.05pt;z-index:2517524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" stroked="f">
                <v:textbox style="mso-fit-shape-to-text:t" inset="0,0,0,0">
                  <w:txbxContent>
                    <w:p w14:paraId="79984BD4" w14:textId="00C2338D" w:rsidR="008F3D2E" w:rsidRPr="00F45596" w:rsidRDefault="008F3D2E" w:rsidP="008F3D2E">
                      <w:pPr>
                        <w:pStyle w:val="Beschriftung"/>
                        <w:rPr>
                          <w:sz w:val="21"/>
                        </w:rPr>
                      </w:pPr>
                      <w:bookmarkStart w:id="581" w:name="_Toc125899299"/>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0E5A92">
                        <w:rPr>
                          <w:b/>
                          <w:bCs w:val="0"/>
                          <w:noProof/>
                        </w:rPr>
                        <w:t>42</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581"/>
                    </w:p>
                  </w:txbxContent>
                </v:textbox>
                <w10:wrap type="topAndBottom"/>
              </v:shape>
            </w:pict>
          </mc:Fallback>
        </mc:AlternateContent>
      </w:r>
      <w:r>
        <w:t>Regelfahrweg</w:t>
      </w:r>
      <w:r w:rsidR="00144D4E">
        <w:t xml:space="preserve"> in blau</w:t>
      </w:r>
      <w:r>
        <w:t xml:space="preserve"> und den gewählten Umleitungsfahrweg</w:t>
      </w:r>
      <w:r w:rsidR="00144D4E">
        <w:t xml:space="preserve"> in rot</w:t>
      </w:r>
      <w:r>
        <w:t>:</w:t>
      </w:r>
    </w:p>
    <w:p w14:paraId="03BD7717" w14:textId="1F946D3E" w:rsidR="008F3D2E" w:rsidRDefault="00BC0665" w:rsidP="008F3D2E">
      <w:r>
        <w:t>Zusammenfassend lässt sich festhalten, dass alle Algorithmen in der Lage sind, den optimalen Umleitungsfahrweg für das Stadt-Szenario zu ermitteln, wenngleich Q-Learning eine zu geringe Exploration zeigt.</w:t>
      </w:r>
    </w:p>
    <w:p w14:paraId="1C2FB4D3" w14:textId="7EDF5C05" w:rsidR="00BC0665" w:rsidRDefault="00BC0665" w:rsidP="008F3D2E">
      <w:r>
        <w:t>Die nächste Tabelle zeigt die Aktionsbewertungen für das Land-Szenario für die Regionalbuslinie 743:</w:t>
      </w:r>
    </w:p>
    <w:tbl>
      <w:tblPr>
        <w:tblStyle w:val="EinfacheTabelle2"/>
        <w:tblW w:w="0" w:type="auto"/>
        <w:tblLook w:val="04A0" w:firstRow="1" w:lastRow="0" w:firstColumn="1" w:lastColumn="0" w:noHBand="0" w:noVBand="1"/>
      </w:tblPr>
      <w:tblGrid>
        <w:gridCol w:w="2268"/>
        <w:gridCol w:w="1843"/>
        <w:gridCol w:w="1843"/>
        <w:gridCol w:w="2833"/>
      </w:tblGrid>
      <w:tr w:rsidR="00BC0665" w14:paraId="62C3637D" w14:textId="77777777" w:rsidTr="00B841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66BBB68" w14:textId="77777777" w:rsidR="00BC0665" w:rsidRPr="002E1BC0" w:rsidRDefault="00BC0665" w:rsidP="00130BDD">
            <w:r>
              <w:t>Aktion</w:t>
            </w:r>
          </w:p>
        </w:tc>
        <w:tc>
          <w:tcPr>
            <w:tcW w:w="1843" w:type="dxa"/>
            <w:tcBorders>
              <w:top w:val="single" w:sz="4" w:space="0" w:color="7F7F7F" w:themeColor="text1" w:themeTint="80"/>
            </w:tcBorders>
            <w:vAlign w:val="center"/>
          </w:tcPr>
          <w:p w14:paraId="4E017EB0" w14:textId="77777777" w:rsidR="00BC0665" w:rsidRPr="002E1BC0" w:rsidRDefault="00BC0665"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2A661415"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91D43EB"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84136" w14:paraId="62E173A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CC996F"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50272E29" w14:textId="69B35A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-0,5044</w:t>
            </w:r>
          </w:p>
        </w:tc>
        <w:tc>
          <w:tcPr>
            <w:tcW w:w="1843" w:type="dxa"/>
            <w:tcBorders>
              <w:left w:val="nil"/>
              <w:right w:val="nil"/>
            </w:tcBorders>
            <w:shd w:val="clear" w:color="auto" w:fill="auto"/>
            <w:vAlign w:val="center"/>
          </w:tcPr>
          <w:p w14:paraId="0A22B809" w14:textId="6E92CBE3"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tcBorders>
              <w:left w:val="nil"/>
              <w:right w:val="nil"/>
            </w:tcBorders>
            <w:shd w:val="clear" w:color="auto" w:fill="auto"/>
            <w:vAlign w:val="center"/>
          </w:tcPr>
          <w:p w14:paraId="70FADC47" w14:textId="174D3E69"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-1,0709</w:t>
            </w:r>
          </w:p>
        </w:tc>
      </w:tr>
      <w:tr w:rsidR="00B84136" w14:paraId="4BE194D0"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E1F6C44"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689644B" w14:textId="45105BE3"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-0,6234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FD940D4" w14:textId="2011526B"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8C59B" w14:textId="6011196C"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1148C795"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816D0AC" w14:textId="77777777" w:rsidR="00B84136" w:rsidRPr="00CA6DA9" w:rsidRDefault="00B84136" w:rsidP="00B84136">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0E50198C" w14:textId="7940A026"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-0,4434</w:t>
            </w:r>
          </w:p>
        </w:tc>
        <w:tc>
          <w:tcPr>
            <w:tcW w:w="1843" w:type="dxa"/>
            <w:tcBorders>
              <w:left w:val="nil"/>
              <w:right w:val="nil"/>
            </w:tcBorders>
            <w:shd w:val="clear" w:color="auto" w:fill="auto"/>
            <w:vAlign w:val="center"/>
          </w:tcPr>
          <w:p w14:paraId="31F0D924" w14:textId="7D5E73B8"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FC70647" w14:textId="7587F1DC"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02CC2DF5"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01D6749"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3103249" w14:textId="3FCB1F21" w:rsidR="00B84136" w:rsidRPr="002E1BC0"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-0,4677</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660165" w14:textId="435A1EB8"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5068AB" w14:textId="4704BB61"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6A294C0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E0BCE91"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56008437" w14:textId="4D65F95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-0,4398</w:t>
            </w:r>
          </w:p>
        </w:tc>
        <w:tc>
          <w:tcPr>
            <w:tcW w:w="1843" w:type="dxa"/>
            <w:tcBorders>
              <w:left w:val="nil"/>
              <w:right w:val="nil"/>
            </w:tcBorders>
            <w:shd w:val="clear" w:color="auto" w:fill="auto"/>
            <w:vAlign w:val="center"/>
          </w:tcPr>
          <w:p w14:paraId="6CDD2657" w14:textId="7834EAB5"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B14DB2D" w14:textId="745395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5C05E9C7"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D576E8E" w14:textId="77777777" w:rsidR="00B84136" w:rsidRPr="00144D4E" w:rsidRDefault="00B84136" w:rsidP="00B84136">
            <w:pPr>
              <w:jc w:val="left"/>
              <w:rPr>
                <w:rFonts w:ascii="Courier New" w:hAnsi="Courier New" w:cs="Courier New"/>
                <w:b w:val="0"/>
                <w:bCs w:val="0"/>
                <w:highlight w:val="lightGray"/>
              </w:rPr>
            </w:pPr>
            <w:r w:rsidRPr="00144D4E">
              <w:rPr>
                <w:rFonts w:ascii="Courier New" w:hAnsi="Courier New" w:cs="Courier New"/>
                <w:b w:val="0"/>
                <w:bCs w:val="0"/>
                <w:highlight w:val="lightGray"/>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E3923A4" w14:textId="19B61F19"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1190D30" w14:textId="27089F33"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91BD6A3" w14:textId="1F4ED17F"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r>
      <w:tr w:rsidR="00B84136" w14:paraId="06C1C91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9E66AD5"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479D4AAA" w14:textId="62933E9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1843" w:type="dxa"/>
            <w:tcBorders>
              <w:left w:val="nil"/>
              <w:right w:val="nil"/>
            </w:tcBorders>
            <w:shd w:val="clear" w:color="auto" w:fill="auto"/>
            <w:vAlign w:val="center"/>
          </w:tcPr>
          <w:p w14:paraId="78463B10" w14:textId="72E7E432"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2833" w:type="dxa"/>
            <w:tcBorders>
              <w:left w:val="nil"/>
              <w:right w:val="nil"/>
            </w:tcBorders>
            <w:shd w:val="clear" w:color="auto" w:fill="auto"/>
            <w:vAlign w:val="center"/>
          </w:tcPr>
          <w:p w14:paraId="3954D6D0" w14:textId="003159BB"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r>
      <w:tr w:rsidR="00B84136" w14:paraId="5F9B5C3F"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34C8E43"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AFA7370" w14:textId="024A32E1" w:rsidR="00B84136" w:rsidRPr="002E1BC0"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52B5406" w14:textId="41AB04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4336D4" w14:textId="6B0E03D1"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-1,2017</w:t>
            </w:r>
          </w:p>
        </w:tc>
      </w:tr>
      <w:tr w:rsidR="00B84136" w14:paraId="57FDA18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62ED90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#4</w:t>
            </w:r>
          </w:p>
        </w:tc>
        <w:tc>
          <w:tcPr>
            <w:tcW w:w="1843" w:type="dxa"/>
            <w:tcBorders>
              <w:left w:val="nil"/>
              <w:right w:val="nil"/>
            </w:tcBorders>
            <w:shd w:val="clear" w:color="auto" w:fill="auto"/>
            <w:vAlign w:val="center"/>
          </w:tcPr>
          <w:p w14:paraId="2E495403" w14:textId="315B2B10"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4E28C8D6" w14:textId="57F5D77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0DAD9A1A" w14:textId="1A60A79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-1,2018</w:t>
            </w:r>
          </w:p>
        </w:tc>
      </w:tr>
      <w:tr w:rsidR="00B84136" w14:paraId="462B8EFA"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82B6A5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49BC726" w14:textId="00BD93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-1,2480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33EF73" w14:textId="4D31C70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75BEF5" w14:textId="5938979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-1,2031</w:t>
            </w:r>
          </w:p>
        </w:tc>
      </w:tr>
      <w:tr w:rsidR="00B84136" w14:paraId="035BC9C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8DBB9"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24B205F3" w14:textId="41625F81"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-0,5738</w:t>
            </w:r>
          </w:p>
        </w:tc>
        <w:tc>
          <w:tcPr>
            <w:tcW w:w="1843" w:type="dxa"/>
            <w:tcBorders>
              <w:left w:val="nil"/>
              <w:right w:val="nil"/>
            </w:tcBorders>
            <w:shd w:val="clear" w:color="auto" w:fill="auto"/>
            <w:vAlign w:val="center"/>
          </w:tcPr>
          <w:p w14:paraId="5C9B0887" w14:textId="164AFE33"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42A3074C" w14:textId="59D3BC69"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-1,2033</w:t>
            </w:r>
          </w:p>
        </w:tc>
      </w:tr>
      <w:tr w:rsidR="00B84136" w14:paraId="572A19D3"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359731E"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9A24833" w14:textId="50138E57"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-0,6310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1B8A191" w14:textId="0B0EEB9C"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31B3E19" w14:textId="58A9127E"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-1,2034</w:t>
            </w:r>
          </w:p>
        </w:tc>
      </w:tr>
      <w:tr w:rsidR="00B84136" w14:paraId="334E1FD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52D9E34"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421AEF9B" w14:textId="0C30BEC6"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1E66E86C" w14:textId="160342FD"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6CEF4C47" w14:textId="6EFB784A"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-1,2110</w:t>
            </w:r>
          </w:p>
        </w:tc>
      </w:tr>
      <w:tr w:rsidR="00B84136" w14:paraId="4C0207F4"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728C2F0" w14:textId="77777777" w:rsidR="00B84136" w:rsidRDefault="00B84136" w:rsidP="00B84136">
            <w:pPr>
              <w:jc w:val="left"/>
              <w:rPr>
                <w:rFonts w:ascii="Courier New" w:hAnsi="Courier New" w:cs="Courier New"/>
                <w:b w:val="0"/>
                <w:bCs w:val="0"/>
              </w:rPr>
            </w:pPr>
            <w:r>
              <w:rPr>
                <w:rFonts w:ascii="Courier New" w:hAnsi="Courier New" w:cs="Courier New"/>
                <w:b w:val="0"/>
                <w:bCs w:val="0"/>
              </w:rPr>
              <w:lastRenderedPageBreak/>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CB5BBC" w14:textId="55C898D4"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18B2061" w14:textId="7743220F"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65DDFD" w14:textId="456C06E5" w:rsidR="00B84136" w:rsidRDefault="00B84136" w:rsidP="00144D4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-1,2148</w:t>
            </w:r>
          </w:p>
        </w:tc>
      </w:tr>
    </w:tbl>
    <w:p w14:paraId="59DA2220" w14:textId="48A488BE" w:rsidR="00BC0665" w:rsidRDefault="00144D4E" w:rsidP="00144D4E">
      <w:pPr>
        <w:pStyle w:val="Beschriftung"/>
      </w:pPr>
      <w:bookmarkStart w:id="582" w:name="_Toc125899308"/>
      <w:r w:rsidRPr="00144D4E">
        <w:rPr>
          <w:b/>
          <w:bCs w:val="0"/>
        </w:rPr>
        <w:t xml:space="preserve">Tabelle </w:t>
      </w:r>
      <w:r w:rsidRPr="00144D4E">
        <w:rPr>
          <w:b/>
          <w:bCs w:val="0"/>
        </w:rPr>
        <w:fldChar w:fldCharType="begin"/>
      </w:r>
      <w:r w:rsidRPr="00144D4E">
        <w:rPr>
          <w:b/>
          <w:bCs w:val="0"/>
        </w:rPr>
        <w:instrText xml:space="preserve"> SEQ Tabelle \* ARABIC </w:instrText>
      </w:r>
      <w:r w:rsidRPr="00144D4E">
        <w:rPr>
          <w:b/>
          <w:bCs w:val="0"/>
        </w:rPr>
        <w:fldChar w:fldCharType="separate"/>
      </w:r>
      <w:r w:rsidR="000E5A92">
        <w:rPr>
          <w:b/>
          <w:bCs w:val="0"/>
          <w:noProof/>
        </w:rPr>
        <w:t>4</w:t>
      </w:r>
      <w:r w:rsidRPr="00144D4E">
        <w:rPr>
          <w:b/>
          <w:bCs w:val="0"/>
        </w:rPr>
        <w:fldChar w:fldCharType="end"/>
      </w:r>
      <w:r w:rsidRPr="00144D4E">
        <w:rPr>
          <w:b/>
          <w:bCs w:val="0"/>
        </w:rPr>
        <w:t>:</w:t>
      </w:r>
      <w:r>
        <w:t xml:space="preserve"> Vergleich der Aktionsbewertungen für das Land-Szenario der </w:t>
      </w:r>
      <w:r w:rsidR="00E45DD5">
        <w:t>L</w:t>
      </w:r>
      <w:r>
        <w:t>in</w:t>
      </w:r>
      <w:r w:rsidR="00E45DD5">
        <w:t>i</w:t>
      </w:r>
      <w:r>
        <w:t>e 74</w:t>
      </w:r>
      <w:r w:rsidR="00E45DD5">
        <w:t>3</w:t>
      </w:r>
      <w:bookmarkEnd w:id="582"/>
    </w:p>
    <w:p w14:paraId="21122770" w14:textId="777A2927" w:rsidR="00144D4E" w:rsidRDefault="00144D4E" w:rsidP="00144D4E">
      <w:r>
        <w:rPr>
          <w:noProof/>
        </w:rPr>
        <mc:AlternateContent>
          <mc:Choice Requires="wps">
            <w:drawing>
              <wp:anchor distT="0" distB="0" distL="114300" distR="114300" simplePos="0" relativeHeight="251756572" behindDoc="0" locked="0" layoutInCell="1" allowOverlap="1" wp14:anchorId="57914CF8" wp14:editId="130DE67A">
                <wp:simplePos x="0" y="0"/>
                <wp:positionH relativeFrom="column">
                  <wp:posOffset>0</wp:posOffset>
                </wp:positionH>
                <wp:positionV relativeFrom="paragraph">
                  <wp:posOffset>3808095</wp:posOffset>
                </wp:positionV>
                <wp:extent cx="5579745" cy="635"/>
                <wp:effectExtent l="0" t="0" r="0" b="0"/>
                <wp:wrapTopAndBottom/>
                <wp:docPr id="211" name="Textfeld 21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4E6A80" w14:textId="38CB13C2" w:rsidR="00144D4E" w:rsidRPr="00F27044" w:rsidRDefault="00144D4E" w:rsidP="00144D4E">
                            <w:pPr>
                              <w:pStyle w:val="Beschriftung"/>
                              <w:rPr>
                                <w:noProof/>
                                <w:sz w:val="21"/>
                              </w:rPr>
                            </w:pPr>
                            <w:bookmarkStart w:id="583" w:name="_Toc125899300"/>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0E5A92">
                              <w:rPr>
                                <w:b/>
                                <w:bCs w:val="0"/>
                                <w:noProof/>
                              </w:rPr>
                              <w:t>43</w:t>
                            </w:r>
                            <w:r w:rsidRPr="00144D4E">
                              <w:rPr>
                                <w:b/>
                                <w:bCs w:val="0"/>
                              </w:rPr>
                              <w:fldChar w:fldCharType="end"/>
                            </w:r>
                            <w:r w:rsidRPr="00144D4E">
                              <w:rPr>
                                <w:b/>
                                <w:bCs w:val="0"/>
                              </w:rPr>
                              <w:t>:</w:t>
                            </w:r>
                            <w:r>
                              <w:t xml:space="preserve"> Optimale Umleitung der Linie 743 im Land-Szenario</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14CF8" id="Textfeld 211" o:spid="_x0000_s1085" type="#_x0000_t202" style="position:absolute;left:0;text-align:left;margin-left:0;margin-top:299.85pt;width:439.35pt;height:.05pt;z-index:2517565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" stroked="f">
                <v:textbox style="mso-fit-shape-to-text:t" inset="0,0,0,0">
                  <w:txbxContent>
                    <w:p w14:paraId="7C4E6A80" w14:textId="38CB13C2" w:rsidR="00144D4E" w:rsidRPr="00F27044" w:rsidRDefault="00144D4E" w:rsidP="00144D4E">
                      <w:pPr>
                        <w:pStyle w:val="Beschriftung"/>
                        <w:rPr>
                          <w:noProof/>
                          <w:sz w:val="21"/>
                        </w:rPr>
                      </w:pPr>
                      <w:bookmarkStart w:id="584" w:name="_Toc125899300"/>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0E5A92">
                        <w:rPr>
                          <w:b/>
                          <w:bCs w:val="0"/>
                          <w:noProof/>
                        </w:rPr>
                        <w:t>43</w:t>
                      </w:r>
                      <w:r w:rsidRPr="00144D4E">
                        <w:rPr>
                          <w:b/>
                          <w:bCs w:val="0"/>
                        </w:rPr>
                        <w:fldChar w:fldCharType="end"/>
                      </w:r>
                      <w:r w:rsidRPr="00144D4E">
                        <w:rPr>
                          <w:b/>
                          <w:bCs w:val="0"/>
                        </w:rPr>
                        <w:t>:</w:t>
                      </w:r>
                      <w:r>
                        <w:t xml:space="preserve"> Optimale Umleitung der Linie 743 im Land-Szenario</w:t>
                      </w:r>
                      <w:bookmarkEnd w:id="584"/>
                    </w:p>
                  </w:txbxContent>
                </v:textbox>
                <w10:wrap type="topAndBottom"/>
              </v:shape>
            </w:pict>
          </mc:Fallback>
        </mc:AlternateContent>
      </w:r>
      <w:r>
        <w:rPr>
          <w:noProof/>
        </w:rPr>
        <w:drawing>
          <wp:anchor distT="0" distB="0" distL="114300" distR="114300" simplePos="0" relativeHeight="251754524" behindDoc="0" locked="0" layoutInCell="1" allowOverlap="1" wp14:anchorId="21DE0A00" wp14:editId="4D46D853">
            <wp:simplePos x="0" y="0"/>
            <wp:positionH relativeFrom="margin">
              <wp:align>left</wp:align>
            </wp:positionH>
            <wp:positionV relativeFrom="paragraph">
              <wp:posOffset>1110748</wp:posOffset>
            </wp:positionV>
            <wp:extent cx="5579745" cy="2640330"/>
            <wp:effectExtent l="0" t="0" r="1905" b="7620"/>
            <wp:wrapTopAndBottom/>
            <wp:docPr id="210" name="Grafik 2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fik 210" descr="Ein Bild, das Karte enthält.&#10;&#10;Automatisch generierte Beschreibung"/>
                    <pic:cNvPicPr/>
                  </pic:nvPicPr>
                  <pic:blipFill>
                    <a:blip r:embed="rId118"/>
                    <a:stretch>
                      <a:fillRect/>
                    </a:stretch>
                  </pic:blipFill>
                  <pic:spPr>
                    <a:xfrm>
                      <a:off x="0" y="0"/>
                      <a:ext cx="5579745" cy="2640330"/>
                    </a:xfrm>
                    <a:prstGeom prst="rect">
                      <a:avLst/>
                    </a:prstGeom>
                  </pic:spPr>
                </pic:pic>
              </a:graphicData>
            </a:graphic>
          </wp:anchor>
        </w:drawing>
      </w:r>
      <w:r>
        <w:t xml:space="preserve">Auch in diesem Fall werden alle geeigneten Umleitungsfahrwege von den Algorithmen gleich gut bewertet. Korrekterweise wurde auch die erste Umleitung für das Überlandszenario für die Linie 743 gewählt. Dies entspricht dem kürzesten Fahrweg, es wird lediglich eine Haltestelle ausgelassen. Die folgende Abbildung zeigt zum Abgleich den Regelfahrweg in </w:t>
      </w:r>
      <w:r w:rsidR="005B53C7">
        <w:t>orange</w:t>
      </w:r>
      <w:r>
        <w:t xml:space="preserve"> und den gewählten Umleitungsfahrweg in rot:</w:t>
      </w:r>
    </w:p>
    <w:p w14:paraId="1D65B8AD" w14:textId="1F040591" w:rsidR="00144D4E" w:rsidRDefault="00144D4E" w:rsidP="00144D4E">
      <w:r>
        <w:t>Auch hier lässt sich festhalten, dass alle Algorithmen in der Lage sind, den optimalen Umleitungsfahrweg für das Land-Szenario zu ermitteln. Die stärkere Exploration führt bei SARSA und Expected SARSA wie erwartet hier zum eindeutigeren Ergebnis.</w:t>
      </w:r>
    </w:p>
    <w:p w14:paraId="4302B08A" w14:textId="77777777" w:rsidR="00144D4E" w:rsidRDefault="00144D4E">
      <w:pPr>
        <w:jc w:val="left"/>
      </w:pPr>
      <w:r>
        <w:br w:type="page"/>
      </w:r>
    </w:p>
    <w:p w14:paraId="78564AB0" w14:textId="149569A6" w:rsidR="00144D4E" w:rsidRDefault="00144D4E" w:rsidP="00144D4E">
      <w:r>
        <w:lastRenderedPageBreak/>
        <w:t>Die zweite Tabelle aus dem Land-Szenario zeigt die Aktionsbewertung für die Regionalbuslinie 744:</w:t>
      </w:r>
    </w:p>
    <w:tbl>
      <w:tblPr>
        <w:tblStyle w:val="EinfacheTabelle2"/>
        <w:tblW w:w="0" w:type="auto"/>
        <w:tblLook w:val="04A0" w:firstRow="1" w:lastRow="0" w:firstColumn="1" w:lastColumn="0" w:noHBand="0" w:noVBand="1"/>
      </w:tblPr>
      <w:tblGrid>
        <w:gridCol w:w="2268"/>
        <w:gridCol w:w="1843"/>
        <w:gridCol w:w="1843"/>
        <w:gridCol w:w="2833"/>
      </w:tblGrid>
      <w:tr w:rsidR="00AB2409" w14:paraId="679B10A2" w14:textId="77777777" w:rsidTr="00AB240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401DD78" w14:textId="77777777" w:rsidR="00144D4E" w:rsidRPr="002E1BC0" w:rsidRDefault="00144D4E" w:rsidP="00130BDD">
            <w:r>
              <w:t>Aktion</w:t>
            </w:r>
          </w:p>
        </w:tc>
        <w:tc>
          <w:tcPr>
            <w:tcW w:w="1843" w:type="dxa"/>
            <w:tcBorders>
              <w:top w:val="single" w:sz="4" w:space="0" w:color="7F7F7F" w:themeColor="text1" w:themeTint="80"/>
            </w:tcBorders>
            <w:vAlign w:val="center"/>
          </w:tcPr>
          <w:p w14:paraId="369A203B" w14:textId="77777777" w:rsidR="00144D4E" w:rsidRPr="002E1BC0" w:rsidRDefault="00144D4E"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51D356E4"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33B95267"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AB2409" w14:paraId="1CF21B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2DA012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06BEB85" w14:textId="4D2ED8F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-0,1600</w:t>
            </w:r>
          </w:p>
        </w:tc>
        <w:tc>
          <w:tcPr>
            <w:tcW w:w="1843" w:type="dxa"/>
            <w:tcBorders>
              <w:left w:val="nil"/>
              <w:right w:val="nil"/>
            </w:tcBorders>
            <w:shd w:val="clear" w:color="auto" w:fill="auto"/>
            <w:vAlign w:val="center"/>
          </w:tcPr>
          <w:p w14:paraId="073734CC" w14:textId="1276DE9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-0,5993</w:t>
            </w:r>
          </w:p>
        </w:tc>
        <w:tc>
          <w:tcPr>
            <w:tcW w:w="2833" w:type="dxa"/>
            <w:tcBorders>
              <w:left w:val="nil"/>
              <w:right w:val="nil"/>
            </w:tcBorders>
            <w:shd w:val="clear" w:color="auto" w:fill="auto"/>
            <w:vAlign w:val="center"/>
          </w:tcPr>
          <w:p w14:paraId="6BF123AA" w14:textId="71156809"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-1,3223</w:t>
            </w:r>
          </w:p>
        </w:tc>
      </w:tr>
      <w:tr w:rsidR="00AB2409" w14:paraId="5651830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F11445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785B62" w14:textId="3C451D31"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-0,1503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8568FE6" w14:textId="6D230F1A"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BDB4777" w14:textId="3165BD94"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3B63D0"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DC6C5" w14:textId="77777777" w:rsidR="00AB2409" w:rsidRPr="00CA6DA9" w:rsidRDefault="00AB2409" w:rsidP="00AB2409">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615F31C1" w14:textId="117785D0"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-0,3500</w:t>
            </w:r>
          </w:p>
        </w:tc>
        <w:tc>
          <w:tcPr>
            <w:tcW w:w="1843" w:type="dxa"/>
            <w:tcBorders>
              <w:left w:val="nil"/>
              <w:right w:val="nil"/>
            </w:tcBorders>
            <w:shd w:val="clear" w:color="auto" w:fill="auto"/>
            <w:vAlign w:val="center"/>
          </w:tcPr>
          <w:p w14:paraId="1C04B02D" w14:textId="2D00F738"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AE779DF" w14:textId="6BDD6B9C"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7E2BCECC"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A70E986"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8BB6DAF" w14:textId="5875290A" w:rsidR="00AB2409" w:rsidRPr="002E1BC0"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-0,5861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6B884C" w14:textId="1BCD4E1F"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D58AE83" w14:textId="1EC3DE03"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AA04A1"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1A96802"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0B081755" w14:textId="49E5E9B2"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-1,2400</w:t>
            </w:r>
          </w:p>
        </w:tc>
        <w:tc>
          <w:tcPr>
            <w:tcW w:w="1843" w:type="dxa"/>
            <w:tcBorders>
              <w:left w:val="nil"/>
              <w:right w:val="nil"/>
            </w:tcBorders>
            <w:shd w:val="clear" w:color="auto" w:fill="auto"/>
            <w:vAlign w:val="center"/>
          </w:tcPr>
          <w:p w14:paraId="5073BC12" w14:textId="72F3C27C"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0302CE1E" w14:textId="1A95C412"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3B752C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806305" w14:textId="77777777" w:rsidR="00AB2409" w:rsidRPr="00144D4E" w:rsidRDefault="00AB2409" w:rsidP="00AB2409">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6368B8" w14:textId="6A6CCB13"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6B533A3" w14:textId="1CFA7C06"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08AB10E" w14:textId="2603EFB4"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78E496D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AF09840"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7B0DD345" w14:textId="7357B7E1"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-0,4704</w:t>
            </w:r>
          </w:p>
        </w:tc>
        <w:tc>
          <w:tcPr>
            <w:tcW w:w="1843" w:type="dxa"/>
            <w:tcBorders>
              <w:left w:val="nil"/>
              <w:right w:val="nil"/>
            </w:tcBorders>
            <w:shd w:val="clear" w:color="auto" w:fill="auto"/>
            <w:vAlign w:val="center"/>
          </w:tcPr>
          <w:p w14:paraId="5C6F005E" w14:textId="4330BF3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296DEB32" w14:textId="02F64E2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0160B82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47C4A83"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F4386A3" w14:textId="3AA0EC3C" w:rsidR="00AB2409" w:rsidRPr="002E1BC0"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10F94" w14:textId="1C5F913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0F7DFA" w14:textId="79719639"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r>
      <w:tr w:rsidR="00AB2409" w14:paraId="62C2D5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685DCA6" w14:textId="77777777" w:rsidR="00AB2409" w:rsidRPr="00D913AA" w:rsidRDefault="00AB2409" w:rsidP="00AB2409">
            <w:pPr>
              <w:jc w:val="left"/>
              <w:rPr>
                <w:rFonts w:ascii="Courier New" w:hAnsi="Courier New" w:cs="Courier New"/>
                <w:b w:val="0"/>
                <w:bCs w:val="0"/>
                <w:highlight w:val="lightGray"/>
              </w:rPr>
            </w:pPr>
            <w:r w:rsidRPr="00D913AA">
              <w:rPr>
                <w:rFonts w:ascii="Courier New" w:hAnsi="Courier New" w:cs="Courier New"/>
                <w:b w:val="0"/>
                <w:bCs w:val="0"/>
                <w:highlight w:val="lightGray"/>
              </w:rPr>
              <w:t>Land #4</w:t>
            </w:r>
          </w:p>
        </w:tc>
        <w:tc>
          <w:tcPr>
            <w:tcW w:w="1843" w:type="dxa"/>
            <w:tcBorders>
              <w:left w:val="nil"/>
              <w:right w:val="nil"/>
            </w:tcBorders>
            <w:shd w:val="clear" w:color="auto" w:fill="auto"/>
            <w:vAlign w:val="center"/>
          </w:tcPr>
          <w:p w14:paraId="086ED1C2" w14:textId="441B2803"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1843" w:type="dxa"/>
            <w:tcBorders>
              <w:left w:val="nil"/>
              <w:right w:val="nil"/>
            </w:tcBorders>
            <w:shd w:val="clear" w:color="auto" w:fill="auto"/>
            <w:vAlign w:val="center"/>
          </w:tcPr>
          <w:p w14:paraId="1E71AB76" w14:textId="472D145D"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2833" w:type="dxa"/>
            <w:tcBorders>
              <w:left w:val="nil"/>
              <w:right w:val="nil"/>
            </w:tcBorders>
            <w:shd w:val="clear" w:color="auto" w:fill="auto"/>
            <w:vAlign w:val="center"/>
          </w:tcPr>
          <w:p w14:paraId="09CB9940" w14:textId="0517D6B4"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r>
      <w:tr w:rsidR="00AB2409" w14:paraId="2B5D9B1D"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810616" w14:textId="77777777" w:rsidR="00AB2409" w:rsidRDefault="00AB2409" w:rsidP="00AB2409">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D37300" w14:textId="206FA5D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0,8894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EFAE40" w14:textId="172E6ECE"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FCB2A0" w14:textId="008D9C5B"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r>
      <w:tr w:rsidR="00AB2409" w14:paraId="03B0A148"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146C1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4783B646" w14:textId="3C450E4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1843" w:type="dxa"/>
            <w:tcBorders>
              <w:left w:val="nil"/>
              <w:right w:val="nil"/>
            </w:tcBorders>
            <w:shd w:val="clear" w:color="auto" w:fill="auto"/>
            <w:vAlign w:val="center"/>
          </w:tcPr>
          <w:p w14:paraId="22F4884D" w14:textId="233BA49A"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A1DC8E4" w14:textId="57934D1E"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513BA989"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A280174"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CC7EC1" w14:textId="798DAB40"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27941E" w14:textId="68DE35D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6A3337" w14:textId="7EC4B59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00B950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8E3BD77"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53E8701F" w14:textId="79BAF44B"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0,0000</w:t>
            </w:r>
          </w:p>
        </w:tc>
        <w:tc>
          <w:tcPr>
            <w:tcW w:w="1843" w:type="dxa"/>
            <w:tcBorders>
              <w:left w:val="nil"/>
              <w:right w:val="nil"/>
            </w:tcBorders>
            <w:shd w:val="clear" w:color="auto" w:fill="auto"/>
            <w:vAlign w:val="center"/>
          </w:tcPr>
          <w:p w14:paraId="172232B3" w14:textId="3002007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5FFC3EA" w14:textId="206A5C5D"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6377CD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76180D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989AA2" w14:textId="0658A406"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-0,1450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3713396" w14:textId="3BA78125"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8D4C932" w14:textId="6A8B8114" w:rsidR="00AB2409" w:rsidRDefault="00AB2409" w:rsidP="00D913AA">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EBA8537" w14:textId="17E866A6" w:rsidR="00144D4E" w:rsidRDefault="00D913AA" w:rsidP="00D913AA">
      <w:pPr>
        <w:pStyle w:val="Beschriftung"/>
      </w:pPr>
      <w:bookmarkStart w:id="585" w:name="_Toc125899309"/>
      <w:r w:rsidRPr="00D913AA">
        <w:rPr>
          <w:b/>
          <w:bCs w:val="0"/>
        </w:rPr>
        <w:t xml:space="preserve">Tabelle </w:t>
      </w:r>
      <w:r w:rsidRPr="00D913AA">
        <w:rPr>
          <w:b/>
          <w:bCs w:val="0"/>
        </w:rPr>
        <w:fldChar w:fldCharType="begin"/>
      </w:r>
      <w:r w:rsidRPr="00D913AA">
        <w:rPr>
          <w:b/>
          <w:bCs w:val="0"/>
        </w:rPr>
        <w:instrText xml:space="preserve"> SEQ Tabelle \* ARABIC </w:instrText>
      </w:r>
      <w:r w:rsidRPr="00D913AA">
        <w:rPr>
          <w:b/>
          <w:bCs w:val="0"/>
        </w:rPr>
        <w:fldChar w:fldCharType="separate"/>
      </w:r>
      <w:r w:rsidR="000E5A92">
        <w:rPr>
          <w:b/>
          <w:bCs w:val="0"/>
          <w:noProof/>
        </w:rPr>
        <w:t>5</w:t>
      </w:r>
      <w:r w:rsidRPr="00D913AA">
        <w:rPr>
          <w:b/>
          <w:bCs w:val="0"/>
        </w:rPr>
        <w:fldChar w:fldCharType="end"/>
      </w:r>
      <w:r w:rsidRPr="00D913AA">
        <w:rPr>
          <w:b/>
          <w:bCs w:val="0"/>
        </w:rPr>
        <w:t>:</w:t>
      </w:r>
      <w:r>
        <w:t xml:space="preserve"> Vergleich der Aktionsbewertungen für das Land-Szenario der </w:t>
      </w:r>
      <w:r w:rsidR="00E45DD5">
        <w:t>L</w:t>
      </w:r>
      <w:r>
        <w:t>in</w:t>
      </w:r>
      <w:r w:rsidR="00E45DD5">
        <w:t>i</w:t>
      </w:r>
      <w:r>
        <w:t>e 744</w:t>
      </w:r>
      <w:bookmarkEnd w:id="585"/>
    </w:p>
    <w:p w14:paraId="266CD25B" w14:textId="59E8583F" w:rsidR="005B53C7" w:rsidRDefault="00FF472E" w:rsidP="00FF472E">
      <w:r>
        <w:t>Auffällig ist hier, dass die beste Aktion mit einem Wert &gt; 1 bewertet wird. Korrekterweise handelt es sich dabei um die vierte Umleitung für das Land-Szenario. Der Regelfahrweg wird dabei schon nach der ersten Haltestelle in Kapfenhardt verlassen. Das stellt allerdings kein großes Problem dar, da trotzdem nur eine einzige Haltestelle ausgelassen wird, welche auch mit anderen verfügbaren Umleitungsfahrwegen nicht erreicht werden könnte. Da die gewählte Umleitung die gefahrene Strecke im Vergleich zum Regelfahrweg sogar verkürzt, kommt es zu einer Überbewertung der Umleitung, die jedoch keinen weiteren, negativen Einfluss hat. Wichtig ist in diesem Fall nur, dass die gewonnene Fahrzeit an der ersten geeigneten Haltestelle abgewartet wird, sodass es nicht zu einer Verfrühung kommt.</w:t>
      </w:r>
    </w:p>
    <w:p w14:paraId="418E55C2" w14:textId="77777777" w:rsidR="005B53C7" w:rsidRDefault="005B53C7">
      <w:pPr>
        <w:jc w:val="left"/>
      </w:pPr>
      <w:r>
        <w:br w:type="page"/>
      </w:r>
    </w:p>
    <w:p w14:paraId="5706A091" w14:textId="07D22ED5" w:rsidR="00FF472E" w:rsidRDefault="00B77E52" w:rsidP="00FF472E">
      <w:r>
        <w:rPr>
          <w:noProof/>
        </w:rPr>
        <w:lastRenderedPageBreak/>
        <mc:AlternateContent>
          <mc:Choice Requires="wps">
            <w:drawing>
              <wp:anchor distT="0" distB="0" distL="114300" distR="114300" simplePos="0" relativeHeight="251760668" behindDoc="0" locked="0" layoutInCell="1" allowOverlap="1" wp14:anchorId="30D0E910" wp14:editId="255B5C59">
                <wp:simplePos x="0" y="0"/>
                <wp:positionH relativeFrom="margin">
                  <wp:align>left</wp:align>
                </wp:positionH>
                <wp:positionV relativeFrom="paragraph">
                  <wp:posOffset>3125839</wp:posOffset>
                </wp:positionV>
                <wp:extent cx="5579745" cy="635"/>
                <wp:effectExtent l="0" t="0" r="1905" b="0"/>
                <wp:wrapTopAndBottom/>
                <wp:docPr id="213" name="Textfeld 2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392B2" w14:textId="5AA187D0" w:rsidR="005B53C7" w:rsidRPr="008C5B18" w:rsidRDefault="005B53C7" w:rsidP="005B53C7">
                            <w:pPr>
                              <w:pStyle w:val="Beschriftung"/>
                              <w:rPr>
                                <w:noProof/>
                                <w:sz w:val="21"/>
                              </w:rPr>
                            </w:pPr>
                            <w:bookmarkStart w:id="586" w:name="_Toc125899301"/>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0E5A92">
                              <w:rPr>
                                <w:b/>
                                <w:bCs w:val="0"/>
                                <w:noProof/>
                              </w:rPr>
                              <w:t>44</w:t>
                            </w:r>
                            <w:r w:rsidRPr="005B53C7">
                              <w:rPr>
                                <w:b/>
                                <w:bCs w:val="0"/>
                              </w:rPr>
                              <w:fldChar w:fldCharType="end"/>
                            </w:r>
                            <w:r w:rsidRPr="005B53C7">
                              <w:rPr>
                                <w:b/>
                                <w:bCs w:val="0"/>
                              </w:rPr>
                              <w:t>:</w:t>
                            </w:r>
                            <w:r>
                              <w:t xml:space="preserve"> Optimale Umleitung der Linie 744 im Land-Szenario</w:t>
                            </w:r>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E910" id="Textfeld 213" o:spid="_x0000_s1086" type="#_x0000_t202" style="position:absolute;left:0;text-align:left;margin-left:0;margin-top:246.15pt;width:439.35pt;height:.05pt;z-index:2517606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" stroked="f">
                <v:textbox style="mso-fit-shape-to-text:t" inset="0,0,0,0">
                  <w:txbxContent>
                    <w:p w14:paraId="1FA392B2" w14:textId="5AA187D0" w:rsidR="005B53C7" w:rsidRPr="008C5B18" w:rsidRDefault="005B53C7" w:rsidP="005B53C7">
                      <w:pPr>
                        <w:pStyle w:val="Beschriftung"/>
                        <w:rPr>
                          <w:noProof/>
                          <w:sz w:val="21"/>
                        </w:rPr>
                      </w:pPr>
                      <w:bookmarkStart w:id="587" w:name="_Toc125899301"/>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0E5A92">
                        <w:rPr>
                          <w:b/>
                          <w:bCs w:val="0"/>
                          <w:noProof/>
                        </w:rPr>
                        <w:t>44</w:t>
                      </w:r>
                      <w:r w:rsidRPr="005B53C7">
                        <w:rPr>
                          <w:b/>
                          <w:bCs w:val="0"/>
                        </w:rPr>
                        <w:fldChar w:fldCharType="end"/>
                      </w:r>
                      <w:r w:rsidRPr="005B53C7">
                        <w:rPr>
                          <w:b/>
                          <w:bCs w:val="0"/>
                        </w:rPr>
                        <w:t>:</w:t>
                      </w:r>
                      <w:r>
                        <w:t xml:space="preserve"> Optimale Umleitung der Linie 744 im Land-Szenario</w:t>
                      </w:r>
                      <w:bookmarkEnd w:id="587"/>
                    </w:p>
                  </w:txbxContent>
                </v:textbox>
                <w10:wrap type="topAndBottom" anchorx="margin"/>
              </v:shape>
            </w:pict>
          </mc:Fallback>
        </mc:AlternateContent>
      </w:r>
      <w:r>
        <w:rPr>
          <w:noProof/>
        </w:rPr>
        <w:drawing>
          <wp:anchor distT="0" distB="0" distL="114300" distR="114300" simplePos="0" relativeHeight="251758620" behindDoc="0" locked="0" layoutInCell="1" allowOverlap="1" wp14:anchorId="3DDAA42F" wp14:editId="56669AE5">
            <wp:simplePos x="0" y="0"/>
            <wp:positionH relativeFrom="margin">
              <wp:align>left</wp:align>
            </wp:positionH>
            <wp:positionV relativeFrom="paragraph">
              <wp:posOffset>472898</wp:posOffset>
            </wp:positionV>
            <wp:extent cx="5579745" cy="2583180"/>
            <wp:effectExtent l="0" t="0" r="1905" b="7620"/>
            <wp:wrapTopAndBottom/>
            <wp:docPr id="212" name="Grafik 212"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rafik 212" descr="Ein Bild, das Karte enthält.&#10;&#10;Automatisch generierte Beschreibung"/>
                    <pic:cNvPicPr/>
                  </pic:nvPicPr>
                  <pic:blipFill>
                    <a:blip r:embed="rId119"/>
                    <a:stretch>
                      <a:fillRect/>
                    </a:stretch>
                  </pic:blipFill>
                  <pic:spPr>
                    <a:xfrm>
                      <a:off x="0" y="0"/>
                      <a:ext cx="5582734" cy="2585096"/>
                    </a:xfrm>
                    <a:prstGeom prst="rect">
                      <a:avLst/>
                    </a:prstGeom>
                  </pic:spPr>
                </pic:pic>
              </a:graphicData>
            </a:graphic>
            <wp14:sizeRelV relativeFrom="margin">
              <wp14:pctHeight>0</wp14:pctHeight>
            </wp14:sizeRelV>
          </wp:anchor>
        </w:drawing>
      </w:r>
      <w:r w:rsidR="005B53C7">
        <w:t>Die gewählte Umleitung ist zum Abgleich in der folgenden Abbildung in rot dargestellt, der Regelfahrweg ist in grün zu sehen:</w:t>
      </w:r>
    </w:p>
    <w:p w14:paraId="1A274E47" w14:textId="17E32935" w:rsidR="005B53C7" w:rsidRDefault="004E0996" w:rsidP="00FF472E">
      <w:r>
        <w:t>Wie auch bei beiden vorhergehenden Anwendungsfällen ist festzuhalten, dass alle Algorithmen in der Lage sind, die optimale Umleitung zu ermitteln.</w:t>
      </w:r>
    </w:p>
    <w:p w14:paraId="0E4F138A" w14:textId="24348669" w:rsidR="004E0996" w:rsidRDefault="004E0996" w:rsidP="00FF472E">
      <w:r>
        <w:t>Die letzte Tabelle zeigt die Aktionsbewertungen aus dem Vorort-Szenario für die Regionalbuslinie 715:</w:t>
      </w:r>
    </w:p>
    <w:tbl>
      <w:tblPr>
        <w:tblStyle w:val="EinfacheTabelle2"/>
        <w:tblW w:w="0" w:type="auto"/>
        <w:tblLook w:val="04A0" w:firstRow="1" w:lastRow="0" w:firstColumn="1" w:lastColumn="0" w:noHBand="0" w:noVBand="1"/>
      </w:tblPr>
      <w:tblGrid>
        <w:gridCol w:w="2268"/>
        <w:gridCol w:w="1843"/>
        <w:gridCol w:w="1843"/>
        <w:gridCol w:w="2833"/>
      </w:tblGrid>
      <w:tr w:rsidR="004E0996" w14:paraId="4BF3EA5F" w14:textId="77777777" w:rsidTr="00B61A7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32215E48" w14:textId="77777777" w:rsidR="004E0996" w:rsidRPr="002E1BC0" w:rsidRDefault="004E0996" w:rsidP="00130BDD">
            <w:r>
              <w:t>Aktion</w:t>
            </w:r>
          </w:p>
        </w:tc>
        <w:tc>
          <w:tcPr>
            <w:tcW w:w="1843" w:type="dxa"/>
            <w:tcBorders>
              <w:top w:val="single" w:sz="4" w:space="0" w:color="7F7F7F" w:themeColor="text1" w:themeTint="80"/>
            </w:tcBorders>
            <w:vAlign w:val="center"/>
          </w:tcPr>
          <w:p w14:paraId="452AB41E" w14:textId="77777777" w:rsidR="004E0996" w:rsidRPr="002E1BC0" w:rsidRDefault="004E0996"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4CB313"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37EA104"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61A73" w14:paraId="5913D8D4"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732922"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7FDE966" w14:textId="408389AF"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-0,3244</w:t>
            </w:r>
          </w:p>
        </w:tc>
        <w:tc>
          <w:tcPr>
            <w:tcW w:w="1843" w:type="dxa"/>
            <w:tcBorders>
              <w:left w:val="nil"/>
              <w:right w:val="nil"/>
            </w:tcBorders>
            <w:shd w:val="clear" w:color="auto" w:fill="auto"/>
            <w:vAlign w:val="center"/>
          </w:tcPr>
          <w:p w14:paraId="72EFC50B" w14:textId="3F66CDDC"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-1,1596</w:t>
            </w:r>
          </w:p>
        </w:tc>
        <w:tc>
          <w:tcPr>
            <w:tcW w:w="2833" w:type="dxa"/>
            <w:tcBorders>
              <w:left w:val="nil"/>
              <w:right w:val="nil"/>
            </w:tcBorders>
            <w:shd w:val="clear" w:color="auto" w:fill="auto"/>
            <w:vAlign w:val="center"/>
          </w:tcPr>
          <w:p w14:paraId="736732C6" w14:textId="6A1B330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-1,0105</w:t>
            </w:r>
          </w:p>
        </w:tc>
      </w:tr>
      <w:tr w:rsidR="00B61A73" w14:paraId="48186A7B"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9722371"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C68B81" w14:textId="7ACDC15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DE2AB75" w14:textId="31A7DC1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D867F1" w14:textId="799C8E40"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1931F5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BB9DA08" w14:textId="77777777" w:rsidR="00B61A73" w:rsidRPr="00CA6DA9" w:rsidRDefault="00B61A73" w:rsidP="00B61A73">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53EE4D95" w14:textId="4E8FF78C"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-1,0885</w:t>
            </w:r>
          </w:p>
        </w:tc>
        <w:tc>
          <w:tcPr>
            <w:tcW w:w="1843" w:type="dxa"/>
            <w:tcBorders>
              <w:left w:val="nil"/>
              <w:right w:val="nil"/>
            </w:tcBorders>
            <w:shd w:val="clear" w:color="auto" w:fill="auto"/>
            <w:vAlign w:val="center"/>
          </w:tcPr>
          <w:p w14:paraId="78231D86" w14:textId="3CC0BE0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6309A0F" w14:textId="4DD9882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C2A2C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42744F8"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18DC68C" w14:textId="74B7A34D" w:rsidR="00B61A73" w:rsidRPr="002E1BC0"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-1,2499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706A448" w14:textId="6ACC1ADB"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4D91335" w14:textId="344DA3EF"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D372463"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3ECAEC7"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29F9B806" w14:textId="3350B475"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-1,0855</w:t>
            </w:r>
          </w:p>
        </w:tc>
        <w:tc>
          <w:tcPr>
            <w:tcW w:w="1843" w:type="dxa"/>
            <w:tcBorders>
              <w:left w:val="nil"/>
              <w:right w:val="nil"/>
            </w:tcBorders>
            <w:shd w:val="clear" w:color="auto" w:fill="auto"/>
            <w:vAlign w:val="center"/>
          </w:tcPr>
          <w:p w14:paraId="6C158CB4" w14:textId="22D15111"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1C3BD05" w14:textId="0229691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3467456"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7BACF3" w14:textId="77777777" w:rsidR="00B61A73" w:rsidRPr="00144D4E" w:rsidRDefault="00B61A73" w:rsidP="00B61A73">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A6CEF5" w14:textId="75425480"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05E36F7" w14:textId="732E48D4"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96F70C8" w14:textId="6FAB4AD1"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B4AA36A"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E9CC41"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144D9842" w14:textId="67F2423F"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-0,8840</w:t>
            </w:r>
          </w:p>
        </w:tc>
        <w:tc>
          <w:tcPr>
            <w:tcW w:w="1843" w:type="dxa"/>
            <w:tcBorders>
              <w:left w:val="nil"/>
              <w:right w:val="nil"/>
            </w:tcBorders>
            <w:shd w:val="clear" w:color="auto" w:fill="auto"/>
            <w:vAlign w:val="center"/>
          </w:tcPr>
          <w:p w14:paraId="7FD6C9C1" w14:textId="7B6354BE"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6E06F0A4" w14:textId="016B5F46"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D5A04F3"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96BD946"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7B1C02" w14:textId="28602F1E" w:rsidR="00B61A73" w:rsidRPr="002E1BC0"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-1,1318</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EE60CD" w14:textId="498EC0FA"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E047DC6" w14:textId="581AF0D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0BAE10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7CA708" w14:textId="77777777" w:rsidR="00B61A73" w:rsidRPr="004E0996" w:rsidRDefault="00B61A73" w:rsidP="00B61A73">
            <w:pPr>
              <w:jc w:val="left"/>
              <w:rPr>
                <w:rFonts w:ascii="Courier New" w:hAnsi="Courier New" w:cs="Courier New"/>
                <w:b w:val="0"/>
                <w:bCs w:val="0"/>
              </w:rPr>
            </w:pPr>
            <w:r w:rsidRPr="004E0996">
              <w:rPr>
                <w:rFonts w:ascii="Courier New" w:hAnsi="Courier New" w:cs="Courier New"/>
                <w:b w:val="0"/>
                <w:bCs w:val="0"/>
              </w:rPr>
              <w:t>Land #4</w:t>
            </w:r>
          </w:p>
        </w:tc>
        <w:tc>
          <w:tcPr>
            <w:tcW w:w="1843" w:type="dxa"/>
            <w:tcBorders>
              <w:left w:val="nil"/>
              <w:right w:val="nil"/>
            </w:tcBorders>
            <w:shd w:val="clear" w:color="auto" w:fill="auto"/>
            <w:vAlign w:val="center"/>
          </w:tcPr>
          <w:p w14:paraId="6620C60E" w14:textId="6C58B766"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1843" w:type="dxa"/>
            <w:tcBorders>
              <w:left w:val="nil"/>
              <w:right w:val="nil"/>
            </w:tcBorders>
            <w:shd w:val="clear" w:color="auto" w:fill="auto"/>
            <w:vAlign w:val="center"/>
          </w:tcPr>
          <w:p w14:paraId="125AF35C" w14:textId="411E27EA"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4636D5F5" w14:textId="12DD6D9F"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735DEEE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C58DA1C" w14:textId="77777777" w:rsidR="00B61A73" w:rsidRDefault="00B61A73" w:rsidP="00B61A73">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7B43FF5" w14:textId="01C69E2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-1,0809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068766" w14:textId="3400D9E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A853563" w14:textId="5FAFE5A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01C55D27"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5A403BD"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30305D6D" w14:textId="701D7096"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-0,7773</w:t>
            </w:r>
          </w:p>
        </w:tc>
        <w:tc>
          <w:tcPr>
            <w:tcW w:w="1843" w:type="dxa"/>
            <w:tcBorders>
              <w:left w:val="nil"/>
              <w:right w:val="nil"/>
            </w:tcBorders>
            <w:shd w:val="clear" w:color="auto" w:fill="auto"/>
            <w:vAlign w:val="center"/>
          </w:tcPr>
          <w:p w14:paraId="4A7CEA80" w14:textId="09AF718F"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353D0A6A" w14:textId="77877DEA"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20061D"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B935014"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D73B782" w14:textId="3F00BAB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53AF16" w14:textId="3A89AD62"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470CAC6" w14:textId="37ED3EB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r>
      <w:tr w:rsidR="00B61A73" w14:paraId="1DC80B7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5976DDD" w14:textId="77777777" w:rsidR="00B61A73" w:rsidRPr="00B61A73" w:rsidRDefault="00B61A73" w:rsidP="00B61A73">
            <w:pPr>
              <w:jc w:val="left"/>
              <w:rPr>
                <w:rFonts w:ascii="Courier New" w:hAnsi="Courier New" w:cs="Courier New"/>
                <w:b w:val="0"/>
                <w:bCs w:val="0"/>
                <w:highlight w:val="lightGray"/>
              </w:rPr>
            </w:pPr>
            <w:r w:rsidRPr="00B61A73">
              <w:rPr>
                <w:rFonts w:ascii="Courier New" w:hAnsi="Courier New" w:cs="Courier New"/>
                <w:b w:val="0"/>
                <w:bCs w:val="0"/>
                <w:highlight w:val="lightGray"/>
              </w:rPr>
              <w:t>Vorort #3</w:t>
            </w:r>
          </w:p>
        </w:tc>
        <w:tc>
          <w:tcPr>
            <w:tcW w:w="1843" w:type="dxa"/>
            <w:tcBorders>
              <w:left w:val="nil"/>
              <w:right w:val="nil"/>
            </w:tcBorders>
            <w:shd w:val="clear" w:color="auto" w:fill="auto"/>
            <w:vAlign w:val="center"/>
          </w:tcPr>
          <w:p w14:paraId="3D5E7D45" w14:textId="5DFDB98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1843" w:type="dxa"/>
            <w:tcBorders>
              <w:left w:val="nil"/>
              <w:right w:val="nil"/>
            </w:tcBorders>
            <w:shd w:val="clear" w:color="auto" w:fill="auto"/>
            <w:vAlign w:val="center"/>
          </w:tcPr>
          <w:p w14:paraId="6CF88C91" w14:textId="7B36F984"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2833" w:type="dxa"/>
            <w:tcBorders>
              <w:left w:val="nil"/>
              <w:right w:val="nil"/>
            </w:tcBorders>
            <w:shd w:val="clear" w:color="auto" w:fill="auto"/>
            <w:vAlign w:val="center"/>
          </w:tcPr>
          <w:p w14:paraId="163581FA" w14:textId="6CC42F3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r>
      <w:tr w:rsidR="00B61A73" w14:paraId="6CED2932"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6DB90B"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2608D6C" w14:textId="58648F0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D1E4B70" w14:textId="6EDD4A5D"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40F469" w14:textId="142190BC" w:rsidR="00B61A73" w:rsidRDefault="00B61A73" w:rsidP="00B77E52">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r>
    </w:tbl>
    <w:p w14:paraId="0E1542CA" w14:textId="63EC704F" w:rsidR="004E0996" w:rsidRDefault="00B77E52" w:rsidP="00B77E52">
      <w:pPr>
        <w:pStyle w:val="Beschriftung"/>
      </w:pPr>
      <w:bookmarkStart w:id="588" w:name="_Toc125899310"/>
      <w:r w:rsidRPr="00B77E52">
        <w:rPr>
          <w:b/>
          <w:bCs w:val="0"/>
        </w:rPr>
        <w:t xml:space="preserve">Tabelle </w:t>
      </w:r>
      <w:r w:rsidRPr="00B77E52">
        <w:rPr>
          <w:b/>
          <w:bCs w:val="0"/>
        </w:rPr>
        <w:fldChar w:fldCharType="begin"/>
      </w:r>
      <w:r w:rsidRPr="00B77E52">
        <w:rPr>
          <w:b/>
          <w:bCs w:val="0"/>
        </w:rPr>
        <w:instrText xml:space="preserve"> SEQ Tabelle \* ARABIC </w:instrText>
      </w:r>
      <w:r w:rsidRPr="00B77E52">
        <w:rPr>
          <w:b/>
          <w:bCs w:val="0"/>
        </w:rPr>
        <w:fldChar w:fldCharType="separate"/>
      </w:r>
      <w:r w:rsidR="000E5A92">
        <w:rPr>
          <w:b/>
          <w:bCs w:val="0"/>
          <w:noProof/>
        </w:rPr>
        <w:t>6</w:t>
      </w:r>
      <w:r w:rsidRPr="00B77E52">
        <w:rPr>
          <w:b/>
          <w:bCs w:val="0"/>
        </w:rPr>
        <w:fldChar w:fldCharType="end"/>
      </w:r>
      <w:r w:rsidRPr="00B77E52">
        <w:rPr>
          <w:b/>
          <w:bCs w:val="0"/>
        </w:rPr>
        <w:t>:</w:t>
      </w:r>
      <w:r>
        <w:t xml:space="preserve"> </w:t>
      </w:r>
      <w:r w:rsidRPr="000C31B4">
        <w:t xml:space="preserve">Vergleich der Aktionsbewertungen für das </w:t>
      </w:r>
      <w:r>
        <w:t>Vorort</w:t>
      </w:r>
      <w:r w:rsidRPr="000C31B4">
        <w:t xml:space="preserve">-Szenario der </w:t>
      </w:r>
      <w:r w:rsidR="00E45DD5">
        <w:t>Linie</w:t>
      </w:r>
      <w:r w:rsidRPr="000C31B4">
        <w:t xml:space="preserve"> </w:t>
      </w:r>
      <w:r>
        <w:t>715</w:t>
      </w:r>
      <w:bookmarkEnd w:id="588"/>
    </w:p>
    <w:p w14:paraId="684AFC08" w14:textId="7B86ECB0" w:rsidR="00B8339F" w:rsidRDefault="00B8339F" w:rsidP="00B77E52">
      <w:r>
        <w:rPr>
          <w:noProof/>
        </w:rPr>
        <w:lastRenderedPageBreak/>
        <mc:AlternateContent>
          <mc:Choice Requires="wps">
            <w:drawing>
              <wp:anchor distT="0" distB="0" distL="114300" distR="114300" simplePos="0" relativeHeight="251764764" behindDoc="0" locked="0" layoutInCell="1" allowOverlap="1" wp14:anchorId="02332270" wp14:editId="26691775">
                <wp:simplePos x="0" y="0"/>
                <wp:positionH relativeFrom="column">
                  <wp:posOffset>0</wp:posOffset>
                </wp:positionH>
                <wp:positionV relativeFrom="paragraph">
                  <wp:posOffset>3628390</wp:posOffset>
                </wp:positionV>
                <wp:extent cx="5579745" cy="635"/>
                <wp:effectExtent l="0" t="0" r="0" b="0"/>
                <wp:wrapTopAndBottom/>
                <wp:docPr id="215" name="Textfeld 21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CF072B" w14:textId="6DD064BE" w:rsidR="00B8339F" w:rsidRPr="000B0208" w:rsidRDefault="00B8339F" w:rsidP="00B8339F">
                            <w:pPr>
                              <w:pStyle w:val="Beschriftung"/>
                              <w:rPr>
                                <w:noProof/>
                                <w:sz w:val="21"/>
                              </w:rPr>
                            </w:pPr>
                            <w:bookmarkStart w:id="589" w:name="_Toc125899302"/>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0E5A92">
                              <w:rPr>
                                <w:b/>
                                <w:bCs w:val="0"/>
                                <w:noProof/>
                              </w:rPr>
                              <w:t>45</w:t>
                            </w:r>
                            <w:r w:rsidRPr="00B8339F">
                              <w:rPr>
                                <w:b/>
                                <w:bCs w:val="0"/>
                              </w:rPr>
                              <w:fldChar w:fldCharType="end"/>
                            </w:r>
                            <w:r w:rsidRPr="00B8339F">
                              <w:rPr>
                                <w:b/>
                                <w:bCs w:val="0"/>
                              </w:rPr>
                              <w:t>:</w:t>
                            </w:r>
                            <w:r>
                              <w:t xml:space="preserve"> Optimale Umleitung der Linie 715 im Vorort-Szenario</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32270" id="Textfeld 215" o:spid="_x0000_s1087" type="#_x0000_t202" style="position:absolute;left:0;text-align:left;margin-left:0;margin-top:285.7pt;width:439.35pt;height:.05pt;z-index:2517647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" stroked="f">
                <v:textbox style="mso-fit-shape-to-text:t" inset="0,0,0,0">
                  <w:txbxContent>
                    <w:p w14:paraId="38CF072B" w14:textId="6DD064BE" w:rsidR="00B8339F" w:rsidRPr="000B0208" w:rsidRDefault="00B8339F" w:rsidP="00B8339F">
                      <w:pPr>
                        <w:pStyle w:val="Beschriftung"/>
                        <w:rPr>
                          <w:noProof/>
                          <w:sz w:val="21"/>
                        </w:rPr>
                      </w:pPr>
                      <w:bookmarkStart w:id="590" w:name="_Toc125899302"/>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0E5A92">
                        <w:rPr>
                          <w:b/>
                          <w:bCs w:val="0"/>
                          <w:noProof/>
                        </w:rPr>
                        <w:t>45</w:t>
                      </w:r>
                      <w:r w:rsidRPr="00B8339F">
                        <w:rPr>
                          <w:b/>
                          <w:bCs w:val="0"/>
                        </w:rPr>
                        <w:fldChar w:fldCharType="end"/>
                      </w:r>
                      <w:r w:rsidRPr="00B8339F">
                        <w:rPr>
                          <w:b/>
                          <w:bCs w:val="0"/>
                        </w:rPr>
                        <w:t>:</w:t>
                      </w:r>
                      <w:r>
                        <w:t xml:space="preserve"> Optimale Umleitung der Linie 715 im Vorort-Szenario</w:t>
                      </w:r>
                      <w:bookmarkEnd w:id="590"/>
                    </w:p>
                  </w:txbxContent>
                </v:textbox>
                <w10:wrap type="topAndBottom"/>
              </v:shape>
            </w:pict>
          </mc:Fallback>
        </mc:AlternateContent>
      </w:r>
      <w:r>
        <w:rPr>
          <w:noProof/>
        </w:rPr>
        <w:drawing>
          <wp:anchor distT="0" distB="0" distL="114300" distR="114300" simplePos="0" relativeHeight="251762716" behindDoc="0" locked="0" layoutInCell="1" allowOverlap="1" wp14:anchorId="011C7D96" wp14:editId="12D40422">
            <wp:simplePos x="0" y="0"/>
            <wp:positionH relativeFrom="margin">
              <wp:align>left</wp:align>
            </wp:positionH>
            <wp:positionV relativeFrom="paragraph">
              <wp:posOffset>1304113</wp:posOffset>
            </wp:positionV>
            <wp:extent cx="5579745" cy="2267585"/>
            <wp:effectExtent l="0" t="0" r="1905" b="0"/>
            <wp:wrapTopAndBottom/>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2267585"/>
                    </a:xfrm>
                    <a:prstGeom prst="rect">
                      <a:avLst/>
                    </a:prstGeom>
                  </pic:spPr>
                </pic:pic>
              </a:graphicData>
            </a:graphic>
          </wp:anchor>
        </w:drawing>
      </w:r>
      <w:r w:rsidR="00837EA9">
        <w:t>Korrekterweise wird hier die dritte Umleitung für das Vorort-Szenario mit einer ebenfalls leichten Überbewertung am höchsten bewertet.</w:t>
      </w:r>
      <w:r w:rsidR="005F47F2">
        <w:t xml:space="preserve"> Die erste Umleitung aus dem Vorort-Szenario ist gänzlich ungeeignet, da sie nicht für eine Umfahrung des gesperrten Knotenpunktes sorgt. Folg</w:t>
      </w:r>
      <w:r w:rsidR="008A763E">
        <w:t>erichtig</w:t>
      </w:r>
      <w:r w:rsidR="005F47F2">
        <w:t xml:space="preserve"> wird sie auch entsprechend negativ bewertet.</w:t>
      </w:r>
      <w:r w:rsidR="00837EA9">
        <w:t xml:space="preserve"> Auch im Übrigen zeigt sich dasselbe Ergebnis wie bei den drei vorhergehenden Vergleichen.</w:t>
      </w:r>
      <w:r>
        <w:t xml:space="preserve"> Die folgende Abbildung zeigt den Regelfahrweg in grün, den Umleitungsfahrweg in rot:</w:t>
      </w:r>
    </w:p>
    <w:p w14:paraId="421638E4" w14:textId="211D6FF7" w:rsidR="00B77E52" w:rsidRPr="00B77E52" w:rsidRDefault="00837EA9" w:rsidP="00B77E52">
      <w:r>
        <w:t>Zusammenfassend lässt sich sagen, dass auch in diesem Szenario alle Algorithmen in der Lage sind, die den optimalen Umleitungsfahrweg auszuwählen.</w:t>
      </w:r>
    </w:p>
    <w:p w14:paraId="6784DCD8" w14:textId="005AA7F3" w:rsidR="00285CDF" w:rsidRDefault="00285CDF" w:rsidP="000F0836">
      <w:pPr>
        <w:pStyle w:val="berschrift2"/>
        <w:rPr>
          <w:rFonts w:eastAsiaTheme="minorEastAsia"/>
        </w:rPr>
      </w:pPr>
      <w:bookmarkStart w:id="591" w:name="_Toc125899251"/>
      <w:r>
        <w:t xml:space="preserve">Einfluss der </w:t>
      </w:r>
      <m:oMath>
        <m:r>
          <m:rPr>
            <m:sty m:val="bi"/>
          </m:rPr>
          <w:rPr>
            <w:rFonts w:ascii="Cambria Math" w:eastAsiaTheme="minorEastAsia" w:hAnsi="Cambria Math"/>
          </w:rPr>
          <m:t>nϵ</m:t>
        </m:r>
      </m:oMath>
      <w:r>
        <w:rPr>
          <w:rFonts w:eastAsiaTheme="minorEastAsia"/>
        </w:rPr>
        <w:t>-Greedystrateg</w:t>
      </w:r>
      <w:proofErr w:type="spellStart"/>
      <w:r>
        <w:rPr>
          <w:rFonts w:eastAsiaTheme="minorEastAsia"/>
        </w:rPr>
        <w:t>ie</w:t>
      </w:r>
      <w:bookmarkEnd w:id="591"/>
      <w:proofErr w:type="spellEnd"/>
    </w:p>
    <w:p w14:paraId="440E08F5" w14:textId="5C503862" w:rsidR="00E500E4" w:rsidRDefault="002F5A9B" w:rsidP="0064744D">
      <w:pPr>
        <w:rPr>
          <w:rFonts w:eastAsiaTheme="minorEastAsia"/>
        </w:rPr>
      </w:pPr>
      <w:r>
        <w:t xml:space="preserve">Im letzten Teil der Evaluation wird der Einfluss der </w:t>
      </w:r>
      <m:oMath>
        <m:r>
          <w:rPr>
            <w:rFonts w:ascii="Cambria Math" w:eastAsiaTheme="minorEastAsia" w:hAnsi="Cambria Math"/>
          </w:rPr>
          <m:t>nϵ</m:t>
        </m:r>
      </m:oMath>
      <w:r>
        <w:rPr>
          <w:rFonts w:eastAsiaTheme="minorEastAsia"/>
        </w:rPr>
        <w:t>-Greedystrategie auf das Explorationsverhalten von SARSA und Expected SARSA betrachtet.</w:t>
      </w:r>
      <w:r w:rsidR="008E1DF5">
        <w:rPr>
          <w:rFonts w:eastAsiaTheme="minorEastAsia"/>
        </w:rPr>
        <w:t xml:space="preserve"> Die </w:t>
      </w:r>
      <m:oMath>
        <m:r>
          <w:rPr>
            <w:rFonts w:ascii="Cambria Math" w:eastAsiaTheme="minorEastAsia" w:hAnsi="Cambria Math"/>
          </w:rPr>
          <m:t>nϵ</m:t>
        </m:r>
      </m:oMath>
      <w:r w:rsidR="008E1DF5">
        <w:rPr>
          <w:rFonts w:eastAsiaTheme="minorEastAsia"/>
        </w:rPr>
        <w:t xml:space="preserve">-Greedystrategie wird genutzt, um das Explorationsverhalten von SARSA und Expected SARSA dahingehend zu beeinflussen, dass nur noch die </w:t>
      </w:r>
      <m:oMath>
        <m:r>
          <w:rPr>
            <w:rFonts w:ascii="Cambria Math" w:eastAsiaTheme="minorEastAsia" w:hAnsi="Cambria Math"/>
          </w:rPr>
          <m:t>n</m:t>
        </m:r>
      </m:oMath>
      <w:r w:rsidR="008E1DF5">
        <w:rPr>
          <w:rFonts w:eastAsiaTheme="minorEastAsia"/>
        </w:rPr>
        <w:t xml:space="preserve"> besten Aktionen und all jene Aktionen, die noch nie genutzt wurden, in die Exploration der Algorithmen mit einbezogen werden.</w:t>
      </w:r>
      <w:r w:rsidR="00CA2B0B">
        <w:rPr>
          <w:rFonts w:eastAsiaTheme="minorEastAsia"/>
        </w:rPr>
        <w:t xml:space="preserve"> Ziel ist es also, auch im Rahmen der Exploration besonders schlechte Aktionen, respektive Umleitungsfahrwege, zu vermeiden.</w:t>
      </w:r>
    </w:p>
    <w:p w14:paraId="03FCCC7B" w14:textId="77777777" w:rsidR="00E500E4" w:rsidRDefault="00E500E4">
      <w:pPr>
        <w:jc w:val="left"/>
        <w:rPr>
          <w:rFonts w:eastAsiaTheme="minorEastAsia"/>
        </w:rPr>
      </w:pPr>
      <w:r>
        <w:rPr>
          <w:rFonts w:eastAsiaTheme="minorEastAsia"/>
        </w:rPr>
        <w:br w:type="page"/>
      </w:r>
    </w:p>
    <w:p w14:paraId="6DE93F76" w14:textId="4ADBAB9C" w:rsidR="008E1DF5" w:rsidRDefault="009D6E94" w:rsidP="0064744D">
      <w:pPr>
        <w:rPr>
          <w:rFonts w:eastAsiaTheme="minorEastAsia"/>
        </w:rPr>
      </w:pPr>
      <w:r w:rsidRPr="00A34054">
        <w:rPr>
          <w:rFonts w:eastAsiaTheme="minorEastAsia"/>
          <w:noProof/>
        </w:rPr>
        <w:lastRenderedPageBreak/>
        <w:drawing>
          <wp:anchor distT="0" distB="0" distL="114300" distR="114300" simplePos="0" relativeHeight="251824156" behindDoc="0" locked="0" layoutInCell="1" allowOverlap="1" wp14:anchorId="7BBF7F2C" wp14:editId="502028E4">
            <wp:simplePos x="0" y="0"/>
            <wp:positionH relativeFrom="margin">
              <wp:align>right</wp:align>
            </wp:positionH>
            <wp:positionV relativeFrom="paragraph">
              <wp:posOffset>440690</wp:posOffset>
            </wp:positionV>
            <wp:extent cx="5560695" cy="2604770"/>
            <wp:effectExtent l="0" t="0" r="1905" b="5080"/>
            <wp:wrapTopAndBottom/>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Grafik 24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60695"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A34054">
        <w:rPr>
          <w:noProof/>
        </w:rPr>
        <mc:AlternateContent>
          <mc:Choice Requires="wps">
            <w:drawing>
              <wp:anchor distT="0" distB="0" distL="114300" distR="114300" simplePos="0" relativeHeight="251822108" behindDoc="0" locked="0" layoutInCell="1" allowOverlap="1" wp14:anchorId="2E1C4287" wp14:editId="685359CF">
                <wp:simplePos x="0" y="0"/>
                <wp:positionH relativeFrom="margin">
                  <wp:align>right</wp:align>
                </wp:positionH>
                <wp:positionV relativeFrom="paragraph">
                  <wp:posOffset>3091815</wp:posOffset>
                </wp:positionV>
                <wp:extent cx="5579745" cy="635"/>
                <wp:effectExtent l="0" t="0" r="1905" b="0"/>
                <wp:wrapTopAndBottom/>
                <wp:docPr id="246" name="Textfeld 2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37FCE6" w14:textId="5AAA40BF" w:rsidR="00C10E0A" w:rsidRPr="0077169E" w:rsidRDefault="00C10E0A" w:rsidP="00C10E0A">
                            <w:pPr>
                              <w:pStyle w:val="Beschriftung"/>
                              <w:rPr>
                                <w:noProof/>
                                <w:sz w:val="21"/>
                              </w:rPr>
                            </w:pPr>
                            <w:bookmarkStart w:id="592" w:name="_Toc125899303"/>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0E5A92">
                              <w:rPr>
                                <w:b/>
                                <w:bCs w:val="0"/>
                                <w:noProof/>
                              </w:rPr>
                              <w:t>46</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C4287" id="Textfeld 246" o:spid="_x0000_s1088" type="#_x0000_t202" style="position:absolute;left:0;text-align:left;margin-left:388.15pt;margin-top:243.45pt;width:439.35pt;height:.05pt;z-index:251822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wHAIAAEAEAAAOAAAAZHJzL2Uyb0RvYy54bWysU02P2jAQvVfqf7B8L4FtYV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qcTm8/3X6YcibJN3s/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" stroked="f">
                <v:textbox style="mso-fit-shape-to-text:t" inset="0,0,0,0">
                  <w:txbxContent>
                    <w:p w14:paraId="0C37FCE6" w14:textId="5AAA40BF" w:rsidR="00C10E0A" w:rsidRPr="0077169E" w:rsidRDefault="00C10E0A" w:rsidP="00C10E0A">
                      <w:pPr>
                        <w:pStyle w:val="Beschriftung"/>
                        <w:rPr>
                          <w:noProof/>
                          <w:sz w:val="21"/>
                        </w:rPr>
                      </w:pPr>
                      <w:bookmarkStart w:id="593" w:name="_Toc125899303"/>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0E5A92">
                        <w:rPr>
                          <w:b/>
                          <w:bCs w:val="0"/>
                          <w:noProof/>
                        </w:rPr>
                        <w:t>46</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593"/>
                    </w:p>
                  </w:txbxContent>
                </v:textbox>
                <w10:wrap type="topAndBottom" anchorx="margin"/>
              </v:shape>
            </w:pict>
          </mc:Fallback>
        </mc:AlternateContent>
      </w:r>
      <w:r w:rsidR="00E500E4">
        <w:rPr>
          <w:rFonts w:eastAsiaTheme="minorEastAsia"/>
        </w:rPr>
        <w:t xml:space="preserve">Das folgende Diagramm zeigt den Verlauf von </w:t>
      </w:r>
      <m:oMath>
        <m:r>
          <w:rPr>
            <w:rFonts w:ascii="Cambria Math" w:eastAsiaTheme="minorEastAsia" w:hAnsi="Cambria Math"/>
          </w:rPr>
          <m:t>ϵ</m:t>
        </m:r>
      </m:oMath>
      <w:r w:rsidR="00E500E4">
        <w:rPr>
          <w:rFonts w:eastAsiaTheme="minorEastAsia"/>
        </w:rPr>
        <w:t xml:space="preserve"> über die durchgeführten 5000 Episoden von Q-Learning und beiden SARSA-Implementierungen im Vergleich:</w:t>
      </w:r>
    </w:p>
    <w:p w14:paraId="45C85D75" w14:textId="05B16619" w:rsidR="00E500E4" w:rsidRDefault="00FF2E8A" w:rsidP="0064744D">
      <w:pPr>
        <w:rPr>
          <w:rFonts w:eastAsiaTheme="minorEastAsia"/>
        </w:rPr>
      </w:pPr>
      <w:r>
        <w:rPr>
          <w:noProof/>
        </w:rPr>
        <mc:AlternateContent>
          <mc:Choice Requires="wps">
            <w:drawing>
              <wp:anchor distT="0" distB="0" distL="114300" distR="114300" simplePos="0" relativeHeight="251828252" behindDoc="0" locked="0" layoutInCell="1" allowOverlap="1" wp14:anchorId="105E0213" wp14:editId="236A4DD6">
                <wp:simplePos x="0" y="0"/>
                <wp:positionH relativeFrom="column">
                  <wp:posOffset>0</wp:posOffset>
                </wp:positionH>
                <wp:positionV relativeFrom="paragraph">
                  <wp:posOffset>7247890</wp:posOffset>
                </wp:positionV>
                <wp:extent cx="5579745" cy="635"/>
                <wp:effectExtent l="0" t="0" r="0" b="0"/>
                <wp:wrapTopAndBottom/>
                <wp:docPr id="249" name="Textfeld 2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4254EA" w14:textId="09218AFE" w:rsidR="00FF2E8A" w:rsidRPr="006611C5" w:rsidRDefault="00FF2E8A" w:rsidP="00FF2E8A">
                            <w:pPr>
                              <w:pStyle w:val="Beschriftung"/>
                              <w:rPr>
                                <w:noProof/>
                                <w:sz w:val="21"/>
                              </w:rPr>
                            </w:pPr>
                            <w:bookmarkStart w:id="594" w:name="_Toc125899304"/>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0E5A92">
                              <w:rPr>
                                <w:b/>
                                <w:bCs w:val="0"/>
                                <w:noProof/>
                              </w:rPr>
                              <w:t>47</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 und einer</w:t>
                            </w:r>
                            <w:r>
                              <w:t xml:space="preserve"> </w:t>
                            </w:r>
                            <m:oMath>
                              <m:r>
                                <w:rPr>
                                  <w:rFonts w:ascii="Cambria Math" w:eastAsiaTheme="minorEastAsia" w:hAnsi="Cambria Math"/>
                                </w:rPr>
                                <m:t>nϵ</m:t>
                              </m:r>
                            </m:oMath>
                            <w:r>
                              <w:rPr>
                                <w:rFonts w:eastAsiaTheme="minorEastAsia"/>
                              </w:rPr>
                              <w:t>-Greedystrategie</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E0213" id="Textfeld 249" o:spid="_x0000_s1089" type="#_x0000_t202" style="position:absolute;left:0;text-align:left;margin-left:0;margin-top:570.7pt;width:439.35pt;height:.05pt;z-index:25182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" stroked="f">
                <v:textbox style="mso-fit-shape-to-text:t" inset="0,0,0,0">
                  <w:txbxContent>
                    <w:p w14:paraId="594254EA" w14:textId="09218AFE" w:rsidR="00FF2E8A" w:rsidRPr="006611C5" w:rsidRDefault="00FF2E8A" w:rsidP="00FF2E8A">
                      <w:pPr>
                        <w:pStyle w:val="Beschriftung"/>
                        <w:rPr>
                          <w:noProof/>
                          <w:sz w:val="21"/>
                        </w:rPr>
                      </w:pPr>
                      <w:bookmarkStart w:id="595" w:name="_Toc125899304"/>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0E5A92">
                        <w:rPr>
                          <w:b/>
                          <w:bCs w:val="0"/>
                          <w:noProof/>
                        </w:rPr>
                        <w:t>47</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 und einer</w:t>
                      </w:r>
                      <w:r>
                        <w:t xml:space="preserve"> </w:t>
                      </w:r>
                      <m:oMath>
                        <m:r>
                          <w:rPr>
                            <w:rFonts w:ascii="Cambria Math" w:eastAsiaTheme="minorEastAsia" w:hAnsi="Cambria Math"/>
                          </w:rPr>
                          <m:t>nϵ</m:t>
                        </m:r>
                      </m:oMath>
                      <w:r>
                        <w:rPr>
                          <w:rFonts w:eastAsiaTheme="minorEastAsia"/>
                        </w:rPr>
                        <w:t>-Greedystrategie</w:t>
                      </w:r>
                      <w:bookmarkEnd w:id="595"/>
                    </w:p>
                  </w:txbxContent>
                </v:textbox>
                <w10:wrap type="topAndBottom"/>
              </v:shape>
            </w:pict>
          </mc:Fallback>
        </mc:AlternateContent>
      </w:r>
      <w:r w:rsidRPr="00FF2E8A">
        <w:rPr>
          <w:rFonts w:eastAsiaTheme="minorEastAsia"/>
          <w:noProof/>
        </w:rPr>
        <w:drawing>
          <wp:anchor distT="0" distB="0" distL="114300" distR="114300" simplePos="0" relativeHeight="251826204" behindDoc="0" locked="0" layoutInCell="1" allowOverlap="1" wp14:anchorId="28BA2547" wp14:editId="6033ED63">
            <wp:simplePos x="0" y="0"/>
            <wp:positionH relativeFrom="margin">
              <wp:align>left</wp:align>
            </wp:positionH>
            <wp:positionV relativeFrom="paragraph">
              <wp:posOffset>4172999</wp:posOffset>
            </wp:positionV>
            <wp:extent cx="5579745" cy="3103245"/>
            <wp:effectExtent l="0" t="0" r="1905" b="1905"/>
            <wp:wrapTopAndBottom/>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79745" cy="310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B153C">
        <w:rPr>
          <w:rFonts w:eastAsiaTheme="minorEastAsia"/>
        </w:rPr>
        <w:t xml:space="preserve">Bei Q-Learning nimmt </w:t>
      </w:r>
      <m:oMath>
        <m:r>
          <w:rPr>
            <w:rFonts w:ascii="Cambria Math" w:eastAsiaTheme="minorEastAsia" w:hAnsi="Cambria Math"/>
          </w:rPr>
          <m:t>ϵ</m:t>
        </m:r>
      </m:oMath>
      <w:r w:rsidR="000B153C">
        <w:rPr>
          <w:rFonts w:eastAsiaTheme="minorEastAsia"/>
        </w:rPr>
        <w:t xml:space="preserve"> mit der Zerfallsrate stetig ab und strebt für unendlich viele Episoden gegen 0. Bei SARSA und Expected SARSA </w:t>
      </w:r>
      <w:del w:id="596" w:author="Sebastian Knopf" w:date="2023-01-31T09:34:00Z">
        <w:r w:rsidR="000B153C" w:rsidDel="00AA3FE3">
          <w:rPr>
            <w:rFonts w:eastAsiaTheme="minorEastAsia"/>
          </w:rPr>
          <w:delText xml:space="preserve">nimmt </w:delText>
        </w:r>
      </w:del>
      <w:ins w:id="597" w:author="Sebastian Knopf" w:date="2023-01-31T09:34:00Z">
        <w:r w:rsidR="00AA3FE3">
          <w:rPr>
            <w:rFonts w:eastAsiaTheme="minorEastAsia"/>
          </w:rPr>
          <w:t>nimmt</w:t>
        </w:r>
        <w:r w:rsidR="00AA3FE3">
          <w:rPr>
            <w:rFonts w:eastAsiaTheme="minorEastAsia"/>
          </w:rPr>
          <w:t xml:space="preserve"> </w:t>
        </w:r>
      </w:ins>
      <m:oMath>
        <m:r>
          <w:rPr>
            <w:rFonts w:ascii="Cambria Math" w:eastAsiaTheme="minorEastAsia" w:hAnsi="Cambria Math"/>
          </w:rPr>
          <m:t>ϵ</m:t>
        </m:r>
      </m:oMath>
      <w:r w:rsidR="000B153C">
        <w:rPr>
          <w:rFonts w:eastAsiaTheme="minorEastAsia"/>
        </w:rPr>
        <w:t xml:space="preserve"> </w:t>
      </w:r>
      <w:del w:id="598" w:author="Sebastian Knopf" w:date="2023-01-31T09:34:00Z">
        <w:r w:rsidR="000B153C" w:rsidDel="00AA3FE3">
          <w:rPr>
            <w:rFonts w:eastAsiaTheme="minorEastAsia"/>
          </w:rPr>
          <w:delText>zunächst auch mit der Zerfallsrate ab, ist aber nach unten bei einem</w:delText>
        </w:r>
      </w:del>
      <w:ins w:id="599" w:author="Sebastian Knopf" w:date="2023-01-31T09:34:00Z">
        <w:r w:rsidR="00AA3FE3">
          <w:rPr>
            <w:rFonts w:eastAsiaTheme="minorEastAsia"/>
          </w:rPr>
          <w:t xml:space="preserve"> konstant</w:t>
        </w:r>
      </w:ins>
      <w:r w:rsidR="000B153C">
        <w:rPr>
          <w:rFonts w:eastAsiaTheme="minorEastAsia"/>
        </w:rPr>
        <w:t xml:space="preserve"> </w:t>
      </w:r>
      <w:ins w:id="600" w:author="Sebastian Knopf" w:date="2023-01-31T09:34:00Z">
        <w:r w:rsidR="00AA3FE3">
          <w:rPr>
            <w:rFonts w:eastAsiaTheme="minorEastAsia"/>
          </w:rPr>
          <w:t xml:space="preserve">einen </w:t>
        </w:r>
      </w:ins>
      <w:r w:rsidR="000B153C">
        <w:rPr>
          <w:rFonts w:eastAsiaTheme="minorEastAsia"/>
        </w:rPr>
        <w:t xml:space="preserve">Wert von 0,025 </w:t>
      </w:r>
      <w:del w:id="601" w:author="Sebastian Knopf" w:date="2023-01-31T09:34:00Z">
        <w:r w:rsidR="000B153C" w:rsidDel="00AA3FE3">
          <w:rPr>
            <w:rFonts w:eastAsiaTheme="minorEastAsia"/>
          </w:rPr>
          <w:delText>beschränkt</w:delText>
        </w:r>
      </w:del>
      <w:ins w:id="602" w:author="Sebastian Knopf" w:date="2023-01-31T09:34:00Z">
        <w:r w:rsidR="00AA3FE3">
          <w:rPr>
            <w:rFonts w:eastAsiaTheme="minorEastAsia"/>
          </w:rPr>
          <w:t>an</w:t>
        </w:r>
      </w:ins>
      <w:r w:rsidR="000B153C">
        <w:rPr>
          <w:rFonts w:eastAsiaTheme="minorEastAsia"/>
        </w:rPr>
        <w:t xml:space="preserve">. Ab der 3000. Episode gehen die </w:t>
      </w:r>
      <m:oMath>
        <m:r>
          <w:rPr>
            <w:rFonts w:ascii="Cambria Math" w:eastAsiaTheme="minorEastAsia" w:hAnsi="Cambria Math"/>
          </w:rPr>
          <m:t>ϵ</m:t>
        </m:r>
      </m:oMath>
      <w:r w:rsidR="000B153C">
        <w:rPr>
          <w:rFonts w:eastAsiaTheme="minorEastAsia"/>
        </w:rPr>
        <w:t>-Kurven von Q-Learning und beiden SARSA-Varianten daher auseinander.</w:t>
      </w:r>
      <w:r w:rsidR="00A34054">
        <w:rPr>
          <w:rFonts w:eastAsiaTheme="minorEastAsia"/>
        </w:rPr>
        <w:t xml:space="preserve"> </w:t>
      </w:r>
      <w:del w:id="603" w:author="Sebastian Knopf" w:date="2023-01-31T09:35:00Z">
        <w:r w:rsidR="00A34054" w:rsidDel="00AA3FE3">
          <w:rPr>
            <w:rFonts w:eastAsiaTheme="minorEastAsia"/>
          </w:rPr>
          <w:delText>Damit exploriert Q-Learning ab er 3000. Episode weniger als SARSA und Expected SARSA.</w:delText>
        </w:r>
        <w:r w:rsidR="00CA2B0B" w:rsidDel="00AA3FE3">
          <w:rPr>
            <w:rFonts w:eastAsiaTheme="minorEastAsia"/>
          </w:rPr>
          <w:delText xml:space="preserve"> </w:delText>
        </w:r>
      </w:del>
      <w:r>
        <w:rPr>
          <w:rFonts w:eastAsiaTheme="minorEastAsia"/>
        </w:rPr>
        <w:t xml:space="preserve">Im </w:t>
      </w:r>
      <w:r>
        <w:rPr>
          <w:rFonts w:eastAsiaTheme="minorEastAsia"/>
        </w:rPr>
        <w:lastRenderedPageBreak/>
        <w:t>folgenden Diagramm sind die nicht gemittelten Gewinne zweier SARSA-Implementierungen zu sehen:</w:t>
      </w:r>
    </w:p>
    <w:p w14:paraId="1522CFFB" w14:textId="0E8A4C66" w:rsidR="00FF2E8A" w:rsidRDefault="000830EE" w:rsidP="0064744D">
      <w:pPr>
        <w:rPr>
          <w:rFonts w:eastAsiaTheme="minorEastAsia"/>
        </w:rPr>
      </w:pPr>
      <w:r>
        <w:rPr>
          <w:rFonts w:eastAsiaTheme="minorEastAsia"/>
        </w:rPr>
        <w:t xml:space="preserve">Gut zu erkennen ist, dass sowohl die </w:t>
      </w:r>
      <m:oMath>
        <m:r>
          <w:rPr>
            <w:rFonts w:ascii="Cambria Math" w:eastAsiaTheme="minorEastAsia" w:hAnsi="Cambria Math"/>
          </w:rPr>
          <m:t>ϵ</m:t>
        </m:r>
      </m:oMath>
      <w:r>
        <w:rPr>
          <w:rFonts w:eastAsiaTheme="minorEastAsia"/>
        </w:rPr>
        <w:t xml:space="preserve">-Greedystrategie als auch die </w:t>
      </w:r>
      <m:oMath>
        <m:r>
          <w:rPr>
            <w:rFonts w:ascii="Cambria Math" w:eastAsiaTheme="minorEastAsia" w:hAnsi="Cambria Math"/>
          </w:rPr>
          <m:t>nϵ</m:t>
        </m:r>
      </m:oMath>
      <w:r>
        <w:rPr>
          <w:rFonts w:eastAsiaTheme="minorEastAsia"/>
        </w:rPr>
        <w:t>-Greedystrategie zu einer etwa gleich starken Exploration führen.</w:t>
      </w:r>
      <w:r w:rsidR="00B911AF">
        <w:rPr>
          <w:rFonts w:eastAsiaTheme="minorEastAsia"/>
        </w:rPr>
        <w:t xml:space="preserve"> Im Gegenzug ist aber auch zu sehen, dass die Gewinneinbrüche bei Verwendung der </w:t>
      </w:r>
      <m:oMath>
        <m:r>
          <w:rPr>
            <w:rFonts w:ascii="Cambria Math" w:eastAsiaTheme="minorEastAsia" w:hAnsi="Cambria Math"/>
          </w:rPr>
          <m:t>nϵ</m:t>
        </m:r>
      </m:oMath>
      <w:r w:rsidR="00B911AF">
        <w:rPr>
          <w:rFonts w:eastAsiaTheme="minorEastAsia"/>
        </w:rPr>
        <w:t>-Greedystrategie deut</w:t>
      </w:r>
      <w:proofErr w:type="spellStart"/>
      <w:r w:rsidR="00B911AF">
        <w:rPr>
          <w:rFonts w:eastAsiaTheme="minorEastAsia"/>
        </w:rPr>
        <w:t>lich</w:t>
      </w:r>
      <w:proofErr w:type="spellEnd"/>
      <w:r w:rsidR="00B911AF">
        <w:rPr>
          <w:rFonts w:eastAsiaTheme="minorEastAsia"/>
        </w:rPr>
        <w:t xml:space="preserve"> geringer ausfallen. Dies ist auf die eingeschränkte Aktionsauswahl zurückzuführen.</w:t>
      </w:r>
    </w:p>
    <w:p w14:paraId="78823247" w14:textId="1314060C" w:rsidR="00BA20D5" w:rsidRDefault="00B911AF" w:rsidP="00BA20D5">
      <w:pPr>
        <w:rPr>
          <w:rFonts w:eastAsiaTheme="minorEastAsia"/>
        </w:rPr>
      </w:pPr>
      <w:r>
        <w:rPr>
          <w:rFonts w:eastAsiaTheme="minorEastAsia"/>
        </w:rPr>
        <w:t xml:space="preserve">In der Praxis würde das bedeuten, dass das ITCS zwar nicht unbedingt die </w:t>
      </w:r>
      <w:r w:rsidR="004D4C13">
        <w:rPr>
          <w:rFonts w:eastAsiaTheme="minorEastAsia"/>
        </w:rPr>
        <w:t>optimale</w:t>
      </w:r>
      <w:r>
        <w:rPr>
          <w:rFonts w:eastAsiaTheme="minorEastAsia"/>
        </w:rPr>
        <w:t xml:space="preserve"> Umleitung wählt, allerdings auch keine Umleitung gewählt wird, welche grundsätzlich nicht geeignet ist oder gar keine Wirkung zeigt. Einzige Voraussetzung dazu ist, dass es mindestens so </w:t>
      </w:r>
      <m:oMath>
        <m:r>
          <w:rPr>
            <w:rFonts w:ascii="Cambria Math" w:eastAsiaTheme="minorEastAsia" w:hAnsi="Cambria Math"/>
          </w:rPr>
          <m:t>n</m:t>
        </m:r>
      </m:oMath>
      <w:r>
        <w:rPr>
          <w:rFonts w:eastAsiaTheme="minorEastAsia"/>
        </w:rPr>
        <w:t xml:space="preserve"> geeignete Umleitungsfahrwege für jede Linie in jedem Szenario existieren, da ansonsten die Auswahlwahrscheinlichkeit einer gänzlich ungeeigneten Umleitung zwar minimiert, aber niemals ganz ausgeschlossen wird. Dem Hyperparameter </w:t>
      </w:r>
      <m:oMath>
        <m:r>
          <w:rPr>
            <w:rFonts w:ascii="Cambria Math" w:eastAsiaTheme="minorEastAsia" w:hAnsi="Cambria Math"/>
          </w:rPr>
          <m:t>n</m:t>
        </m:r>
      </m:oMath>
      <w:r>
        <w:rPr>
          <w:rFonts w:eastAsiaTheme="minorEastAsia"/>
        </w:rPr>
        <w:t xml:space="preserve"> kommt damit bei der Konfiguration des ITCS eine hohe Bedeutung zu.</w:t>
      </w:r>
      <w:r w:rsidR="00BA20D5">
        <w:rPr>
          <w:rFonts w:eastAsiaTheme="minorEastAsia"/>
        </w:rPr>
        <w:br w:type="page"/>
      </w:r>
    </w:p>
    <w:p w14:paraId="7F4302DB" w14:textId="411C3E9D" w:rsidR="00AE2260" w:rsidRDefault="00897D20" w:rsidP="00615ED4">
      <w:pPr>
        <w:pStyle w:val="berschrift1"/>
        <w:rPr>
          <w:rFonts w:eastAsiaTheme="minorEastAsia"/>
        </w:rPr>
      </w:pPr>
      <w:bookmarkStart w:id="604" w:name="_Toc125899252"/>
      <w:r>
        <w:rPr>
          <w:rFonts w:eastAsiaTheme="minorEastAsia"/>
        </w:rPr>
        <w:lastRenderedPageBreak/>
        <w:t>Zusammenfassung</w:t>
      </w:r>
      <w:bookmarkEnd w:id="604"/>
    </w:p>
    <w:p w14:paraId="739AF089" w14:textId="750DFD97" w:rsidR="002A051E" w:rsidRPr="002A051E" w:rsidRDefault="002A051E" w:rsidP="002A051E">
      <w:r>
        <w:t>In den vorhergehenden Kapiteln wurde das vorgestellte Gesamtkonzept zur ML gestützten Betriebslenkung von Linienbussen im Störungsfall ausführlich evaluiert. Hierbei konnten generell gute Ergebnisse attestiert werden. In diesem Kapitel werden ausgewählte Punkte kritisch zur Diskussion gestellt und eventueller Bedarf nach weiterführender Forschung identifiziert.</w:t>
      </w:r>
    </w:p>
    <w:p w14:paraId="1BD2E3B5" w14:textId="21D6B479" w:rsidR="00897D20" w:rsidRDefault="00897D20" w:rsidP="00897D20">
      <w:pPr>
        <w:pStyle w:val="berschrift2"/>
      </w:pPr>
      <w:bookmarkStart w:id="605" w:name="_Toc125899253"/>
      <w:r>
        <w:t>Kritische Diskussion</w:t>
      </w:r>
      <w:bookmarkEnd w:id="605"/>
    </w:p>
    <w:p w14:paraId="05796FBB" w14:textId="0E5CD6DC" w:rsidR="00897D20" w:rsidRDefault="00897D20" w:rsidP="00897D20">
      <w:r>
        <w:t xml:space="preserve">Die vorliegende Arbeit zeigt, dass erhebliches Potenzial im Einsatz von ML in ITCS für den öffentlichen Personennahverkehr besteht. Die vorgestellte Systemkonzeption </w:t>
      </w:r>
      <w:ins w:id="606" w:author="Sebastian Knopf" w:date="2023-01-31T09:41:00Z">
        <w:r w:rsidR="00562862">
          <w:t xml:space="preserve">ist </w:t>
        </w:r>
      </w:ins>
      <w:r>
        <w:t>durch Verwendung bekannter ML-Algorithmen in der Lage, bekannte Umleitungswege zu beurteilen und im Störungsfall richtig anzuwenden. Darüber hinaus können neue Umleitungswege durch Auswertung der aufgezeichneten GPS-Positionen der Fahrzeuge fortlaufend trainiert und in erneut auftretenden Störungsszenarien angewandt werden, selbst wenn diese Umleitungsfahrwege eigenmächtig durch das Fahrpersonal getroffen wurden. Besonders in Betrieben, die nicht über eine koordinierende Betriebsleitstelle verfügen, spielt das Wissen des geübteren Fahrpersonals eine erhebliche Rolle, um auch Fahrpersonal mit weniger Ortskenntnis zu unterstützten und für einen einheitlichen, stabilen Betriebsablauf zu sorgen. Auch bei Vorhandensein einer Betriebsleitstelle kann ein solches System unterstützend wirken, indem stressige Situationen durch Vorschläge für sinnvolle Dispositionsmaßnahmen entzerrt und weitere Schritte automatisiert eingeleitet werden. Durch Implementierung bekannter Schnittstellen für die Echtzeitauskunft können gefahrene Umleitungen sowohl textuell als auch in einer Kartenansicht in einschlägigen Fahrplanauskunftsmedien zur Verfügung gestellt werden, was für einen zusätzlichen Mehrwert für Fahrgäste bedeutet.</w:t>
      </w:r>
    </w:p>
    <w:p w14:paraId="1EC00A3D" w14:textId="2718F57E" w:rsidR="00897D20" w:rsidRDefault="00897D20" w:rsidP="00897D20">
      <w:del w:id="607" w:author="Sebastian Knopf" w:date="2023-01-31T09:43:00Z">
        <w:r w:rsidDel="00562862">
          <w:delText xml:space="preserve">Der Turing-Test könnte mit diesem System also generell bestanden werden. </w:delText>
        </w:r>
      </w:del>
      <w:r>
        <w:t>In der aktuell vorgeschlagenen Konzeption sind allerdings auch einige Punkte enthalten, welche im Nachgang kritisch zu betrachten sind. Diese werden im Rahmen der Diskussion kurz beleuchtet.</w:t>
      </w:r>
    </w:p>
    <w:p w14:paraId="1524D17D" w14:textId="539EE581" w:rsidR="00897D20" w:rsidRDefault="00897D20" w:rsidP="00897D20">
      <w:r>
        <w:t xml:space="preserve">Aus theoretischer Sicht fällt hierbei zunächst auf, dass der Hyperparameter n einen erheblichen Einfluss auf die Qualität der Auswahl einer geeigneten Umleitung hat. </w:t>
      </w:r>
      <w:r w:rsidRPr="00D206B7">
        <w:t xml:space="preserve">Wie in Kapitel </w:t>
      </w:r>
      <w:r w:rsidR="00D206B7" w:rsidRPr="00D206B7">
        <w:fldChar w:fldCharType="begin"/>
      </w:r>
      <w:r w:rsidR="00D206B7" w:rsidRPr="00D206B7">
        <w:instrText xml:space="preserve"> REF _Ref124069377 \r \h </w:instrText>
      </w:r>
      <w:r w:rsidR="00D206B7" w:rsidRPr="00D206B7">
        <w:fldChar w:fldCharType="separate"/>
      </w:r>
      <w:r w:rsidR="000E5A92">
        <w:t>3.4.2</w:t>
      </w:r>
      <w:r w:rsidR="00D206B7" w:rsidRPr="00D206B7">
        <w:fldChar w:fldCharType="end"/>
      </w:r>
      <w:r w:rsidR="00D206B7" w:rsidRPr="00D206B7">
        <w:t xml:space="preserve"> </w:t>
      </w:r>
      <w:r w:rsidR="004D4C13" w:rsidRPr="00D206B7">
        <w:t>beschrieben,</w:t>
      </w:r>
      <w:r w:rsidRPr="00D206B7">
        <w:t xml:space="preserve"> </w:t>
      </w:r>
      <w:r>
        <w:t xml:space="preserve">muss n einerseits groß genug gewählt werden, um ein fortlaufendes Training des </w:t>
      </w:r>
      <w:r>
        <w:lastRenderedPageBreak/>
        <w:t>Systems überhaupt erst möglich zu machen, andererseits darf n aber auch nicht zu groß werden, da ansonsten die Betriebsstabilität und Zuverlässigkeit insbesondere für Fahrgäste unter dem Training im laufenden Betrieb leiden würde. Denkbar wäre beispielsweise die Kopplung des Hyperparameters n den aktuellen Systemzustand, sodass nur dann ein fortlaufendes Training stattfindet, wenn mehrere, grundsätzlich geeignete Umleitungswege von unterschiedlichem Bekanntheitsgrad oder Bewertung zur Verfügung stehen. Unabhängig von der exakten Auswahl von n muss letztendlich bei der Systemgestaltung selbst entschieden werden, ob überhaupt ein fortlaufendes Training im laufenden Betrieb stattfinden soll, oder ob das Training auch weiterhin in regelmäßigen Abständen in der Simulationsumgebung durchgeführt werden soll und lediglich die aktualisierten Ergebnisse des Trainings in den laufenden Betrieb einfließen.</w:t>
      </w:r>
    </w:p>
    <w:p w14:paraId="598449B8" w14:textId="71BBAA5D" w:rsidR="00897D20" w:rsidRDefault="00897D20" w:rsidP="00897D20">
      <w:r>
        <w:t>Außerdem gilt</w:t>
      </w:r>
      <w:del w:id="608" w:author="Sebastian Knopf" w:date="2023-01-31T09:43:00Z">
        <w:r w:rsidDel="00562862">
          <w:delText xml:space="preserve"> nach wie vor</w:delText>
        </w:r>
      </w:del>
      <w:r>
        <w:t>, dass dieses System seinen Mehrwert nur dann entfalten kann, wenn alle möglichen Systemzustände ausreichend trainiert sind. Wird ein neuer Umleitungsfahrweg aus den aufgezeichneten GPS-Daten erkannt, aber nie trainiert, wird dieser auch bei Auftreten desselben Störungsszenarios nie gewählt werden. Die regelmäßige Wiederholung oder Ergänzung des Trainings bleibt daher in jedem Fall essenziell.</w:t>
      </w:r>
    </w:p>
    <w:p w14:paraId="63DCCA05" w14:textId="02DAF0EA" w:rsidR="00897D20" w:rsidRDefault="00897D20" w:rsidP="00897D20">
      <w:r>
        <w:t>Bei der Betrachtung der relevanten Datenquellen fällt auf, dass bei fast allen Datenquellen außer den GPS-Aufzeichnungen der Fahrzeuge</w:t>
      </w:r>
      <w:ins w:id="609" w:author="Sebastian Knopf" w:date="2023-01-31T09:44:00Z">
        <w:r w:rsidR="00562862">
          <w:t xml:space="preserve"> und den Meldungen aus dem ITCS selbst</w:t>
        </w:r>
      </w:ins>
      <w:r>
        <w:t xml:space="preserve"> eine starke Abhängigkeit von Dritten besteht. So muss beim Erzeugen des Straßennetzes aus den OSM-Daten Verlass auf die Qualität der Daten aus OpenStreetMap sein. Da grundsätzlich jedermann diese Daten bearbeiten und veröffentlichen kann, sind Fehler oder Qualitätsunterschiede in den Daten eine mögliche Fehlerquelle. Mit minimaler, aber dennoch vorhandener Wahrscheinlichkeit könnte auch ein böswilliger Angriff auf das ITCS durch bewusstes Einspielen von fehlerhaften OSM-Daten nicht ausgeschlossen werden und damit zumindest für die Sicherheit und Ordnung des Betriebes ein Risko darstellen. Dieselben Probleme sind bei der Ermittlung eventueller Störungen oder Streckensperrung durch offene Daten aus Drittsystemen zu sehen. Aus diesem Grund muss die Verwendung solcher Daten zuvor kritisch beurteilt und bei einer Systemgestaltung individuell erfolgen. </w:t>
      </w:r>
    </w:p>
    <w:p w14:paraId="14462253" w14:textId="3F02810C" w:rsidR="00897D20" w:rsidRDefault="00897D20" w:rsidP="00897D20">
      <w:r>
        <w:t xml:space="preserve">Im Zuge der Identifikation von Störungen durch Meldungen aus dem ITCS selbst stellt sich außerdem die Frage, ob eine Validierung wie in Kapitel </w:t>
      </w:r>
      <w:del w:id="610" w:author="Sebastian Knopf" w:date="2023-01-31T09:44:00Z">
        <w:r w:rsidR="00D206B7" w:rsidDel="00562862">
          <w:delText xml:space="preserve"> </w:delText>
        </w:r>
      </w:del>
      <w:r>
        <w:t xml:space="preserve">erläutert, überhaupt notwendig ist. Immerhin nimmt auch diese zur Überwachung der Fahrzeugposition wieder Zeit in Anspruch, welche besonders bei hohen Taktdichten wertvoll sein kann, um folgende Fahrzeuge rechtzeitig zu informieren. Die Disziplin des Fahrpersonals spielt in diesem Fall eine große Rolle. Störungen können nur dann rechtzeitig erkannt werden, wenn überhaupt eine Meldung vom Fahrpersonal abgesetzt wird, diese auch korrekt gewählt ist und nicht versehentlich oder missbräuchlich genutzt wird. Dennoch bleibt das ITCS selbst die zuverlässigste Quelle für Störungsmeldungen. Durch Vernetzung der ITCS mehrerer Verkehrsunternehmen kann ein </w:t>
      </w:r>
      <w:r>
        <w:lastRenderedPageBreak/>
        <w:t>zusätzlicher Zeitgewinn erreicht werden, wenn ein anderes Unternehmen die Störung früher meldet. Auch in diesem Fall muss aber sichergestellt sein, dass zum einen ähnliche Typen an Meldungen versorgt sind und diese auch unter denselben Modalitäten verwendet werden.</w:t>
      </w:r>
    </w:p>
    <w:p w14:paraId="41B6F7BA" w14:textId="6DC6986B" w:rsidR="00897D20" w:rsidRDefault="00897D20" w:rsidP="00897D20">
      <w:r>
        <w:t>Schwierig ist außerdem zu ermitteln, ob es sich nur um eine einseitige Streckensperrung handelt, oder ob tatsächlich die gesamte Fahrbahn gesperrt ist. Dieser Grad an Information könnte durch Versorgung des ITCS mit entsprechend feingranularen Meldungen jeweils für ein- und zweiseitige Sperrungen erreicht werden</w:t>
      </w:r>
      <w:ins w:id="611" w:author="Sebastian Knopf" w:date="2023-01-31T09:45:00Z">
        <w:r w:rsidR="00562862">
          <w:t>, ohne dabei jeweils ein Fahrzeug pro Richtung in den gestörten Abschnitt fahren zu lassen, um eine Meldung zu erhalten</w:t>
        </w:r>
      </w:ins>
      <w:r>
        <w:t xml:space="preserve">. Allerdings </w:t>
      </w:r>
      <w:del w:id="612" w:author="Sebastian Knopf" w:date="2023-01-31T09:46:00Z">
        <w:r w:rsidDel="00562862">
          <w:delText xml:space="preserve">stellt </w:delText>
        </w:r>
      </w:del>
      <w:r>
        <w:t xml:space="preserve">muss in diesem Fall dann wieder ein Maß gefunden werden, wie detailliert die einzelnen Meldungen sowohl aus </w:t>
      </w:r>
      <w:del w:id="613" w:author="Sebastian Knopf" w:date="2023-01-31T09:46:00Z">
        <w:r w:rsidDel="00562862">
          <w:delText>Sicht der Systemgestaltung</w:delText>
        </w:r>
      </w:del>
      <w:ins w:id="614" w:author="Sebastian Knopf" w:date="2023-01-31T09:46:00Z">
        <w:r w:rsidR="00562862">
          <w:t>Systemsicht</w:t>
        </w:r>
      </w:ins>
      <w:r>
        <w:t xml:space="preserve"> als auch aus Sicht des Fahrpersonals ausgestaltet werden können, ohne dabei die Verständlichkeit zu beeinträchtigen. Ansonsten wäre beispielsweise denkbar, dass bestimmte Fahrpersonale aus Bequemlichkeit heraus gar keine Meldungen mehr abgeben, weil die Menüführung zu viel Zeit in Anspruch nimmt oder generell zu komplex ist. Alternativ denkbar wäre auch eine Kombination aus ITCS-Meldungen und bei Vorliegen einer solchen die Hinzuziehung von Fremddaten zur Verfeinerung der Informationen aus der Meldung.</w:t>
      </w:r>
    </w:p>
    <w:p w14:paraId="73D58EE3" w14:textId="790CE1E4" w:rsidR="00897D20" w:rsidRPr="00897D20" w:rsidRDefault="00897D20" w:rsidP="00897D20">
      <w:r>
        <w:t xml:space="preserve">Aus rein praktischer Sicht ist außerdem problematisch, dass das System sich ausschließlich auf Umleitungen fokussiert. Weitere, bekannte Dispositionsmaßnahmen wie </w:t>
      </w:r>
      <w:ins w:id="615" w:author="Sebastian Knopf" w:date="2023-01-31T09:46:00Z">
        <w:r w:rsidR="00562862">
          <w:t xml:space="preserve">beispielsweise </w:t>
        </w:r>
      </w:ins>
      <w:r>
        <w:t xml:space="preserve">Kurzwenden </w:t>
      </w:r>
      <w:del w:id="616" w:author="Sebastian Knopf" w:date="2023-01-31T09:46:00Z">
        <w:r w:rsidDel="00562862">
          <w:delText xml:space="preserve">und Andere </w:delText>
        </w:r>
      </w:del>
      <w:r>
        <w:t xml:space="preserve">werden nicht in Betracht gezogen, könnten jedoch ebenso wie auch Umleitungsfahrwege ergänzt werden. Schwierig wird es </w:t>
      </w:r>
      <w:ins w:id="617" w:author="Sebastian Knopf" w:date="2023-01-31T09:46:00Z">
        <w:r w:rsidR="00562862">
          <w:t>außerdem</w:t>
        </w:r>
      </w:ins>
      <w:ins w:id="618" w:author="Sebastian Knopf" w:date="2023-01-31T09:47:00Z">
        <w:r w:rsidR="00562862">
          <w:t xml:space="preserve"> </w:t>
        </w:r>
      </w:ins>
      <w:r>
        <w:t>in hochkomplexen Situationen, in denen beispielsweise eine gesamte Linie vom übrigen Netz abgeschnitten ist oder Ersatzverkehre bestellt werden müssen. Hier ist aus dem Stand dieser Arbeit heraus in jedem Fall das Eingreifen des Leitstellenpersonals oder einer anderweitig befugten Person notwendig.</w:t>
      </w:r>
    </w:p>
    <w:p w14:paraId="65CE1F4D" w14:textId="13065E34" w:rsidR="00BA20D5" w:rsidRDefault="00897D20" w:rsidP="00897D20">
      <w:pPr>
        <w:pStyle w:val="berschrift2"/>
      </w:pPr>
      <w:bookmarkStart w:id="619" w:name="_Toc125899254"/>
      <w:r>
        <w:t>Weiterer Forschungsbedarf</w:t>
      </w:r>
      <w:bookmarkEnd w:id="619"/>
    </w:p>
    <w:p w14:paraId="6804BAFA" w14:textId="77777777" w:rsidR="005950E0" w:rsidRDefault="005950E0" w:rsidP="005950E0">
      <w:r>
        <w:t xml:space="preserve">Aus praktischer Sicht bietet das gezeigte Systemkonzept eine gute Grundlage für die Umsetzung in einem ITCS. An einigen Stellen, nicht zuletzt auch identifiziert durch die Diskussion, besteht Bedarf nach weiterer Forschung. </w:t>
      </w:r>
    </w:p>
    <w:p w14:paraId="7658ACE8" w14:textId="0EB30BBD" w:rsidR="00897D20" w:rsidRDefault="005950E0" w:rsidP="005950E0">
      <w:r w:rsidRPr="004D4C13">
        <w:t xml:space="preserve">Ein erster wichtiger Punkt ist hierbei die Einbettung des in Kapitel </w:t>
      </w:r>
      <w:r w:rsidR="004D4C13" w:rsidRPr="004D4C13">
        <w:fldChar w:fldCharType="begin"/>
      </w:r>
      <w:r w:rsidR="004D4C13" w:rsidRPr="004D4C13">
        <w:instrText xml:space="preserve"> REF _Ref125896241 \r \h </w:instrText>
      </w:r>
      <w:r w:rsidR="004D4C13" w:rsidRPr="004D4C13">
        <w:fldChar w:fldCharType="separate"/>
      </w:r>
      <w:r w:rsidR="000E5A92">
        <w:t>3.5</w:t>
      </w:r>
      <w:r w:rsidR="004D4C13" w:rsidRPr="004D4C13">
        <w:fldChar w:fldCharType="end"/>
      </w:r>
      <w:r w:rsidRPr="004D4C13">
        <w:t xml:space="preserve"> gezeigten Konzeptes in ein Gesamtsystem</w:t>
      </w:r>
      <w:r>
        <w:t xml:space="preserve">. Schnittstellen bestehen sowohl zum ITCS selbst für den Erhalt von Störungsinformationen, Linienfahrwegen, Fahrplänen und aufgezeichneten GPS-Daten als auch zur Kommunikation von getroffenen Dispositionsentscheidungen. Eine Anbindung über </w:t>
      </w:r>
      <w:r>
        <w:lastRenderedPageBreak/>
        <w:t>das ITCS an einschlägige Fahrplanauskünfte sollte ebenso selbstverständlich sein, um eine konsistente Information der Fahrgäste sicherzustellen. Zuletzt genannt seien außerdem die Schnittstellen zum Erhalt von Fremddaten. Forschungsbedarf ergibt sich vor dem Hintergrund von neuartigen Schnittstellen für ÖV-Systeme wie beispielsweise VDV 435, die aus dem Forschungsprojekt DiMo-FuH hervorging und in ersten Systemteilen bereits implementiert ist.</w:t>
      </w:r>
    </w:p>
    <w:p w14:paraId="77859C4B" w14:textId="6B834679" w:rsidR="000A4AA6" w:rsidRDefault="000A4AA6" w:rsidP="005950E0">
      <w:r>
        <w:t xml:space="preserve">Smart City-Projekte erfreuen sich bei immer mehr Kommunen wachsendem Interesse und sind insbesondere im Bereich der Verkehrslenkung eine interessante Datenquelle. Dies gilt sowohl für den motorisierten Individualverkehr </w:t>
      </w:r>
      <w:r w:rsidR="001C16A3">
        <w:t>(MIV</w:t>
      </w:r>
      <w:r w:rsidR="001C16A3">
        <w:fldChar w:fldCharType="begin"/>
      </w:r>
      <w:r w:rsidR="001C16A3">
        <w:instrText xml:space="preserve"> XE "</w:instrText>
      </w:r>
      <w:r w:rsidR="001C16A3" w:rsidRPr="009A5E76">
        <w:instrText>MIV</w:instrText>
      </w:r>
      <w:r w:rsidR="001C16A3">
        <w:instrText>" \t "</w:instrText>
      </w:r>
      <w:r w:rsidR="001C16A3" w:rsidRPr="00E50DF5">
        <w:rPr>
          <w:i/>
        </w:rPr>
        <w:instrText>motorisierter Individualverkehr</w:instrText>
      </w:r>
      <w:r w:rsidR="001C16A3">
        <w:instrText xml:space="preserve">" </w:instrText>
      </w:r>
      <w:r w:rsidR="001C16A3">
        <w:fldChar w:fldCharType="end"/>
      </w:r>
      <w:r w:rsidR="001C16A3">
        <w:t xml:space="preserve">) </w:t>
      </w:r>
      <w:r>
        <w:t xml:space="preserve">als auch für öffentlich organisierte Verkehre und Kombinationen aus beiden Verkehrsformen. </w:t>
      </w:r>
      <w:r w:rsidR="001C16A3">
        <w:t xml:space="preserve">Zahlreiche Forschungsprojekte existieren bereits um beispielsweise Lichtsignalanlagen verkehrsabhängig basierend auf Smart City-Daten zu steuern. Schnittstellen zu Betriebsleitsystemen für Verkehrsunternehmen existieren, wenn überhaupt, hingegen nur proprietär. Diverse VDV-Schnittstellen bieten bereits </w:t>
      </w:r>
      <w:r w:rsidR="00583804">
        <w:t>Zugang,</w:t>
      </w:r>
      <w:r w:rsidR="001C16A3">
        <w:t xml:space="preserve"> um beispielsweise Störungsinformationen unter mehreren Betriebsleitsystemen untereinander auszutauschen. Mit fortschreitender Digitalisierung auch im kommunalen Bereich wären standardisierte Schnittstellen zwischen Betriebsleitsystemen und Infrastruktur mit Mischnutzung durch ÖV und MIV ein großer Gewinn, der jedoch zunächst auch weitere Forschung auf diesem Gebiet nötig macht.</w:t>
      </w:r>
    </w:p>
    <w:p w14:paraId="0AA8AB75" w14:textId="415303DF" w:rsidR="001C16A3" w:rsidRDefault="0053116E" w:rsidP="005950E0">
      <w:r>
        <w:t xml:space="preserve">Das in dieser Arbeit gezeigte Gesamtkonzept bildet zwar eine solide Grundlage für den Einsatz in der Praxis, weist aber auch einige Schwachstellen auf, die gesondert beleuchtet werden sollten. So ist das gezeigte ML-Verfahren ausschließlich in der Lage, jeweils einen Umleitungsfahrweg in Betracht zu ziehen. Möglicherweise sinnvolle Kombinationen aus mehreren Umleitungsfahrwegen werden jedoch nicht berücksichtigt. Ein Forschungsansatz ergäbe sich also aus einer Erweiterung des Systems durch die dynamische Kombination mehrerer Umleitungsfahrwege. Ein alternativer Ansatz wäre das Sekundärnetz komplett für das Routing freizugeben und anstelle von vordefinierten Alternativen für die wichtigsten Störungsszenarien eine dynamische, optimale Route zu bestimmen. </w:t>
      </w:r>
      <w:r w:rsidR="002A051E">
        <w:t xml:space="preserve">Außerdem ist es in der aktuellen Zustandsmenge nur möglich maximal ein Störungsszenario zu betrachten. Ein Störungsszenario beschreibt darüber hinaus auch stets einen Zustand, in dem ein Streckenabschnitt vollständig gesperrt ist. Einseitige Sperrungen oder Sperrungen, bei denen beispielsweise nur noch ein Solobus verkehren kann, werden in diesem Detailgrad nicht berücksichtigt. </w:t>
      </w:r>
      <w:r w:rsidR="00C5422D">
        <w:t>Die Nutzung eines Umleitungsfahrweges ist außerdem nur eine bekannte Dispositionsmaßnahme zu Betriebsstabilisierung. Weitere bekannte Maßnahmen wie Kurzwenden</w:t>
      </w:r>
      <w:r w:rsidR="00B853F5">
        <w:t xml:space="preserve"> zum Verspätungsausgleich oder das Tauschen von Umläufen werden nicht in Betracht gezogen. </w:t>
      </w:r>
      <w:r w:rsidR="002A051E">
        <w:t>Es wäre also sinnvoll, eventuelle Anwendungsfälle zu erörtern und verschiedene Möglichkeiten zu prüfen, in denen mehrere Störungsszenarien von verschiedenen Ausprägungen berücksichtigt werden.</w:t>
      </w:r>
    </w:p>
    <w:p w14:paraId="22A7CC3C" w14:textId="0FBCBA9E" w:rsidR="002A051E" w:rsidRDefault="002A051E" w:rsidP="002A051E">
      <w:pPr>
        <w:pStyle w:val="berschrift2"/>
      </w:pPr>
      <w:bookmarkStart w:id="620" w:name="_Toc125899255"/>
      <w:r>
        <w:lastRenderedPageBreak/>
        <w:t>Fazit</w:t>
      </w:r>
      <w:bookmarkEnd w:id="620"/>
    </w:p>
    <w:p w14:paraId="5650021F" w14:textId="26D2CED2" w:rsidR="002A051E" w:rsidRDefault="00022FC9" w:rsidP="002A051E">
      <w:r>
        <w:t xml:space="preserve">In dieser Arbeit wurde ein Systemkonzept entwickelt und empirisch evaluiert, welches die automatische </w:t>
      </w:r>
      <w:r w:rsidR="00C15640">
        <w:t xml:space="preserve">Betriebslenkung von Linienbussen im Störungsfall basierend auf dem Einsatz bekannter ML-Technologien vorgestellt. Dabei wurden ausschließlich Daten verwendet, welche ohnehin verfügbar sind, oder mit </w:t>
      </w:r>
      <w:r w:rsidR="00BB4BB6">
        <w:t xml:space="preserve">leicht selbst </w:t>
      </w:r>
      <w:r w:rsidR="00C15640">
        <w:t>erzeugt werden können.</w:t>
      </w:r>
    </w:p>
    <w:p w14:paraId="00552369" w14:textId="6D40AB07" w:rsidR="00522C14" w:rsidRDefault="00522C14" w:rsidP="002A051E">
      <w:r>
        <w:t xml:space="preserve">So benötigt das System zum Betrieb ausschließlich ein Streckennetz, aufgezeichnete GPS-Daten aus den Bussen, eine zuverlässige Meldung zu einem eingetretenen Störungsfall und Rahmenbedingungen zur Bewertung eines Umleitungsfahrweges. Das Streckennetz kann problemlos aus freien OSM-Daten abgeleitet werden, die GPS-Positionen der Fahrzeuge werden ohnehin protokolliert. Das Streckennetz muss streng genommen noch nicht einmal als georeferenzierter Datensatz </w:t>
      </w:r>
      <w:del w:id="621" w:author="Sebastian Knopf" w:date="2023-01-31T09:51:00Z">
        <w:r w:rsidDel="00755F4E">
          <w:delText>vorliegen</w:delText>
        </w:r>
      </w:del>
      <w:ins w:id="622" w:author="Sebastian Knopf" w:date="2023-01-31T09:51:00Z">
        <w:r w:rsidR="00755F4E">
          <w:t>vorhanden sein</w:t>
        </w:r>
      </w:ins>
      <w:r>
        <w:t>, sondern könnte beispielsweise auch als gerichteter Graph vorliegen.</w:t>
      </w:r>
      <w:r w:rsidR="007D4EC5">
        <w:t xml:space="preserve"> Die Verwendung von georeferenzierten Daten bietet jedoch die zusätzliche Möglichkeit, gewählte Umleitungsfahrwege direkt graphisch auf einer Karte darzustellen. Die Störungsmeldung selbst lässt sich ebenfalls direkt durch eine Meldung des Fahrpersonals aus dem ITCS ableiten. Zur Bewertung von Umleitungsfahrwegen wird eine Simulationsumgebung genutzt, in die wichtige betriebliche Parameter wie beispielsweise die zusätzliche Streckenlänge und die Anzahl der nicht bedienten planmäßigen Haltestellen einfließen.</w:t>
      </w:r>
    </w:p>
    <w:p w14:paraId="1FB58111" w14:textId="4B8A88CC" w:rsidR="007D4EC5" w:rsidRDefault="007D4EC5" w:rsidP="002A051E">
      <w:r>
        <w:t>Bei der Implementierung hat sich darüber hinaus gezeigt, dass klassische und wohl erprobte ML-Algorithmen vollumfänglich in der Lage sind, stabile und qualitativ hochwertige Bewertungen verschiedener Umleitungsfahrwege zu errechnen. Folglich können Umleitungsfahrwege zur Betriebsstabilisierung durch den Einsatz künstlicher Intelligenz auch unabhängig von der Erfahrung des Leitstellenpersonals angewiesen werden.</w:t>
      </w:r>
      <w:r w:rsidR="00292DEA">
        <w:t xml:space="preserve"> Der </w:t>
      </w:r>
      <w:proofErr w:type="gramStart"/>
      <w:r w:rsidR="00292DEA">
        <w:t>Einsatz</w:t>
      </w:r>
      <w:proofErr w:type="gramEnd"/>
      <w:r w:rsidR="00292DEA">
        <w:t xml:space="preserve"> der weit verbreiteten künstlichen neuronalen Netze wurde anfänglich zwar in Betracht gezogen, jedoch zeigte sich bei den ersten Versuchen bereits schnell, dass die notwendigen Ressourcen zum Training eines künstlichen neuronalen Netz zu hoch und der Unterschied der Ergebnisse zur Verwendung klassischer ML-Algorithmen mit Ergebnistabellen zu klein sind, um einen wirtschaftlichen Einsatz von künstlichen neuronalen Netzen befürworten zu können. Interessant würde dieser nur dann, wenn eine derart hohe Anzahl an Umleitungsfahrwegen und bekannter Störungsszenarien in einer Ergebnistabelle gespeichert werden müsste, dass dies zu Lasten der Performance ginge und eine Funktionsapproximation sinnvoller wäre. In Betriebsleitsystemen klassischer Omnibusunternehmen dürfte dies jedoch kaum der Fall sein.</w:t>
      </w:r>
    </w:p>
    <w:p w14:paraId="1CAEC976" w14:textId="65639470" w:rsidR="000E5A92" w:rsidRDefault="000E5A92" w:rsidP="002A051E">
      <w:r>
        <w:t xml:space="preserve">Zumindest theoretisch ist der Einsatz solcher Systeme bereits jetzt möglich. In der Praxis hängt der Einsatz jedoch stark von der verwendeten Technik ab. Ein </w:t>
      </w:r>
      <w:del w:id="623" w:author="Sebastian Knopf" w:date="2023-01-31T09:53:00Z">
        <w:r w:rsidDel="00755F4E">
          <w:delText xml:space="preserve">zu Teilen </w:delText>
        </w:r>
      </w:del>
      <w:ins w:id="624" w:author="Sebastian Knopf" w:date="2023-01-31T09:53:00Z">
        <w:r w:rsidR="00755F4E">
          <w:t xml:space="preserve">teilweise </w:t>
        </w:r>
      </w:ins>
      <w:r>
        <w:t xml:space="preserve">immer noch immenser </w:t>
      </w:r>
      <w:proofErr w:type="gramStart"/>
      <w:r>
        <w:t>Digitalisierungsrückstau</w:t>
      </w:r>
      <w:proofErr w:type="gramEnd"/>
      <w:r>
        <w:t xml:space="preserve"> im ÖPNV-Bereich macht eine allgemeingültige Aussage </w:t>
      </w:r>
      <w:r>
        <w:lastRenderedPageBreak/>
        <w:t>schwierig. Insgesamt wäre der Einsatz nach heutigem Stand bei der überwiegenden Mehrheit der Verkehrsunternehmen aus technischer Sicht in jedem Fall möglich. Weitere Einflussparameter sind nicht zuletzt auch das Interesse eines Verkehrsunternehmens und der Aufgabenträger an einem guten ÖPNV-Angebot und dementsprechend die Ausgestaltung eventueller Ausschreibungen und Verkehrsverträge.</w:t>
      </w:r>
    </w:p>
    <w:p w14:paraId="1BDA7D0D" w14:textId="4A73E667" w:rsidR="00755F4E" w:rsidRDefault="00BB4BB6" w:rsidP="002A051E">
      <w:pPr>
        <w:rPr>
          <w:ins w:id="625" w:author="Sebastian Knopf" w:date="2023-01-31T09:53:00Z"/>
        </w:rPr>
      </w:pPr>
      <w:r>
        <w:t xml:space="preserve">Das gezeigte System kann mit vergleichsweise geringem Aufwand </w:t>
      </w:r>
      <w:r w:rsidR="00C5422D">
        <w:t>in einem bestehenden ITCS eingebunden werden und bietet eine Datenbasis, um weitere Systeme anzubinden. Für bereits trainierte Störungsfälle ist das System zuverlässig in der Lage, eine passende Umleitung auszuwählen. Neue, bislang nicht trainierte Umleitungsfahrwege werden ebenso zuverlässig einbezogen und gegebenenfalls verwendet. Weiterer Forschungsbedarf wurde insbesondere im Bereich der Implementierung verschiedener, auch neuartiger Schnittstellen, in der Berücksichtigung mehrerer Störungen auf demselben Regelfahrweg und in der Einbeziehung weiterer dispositiver Maßnahmen identifiziert.</w:t>
      </w:r>
    </w:p>
    <w:p w14:paraId="5B5AE1D2" w14:textId="77777777" w:rsidR="00755F4E" w:rsidRDefault="00755F4E">
      <w:pPr>
        <w:jc w:val="left"/>
        <w:rPr>
          <w:ins w:id="626" w:author="Sebastian Knopf" w:date="2023-01-31T09:53:00Z"/>
        </w:rPr>
      </w:pPr>
      <w:ins w:id="627" w:author="Sebastian Knopf" w:date="2023-01-31T09:53:00Z">
        <w:r>
          <w:br w:type="page"/>
        </w:r>
      </w:ins>
    </w:p>
    <w:p w14:paraId="64FC9F30" w14:textId="338F2686" w:rsidR="00C5422D" w:rsidDel="00755F4E" w:rsidRDefault="00C5422D" w:rsidP="002A051E">
      <w:pPr>
        <w:rPr>
          <w:del w:id="628" w:author="Sebastian Knopf" w:date="2023-01-31T09:54:00Z"/>
        </w:rPr>
      </w:pPr>
    </w:p>
    <w:sdt>
      <w:sdtPr>
        <w:rPr>
          <w:rFonts w:asciiTheme="minorHAnsi" w:eastAsiaTheme="minorHAnsi" w:hAnsiTheme="minorHAnsi" w:cstheme="minorBidi"/>
          <w:b w:val="0"/>
          <w:bCs w:val="0"/>
          <w:color w:val="auto"/>
          <w:sz w:val="21"/>
          <w:szCs w:val="22"/>
        </w:rPr>
        <w:tag w:val="CitaviBibliography"/>
        <w:id w:val="-175734026"/>
        <w:placeholder>
          <w:docPart w:val="471061DC2E94419BBD88C6C5102C78BC"/>
        </w:placeholder>
      </w:sdtPr>
      <w:sdtEndPr/>
      <w:sdtContent>
        <w:p w14:paraId="42E9CCEE" w14:textId="77777777" w:rsidR="004963CD" w:rsidRDefault="00BD691B" w:rsidP="00755F4E">
          <w:pPr>
            <w:pStyle w:val="CitaviBibliographyHeading"/>
            <w:spacing w:before="0"/>
            <w:pPrChange w:id="629" w:author="Sebastian Knopf" w:date="2023-01-31T09:54:00Z">
              <w:pPr>
                <w:pStyle w:val="CitaviBibliographyHeading"/>
              </w:pPr>
            </w:pPrChange>
          </w:pPr>
          <w:r>
            <w:fldChar w:fldCharType="begin"/>
          </w:r>
          <w:r>
            <w:instrText>ADDIN CitaviBibliography</w:instrText>
          </w:r>
          <w:r>
            <w:fldChar w:fldCharType="separate"/>
          </w:r>
          <w:bookmarkStart w:id="630" w:name="_Toc125899256"/>
          <w:r w:rsidR="004963CD">
            <w:t>Literaturverzeichnis</w:t>
          </w:r>
          <w:bookmarkEnd w:id="630"/>
        </w:p>
        <w:p w14:paraId="38723CC1" w14:textId="77777777" w:rsidR="004963CD" w:rsidRDefault="004963CD" w:rsidP="004963CD">
          <w:pPr>
            <w:pStyle w:val="CitaviBibliographyEntry"/>
          </w:pPr>
          <w:bookmarkStart w:id="631" w:name="_CTVL00175cecbece4714027b33aeada36bd8cb9"/>
          <w:r>
            <w:t>Alaliyat, Saleh (2022): Video -based Fall Detection in Elderly’s Houses.</w:t>
          </w:r>
        </w:p>
        <w:p w14:paraId="7E9FD351" w14:textId="77777777" w:rsidR="004963CD" w:rsidRDefault="004963CD" w:rsidP="004963CD">
          <w:pPr>
            <w:pStyle w:val="CitaviBibliographyEntry"/>
          </w:pPr>
          <w:bookmarkStart w:id="632" w:name="_CTVL001f17da112b0034c178868eaa94af88d5a"/>
          <w:bookmarkEnd w:id="631"/>
          <w:r>
            <w:t>Arnold, Jakob (2021): Reinforcement Learning für ein Umplanungsproblem im Scheduling. Masterarbeit. Karl-Franzens-Universität Graz, Graz. Institut für Operations und Information Systems. Online verfügbar unter https://unipub.uni-graz.at/obvugrhs/download/pdf/6690076?originalFilename=true, zuletzt geprüft am 11.12.2022.</w:t>
          </w:r>
        </w:p>
        <w:p w14:paraId="11770517" w14:textId="77777777" w:rsidR="004963CD" w:rsidRDefault="004963CD" w:rsidP="004963CD">
          <w:pPr>
            <w:pStyle w:val="CitaviBibliographyEntry"/>
          </w:pPr>
          <w:bookmarkStart w:id="633" w:name="_CTVL001d1bf8743b4774bca9306182b8300f3b3"/>
          <w:bookmarkEnd w:id="632"/>
          <w:r>
            <w:t>Arruda, Carlos E.; Moraes, Pedro F.; Agoulmine, Nazim; Martins, Joberto S. B. (2020): Enhanced Pub/Sub Communications for Massive IoT Traffic with SARSA Reinforcement Learning.</w:t>
          </w:r>
        </w:p>
        <w:p w14:paraId="7663D56D" w14:textId="77777777" w:rsidR="004963CD" w:rsidRDefault="004963CD" w:rsidP="004963CD">
          <w:pPr>
            <w:pStyle w:val="CitaviBibliographyEntry"/>
          </w:pPr>
          <w:bookmarkStart w:id="634" w:name="_CTVL0019800a924841e4016a83fdadb205c2fc5"/>
          <w:bookmarkEnd w:id="633"/>
          <w:r>
            <w:t>Böhm, Robin (2016): Aktionen autonomer Systeme als Elemente relationaler nebenläufiger Markov-Entscheidungsprozesse. Diplomarbeit. Universität Stuttgart, Stuttgart. Institut für Parallele und Verteilte Systeme. Online verfügbar unter https://elib.uni-stuttgart.de/handle/11682/9652, zuletzt geprüft am 14.11.2022.</w:t>
          </w:r>
        </w:p>
        <w:p w14:paraId="01C54EFF" w14:textId="77777777" w:rsidR="004963CD" w:rsidRDefault="004963CD" w:rsidP="004963CD">
          <w:pPr>
            <w:pStyle w:val="CitaviBibliographyEntry"/>
          </w:pPr>
          <w:bookmarkStart w:id="635" w:name="_CTVL0014c0a7aa1f8d14b57b75176bf3ea6d135"/>
          <w:bookmarkEnd w:id="634"/>
          <w:r>
            <w:t>Brezina, Tadej; Emberger, Günter; Rollinger, Wolfgang (2012): Vom Beschwerde- zum Anregungsmanagement im Österreichischen öffentlichen Verkehr. Online verfügbar unter https://d1wqtxts1xzle7.cloudfront.net/34231246/brezina-emberger-2012_anregungsmanagement-with-cover-page-v2.pdf?Expires=1668671995&amp;Signature=DBnAREvXAnDgUHEoCOKurfqbkrq7bAri9Iuu3tJrb8wVptyn2a2WV8EhtbrPKyE3ES1YLBy5TUbvl2BvXzbHPT2B42AGGf6dF77CsQ9eJM9vJmE7AzKyH0RIZSuRTNuZacyvi-Jix~X2h8-Qzn0OAa5kk-9Ff66q6HYuiqRAc501ywUSy~gicq7au5rPkl0udvjb4jiAEJTgT69xwoUoLFyQoWI~KU2tw1azHEtkNXEQB0ekoGP0cpeSo9NHmKWGx5cNz72OatR0tYZBo2xGN~WMFWuMvPkywHiKUo2EqqvLPCggkop8bZrhXMzv4SWybMJv3QDpOhkgX9AcD2v63Q__&amp;Key-Pair-Id=APKAJLOHF5GGSLRBV4ZA, zuletzt geprüft am 17.11.2022.</w:t>
          </w:r>
        </w:p>
        <w:p w14:paraId="214E56D1" w14:textId="77777777" w:rsidR="004963CD" w:rsidRDefault="004963CD" w:rsidP="004963CD">
          <w:pPr>
            <w:pStyle w:val="CitaviBibliographyEntry"/>
          </w:pPr>
          <w:bookmarkStart w:id="636" w:name="_CTVL00147f364c045a743b9b49e6320706efbb4"/>
          <w:bookmarkEnd w:id="635"/>
          <w:r>
            <w:t>Bundesministerium für Verkehr: Personenbeförderungsgesetz. PBefG. Online verfügbar unter https://www.gesetze-im-internet.de/pbefg/index.html#BJNR002410961BJNE001802305, zuletzt geprüft am 18.11.2022.</w:t>
          </w:r>
        </w:p>
        <w:p w14:paraId="6812B81A" w14:textId="77777777" w:rsidR="004963CD" w:rsidRDefault="004963CD" w:rsidP="004963CD">
          <w:pPr>
            <w:pStyle w:val="CitaviBibliographyEntry"/>
          </w:pPr>
          <w:bookmarkStart w:id="637" w:name="_CTVL00142ab8c65d2db4736ab9daedb28f898bf"/>
          <w:bookmarkEnd w:id="636"/>
          <w:r>
            <w:t>Chan, Leong; Hogaboam, Liliya; Cao, Renzhi (2022): Applied Artificial Intelligence in Business. Cham: Springer International Publishing.</w:t>
          </w:r>
        </w:p>
        <w:p w14:paraId="18348FA0" w14:textId="77777777" w:rsidR="004963CD" w:rsidRDefault="004963CD" w:rsidP="004963CD">
          <w:pPr>
            <w:pStyle w:val="CitaviBibliographyEntry"/>
          </w:pPr>
          <w:bookmarkStart w:id="638" w:name="_CTVL001e5d35e166bef4b39b8baa06292ad5a47"/>
          <w:bookmarkEnd w:id="637"/>
          <w:r>
            <w:t xml:space="preserve">Dammann, Patrick (o.D.): Einführung in das Reinforcement Learning. Heidelberg Collaboratory for Image Processing (HCI). Heidelberg. Online verfügbar unter </w:t>
          </w:r>
          <w:r>
            <w:lastRenderedPageBreak/>
            <w:t>https://hci.iwr.uni-heidelberg.de/system/files/private/downloads/541645681/dammann_reinfocement-learning-report.pdf, zuletzt geprüft am 24.11.2022.</w:t>
          </w:r>
        </w:p>
        <w:p w14:paraId="7450EC2C" w14:textId="77777777" w:rsidR="004963CD" w:rsidRDefault="004963CD" w:rsidP="004963CD">
          <w:pPr>
            <w:pStyle w:val="CitaviBibliographyEntry"/>
          </w:pPr>
          <w:bookmarkStart w:id="639" w:name="_CTVL0013da1d0ce79ef43bc8520e28302290fee"/>
          <w:bookmarkEnd w:id="638"/>
          <w:r>
            <w:t>DELFI (2020): Entwicklung von Instrumenten zur Umsetzung der delegierten Verordnung (EU) 2017/1926 (ÖV-Daten für NAP). Schlussbericht zum FE-Projekt: 70.0946. Verein zur Förderung einer durchgängigen elektronischen Fahrgastinformation – DELFI e.V. Frankfurt a.M. Online verfügbar unter https://fops.de/wp-content/uploads/2020/09/70.0946_Schlussber.OeV-Daten-f.d.NAP_.pdf, zuletzt geprüft am 24.11.2022.</w:t>
          </w:r>
        </w:p>
        <w:p w14:paraId="77F1B54C" w14:textId="77777777" w:rsidR="004963CD" w:rsidRDefault="004963CD" w:rsidP="004963CD">
          <w:pPr>
            <w:pStyle w:val="CitaviBibliographyEntry"/>
          </w:pPr>
          <w:bookmarkStart w:id="640" w:name="_CTVL0013d9893baf1c344ee96551a0e79a0fc7e"/>
          <w:bookmarkEnd w:id="639"/>
          <w:r>
            <w:t>Engfer, Andreas (2002): Fuzzy Logik. Ausarbeitung zur Vorlesung Ausarbeitung zur Vorlesung „Methoden der Künstlichen Intelligenz“. Ausarbeitung. Fachhochschule Furtwangen, Furtwangen. Fachbereich Wirtschaftsinformatik.</w:t>
          </w:r>
        </w:p>
        <w:p w14:paraId="0BD5C6E6" w14:textId="77777777" w:rsidR="004963CD" w:rsidRDefault="004963CD" w:rsidP="004963CD">
          <w:pPr>
            <w:pStyle w:val="CitaviBibliographyEntry"/>
          </w:pPr>
          <w:bookmarkStart w:id="641" w:name="_CTVL00199f6fa61a9a14de4955af8d32913127c"/>
          <w:bookmarkEnd w:id="640"/>
          <w:r>
            <w:t>Exner, Jan-Philipp (2012): SURVEY BEFORE PLAN 2.0. Neue Ansätze von Raumsensorik und Monitaring für die Raumplanung. In:</w:t>
          </w:r>
          <w:bookmarkEnd w:id="641"/>
          <w:r>
            <w:t xml:space="preserve"> </w:t>
          </w:r>
          <w:r w:rsidRPr="004963CD">
            <w:rPr>
              <w:i/>
            </w:rPr>
            <w:t xml:space="preserve">PLANERIN </w:t>
          </w:r>
          <w:r w:rsidRPr="004963CD">
            <w:t>(5/12), S. 24–26.</w:t>
          </w:r>
        </w:p>
        <w:p w14:paraId="47D02CAA" w14:textId="77777777" w:rsidR="004963CD" w:rsidRDefault="004963CD" w:rsidP="004963CD">
          <w:pPr>
            <w:pStyle w:val="CitaviBibliographyEntry"/>
          </w:pPr>
          <w:bookmarkStart w:id="642" w:name="_CTVL001e56e8ba96d1f4c68b6b4bf80f11eafac"/>
          <w:r>
            <w:t>Findl, Renate; Dahmen-Zimmer, Katharina; Kostka, Markus; Zimmer, Alf (2022): Nutzerorientierte Systementwicklung für den ÖPNV. Paper. Universität Regensburg, Regensburg. Lehrstuhl für Experimentelle und Angewandte Psychologie. Online verfügbar unter https://psydok.psycharchives.de/jspui/bitstream/20.500.11780/3433/1/findl.pdf, zuletzt geprüft am 17.11.2022.</w:t>
          </w:r>
        </w:p>
        <w:p w14:paraId="66F02191" w14:textId="77777777" w:rsidR="004963CD" w:rsidRDefault="004963CD" w:rsidP="004963CD">
          <w:pPr>
            <w:pStyle w:val="CitaviBibliographyEntry"/>
          </w:pPr>
          <w:bookmarkStart w:id="643" w:name="_CTVL001a1f60d6c162d4962b9275fc7d24437b3"/>
          <w:bookmarkEnd w:id="642"/>
          <w:r>
            <w:t>Gass, Saul I.; Fu, Michael (Hg.) (2013): Encyclopedia of operations research and management science. Third edition. New York, NY: Springer Science + Business Media (Springer Reference).</w:t>
          </w:r>
        </w:p>
        <w:p w14:paraId="0E77C74A" w14:textId="77777777" w:rsidR="004963CD" w:rsidRDefault="004963CD" w:rsidP="004963CD">
          <w:pPr>
            <w:pStyle w:val="CitaviBibliographyEntry"/>
          </w:pPr>
          <w:bookmarkStart w:id="644" w:name="_CTVL00170623dd1586e4b9ebaf9fb66ec01a9bd"/>
          <w:bookmarkEnd w:id="643"/>
          <w:r>
            <w:t>Google (2022): GTFS-Static Überblick. Hg. v. Google. Online verfügbar unter https://developers.google.com/transit/gtfs?hl=de, zuletzt aktualisiert am 06.10.2022, zuletzt geprüft am 18.11.2022.</w:t>
          </w:r>
        </w:p>
        <w:p w14:paraId="41535AB6" w14:textId="77777777" w:rsidR="004963CD" w:rsidRDefault="004963CD" w:rsidP="004963CD">
          <w:pPr>
            <w:pStyle w:val="CitaviBibliographyEntry"/>
          </w:pPr>
          <w:bookmarkStart w:id="645" w:name="_CTVL00159016aa272504c5b88c4215df1ce65dc"/>
          <w:bookmarkEnd w:id="644"/>
          <w:r>
            <w:t>Herzner, Alexander; Schmidpeter, René (Hg.) (2022): CSR in Süddeutschland. Unternehmerischer Erfolg und Nachhaltigkeit im Einklang. Springer-Verlag GmbH. Berlin, Heidelberg: Springer Gabler (Management-Reihe Corporate Social Responsibility). Online verfügbar unter http://www.springer.com/.</w:t>
          </w:r>
        </w:p>
        <w:p w14:paraId="250F59DD" w14:textId="77777777" w:rsidR="004963CD" w:rsidRDefault="004963CD" w:rsidP="004963CD">
          <w:pPr>
            <w:pStyle w:val="CitaviBibliographyEntry"/>
          </w:pPr>
          <w:bookmarkStart w:id="646" w:name="_CTVL001fabc76c83bb4425da2a5c656343af739"/>
          <w:bookmarkEnd w:id="645"/>
          <w:r>
            <w:t>Huber, Tobias (2018): Tiefes bestärkendes Lernen: Grundlagen, Approximationseigenschaft und Implementierung multimodaler Erklärungen. Masterarbeit. Universität Augsburg, Augsburg.</w:t>
          </w:r>
        </w:p>
        <w:p w14:paraId="4DA89577" w14:textId="77777777" w:rsidR="004963CD" w:rsidRDefault="004963CD" w:rsidP="004963CD">
          <w:pPr>
            <w:pStyle w:val="CitaviBibliographyEntry"/>
          </w:pPr>
          <w:bookmarkStart w:id="647" w:name="_CTVL001d0c8b4aa6a70406c8f4221e3f35c1cfb"/>
          <w:bookmarkEnd w:id="646"/>
          <w:r>
            <w:t>Josi, Damian (2020): Qualität von OpenStreetMap-Daten. Einführung und Arten der Qualitätsbeurteilung. Paper. Universität Bern, Bern. Institut für Wirtschaftsinformatik. Online verfügbar unter https://www.digitale-</w:t>
          </w:r>
          <w:r>
            <w:lastRenderedPageBreak/>
            <w:t>nachhaltigkeit.unibe.ch/unibe/portal/fak_naturwis/a_dept_math/c_iinfamath/abt_digital/content/e90958/e490158/e900462/e977579/e977582/e980453/OpenData2020_DamianJosi_Vertiefungsartikel_ger.pdf, zuletzt geprüft am 18.11.2022.</w:t>
          </w:r>
        </w:p>
        <w:p w14:paraId="133F8FCA" w14:textId="77777777" w:rsidR="004963CD" w:rsidRDefault="004963CD" w:rsidP="004963CD">
          <w:pPr>
            <w:pStyle w:val="CitaviBibliographyEntry"/>
          </w:pPr>
          <w:bookmarkStart w:id="648" w:name="_CTVL001eb3933b677f64d52b5b33a0da5d4ad68"/>
          <w:bookmarkEnd w:id="647"/>
          <w:r>
            <w:t>KARL (2021): Kompetenzzentrum KARL - Künstliche Intelligenz für Arbeit und Lernen in der Region Karlsruhe. Hg. v. Kompetenzzentrum KARL. Online verfügbar unter https://kompetenzzentrum-karl.de/, zuletzt geprüft am 08.01.2023.</w:t>
          </w:r>
        </w:p>
        <w:p w14:paraId="2233706E" w14:textId="77777777" w:rsidR="004963CD" w:rsidRDefault="004963CD" w:rsidP="004963CD">
          <w:pPr>
            <w:pStyle w:val="CitaviBibliographyEntry"/>
          </w:pPr>
          <w:bookmarkStart w:id="649" w:name="_CTVL0016c8a6210199a4238bb43a3ef9d5f0916"/>
          <w:bookmarkEnd w:id="648"/>
          <w:r>
            <w:t>Krämer, Andreas (2022): exeo OpinionTRAIN. 9-Euro-Ticket: Blick zurück und nach vorne - Nutzerprofil, Nutzung und Bewertungen. exeo Strategic Consulting AG. Bonn, 08.09.2022. Online verfügbar unter https://www.researchgate.net/publication/363417545_exeo_OpinionTRAIN_IV_9_EUR_Ticket_Post_I_220907, zuletzt geprüft am 10.09.2022.</w:t>
          </w:r>
        </w:p>
        <w:p w14:paraId="23D2FF29" w14:textId="77777777" w:rsidR="004963CD" w:rsidRDefault="004963CD" w:rsidP="004963CD">
          <w:pPr>
            <w:pStyle w:val="CitaviBibliographyEntry"/>
          </w:pPr>
          <w:bookmarkStart w:id="650" w:name="_CTVL00178a5794fc3624e0babba69506087f5df"/>
          <w:bookmarkEnd w:id="649"/>
          <w:r>
            <w:t>Larsson, Emil (2018): Evaluation of Pretraining Methods for Deep Reinforcement Learning. Universität Uppsala, Uppsala.</w:t>
          </w:r>
        </w:p>
        <w:p w14:paraId="781B3070" w14:textId="77777777" w:rsidR="004963CD" w:rsidRDefault="004963CD" w:rsidP="004963CD">
          <w:pPr>
            <w:pStyle w:val="CitaviBibliographyEntry"/>
          </w:pPr>
          <w:bookmarkStart w:id="651" w:name="_CTVL001a96d76a1e7c34f379d995bfdbbc5bdd7"/>
          <w:bookmarkEnd w:id="650"/>
          <w:r>
            <w:t>Levy, Sharon; Xiong, Wenhan; Belding, Elizabeth; Wang, William Yang (2018): SafeRoute: Learning to Navigate Streets Safely in an Urban Environment.</w:t>
          </w:r>
        </w:p>
        <w:p w14:paraId="0C802C4B" w14:textId="77777777" w:rsidR="004963CD" w:rsidRDefault="004963CD" w:rsidP="004963CD">
          <w:pPr>
            <w:pStyle w:val="CitaviBibliographyEntry"/>
          </w:pPr>
          <w:bookmarkStart w:id="652" w:name="_CTVL0010a2b008667c546319f718c99e7ccd1b1"/>
          <w:bookmarkEnd w:id="651"/>
          <w:r>
            <w:t>Liggieri, Kevin; Müller, Oliver (2019): Mensch-Maschine-Interaktion. Stuttgart: J.B. Metzler.</w:t>
          </w:r>
        </w:p>
        <w:p w14:paraId="6EB6E57A" w14:textId="77777777" w:rsidR="004963CD" w:rsidRDefault="004963CD" w:rsidP="004963CD">
          <w:pPr>
            <w:pStyle w:val="CitaviBibliographyEntry"/>
          </w:pPr>
          <w:bookmarkStart w:id="653" w:name="_CTVL001c8ae83b67f45413984039552d3d9ddfc"/>
          <w:bookmarkEnd w:id="652"/>
          <w:r>
            <w:t>Lorenz, Uwe (2020): Reinforcement Learning. Berlin, Heidelberg: Springer Berlin Heidelberg.</w:t>
          </w:r>
        </w:p>
        <w:p w14:paraId="6390C88B" w14:textId="77777777" w:rsidR="004963CD" w:rsidRDefault="004963CD" w:rsidP="004963CD">
          <w:pPr>
            <w:pStyle w:val="CitaviBibliographyEntry"/>
          </w:pPr>
          <w:bookmarkStart w:id="654" w:name="_CTVL0017cedb0b82db84b1aaacaf7cde97d990f"/>
          <w:bookmarkEnd w:id="653"/>
          <w:r>
            <w:t>Lüth, Carsten (2019): A Review of: Human-Level Control through deep Reinforcement Learning. Seminararbeit. Universität Heidelberg, Heidelberg. Department of Computer Science. Online verfügbar unter https://hci.iwr.uni-heidelberg.de/system/files/private/downloads/213797145/report_carsten_lueth_human_level_control.pdf, zuletzt geprüft am 13.11.2022.</w:t>
          </w:r>
        </w:p>
        <w:p w14:paraId="71334651" w14:textId="77777777" w:rsidR="004963CD" w:rsidRDefault="004963CD" w:rsidP="004963CD">
          <w:pPr>
            <w:pStyle w:val="CitaviBibliographyEntry"/>
          </w:pPr>
          <w:bookmarkStart w:id="655" w:name="_CTVL0013126cb9fbc8f4a189b7e0e5bf0896b8a"/>
          <w:bookmarkEnd w:id="654"/>
          <w:r>
            <w:t>Mainzer, Klaus (2019): Künstliche Intelligenz – Wann übernehmen die Maschinen? Berlin, Heidelberg: Springer Berlin Heidelberg.</w:t>
          </w:r>
        </w:p>
        <w:p w14:paraId="56A27D83" w14:textId="77777777" w:rsidR="004963CD" w:rsidRDefault="004963CD" w:rsidP="004963CD">
          <w:pPr>
            <w:pStyle w:val="CitaviBibliographyEntry"/>
          </w:pPr>
          <w:bookmarkStart w:id="656" w:name="_CTVL001156ee766e4314b3c917dd27f2a9add1e"/>
          <w:bookmarkEnd w:id="655"/>
          <w:r>
            <w:t>Meier, Andreas; Portmann, Edy (2016): Smart City. Wiesbaden: Springer Fachmedien Wiesbaden.</w:t>
          </w:r>
        </w:p>
        <w:p w14:paraId="3F1E6EA7" w14:textId="77777777" w:rsidR="004963CD" w:rsidRDefault="004963CD" w:rsidP="004963CD">
          <w:pPr>
            <w:pStyle w:val="CitaviBibliographyEntry"/>
          </w:pPr>
          <w:bookmarkStart w:id="657" w:name="_CTVL001e479149bb9bd44a1b827a2172784ed92"/>
          <w:bookmarkEnd w:id="656"/>
          <w:r>
            <w:t>Nahrstedt, Harald (2012): Algorithmen für Ingenieure. Wiesbaden: Vieweg+Teubner Verlag.</w:t>
          </w:r>
        </w:p>
        <w:p w14:paraId="7A1D513E" w14:textId="77777777" w:rsidR="004963CD" w:rsidRDefault="004963CD" w:rsidP="004963CD">
          <w:pPr>
            <w:pStyle w:val="CitaviBibliographyEntry"/>
          </w:pPr>
          <w:bookmarkStart w:id="658" w:name="_CTVL0018c8a5e21ca564f4a8b304d8167f59087"/>
          <w:bookmarkEnd w:id="657"/>
          <w:r>
            <w:t>Niebler, Paul (2018): Datenbasiert Entscheiden. Ein Leitfaden Für Unternehmer und Entscheider. Unter Mitarbeit von Dominic Lindner. Wiesbaden: Gabler (Essentials Ser). Online verfügbar unter https://ebookcentral.proquest.com/lib/kxp/detail.action?docID=5566817.</w:t>
          </w:r>
        </w:p>
        <w:p w14:paraId="61C5B6F2" w14:textId="77777777" w:rsidR="004963CD" w:rsidRDefault="004963CD" w:rsidP="004963CD">
          <w:pPr>
            <w:pStyle w:val="CitaviBibliographyEntry"/>
          </w:pPr>
          <w:bookmarkStart w:id="659" w:name="_CTVL001150d882059ca46e0844b26e5dbc31ece"/>
          <w:bookmarkEnd w:id="658"/>
          <w:r>
            <w:t>OSM-Highway (2022): Erklärung zum Schlüssel HIGHWAY. Hg. v. OpenStreetMap Community. Online verfügbar unter https://wiki.openstreetmap.org/wiki/Key:highway, zuletzt aktualisiert am 26.10.2022, zuletzt geprüft am 18.11.2022.</w:t>
          </w:r>
        </w:p>
        <w:p w14:paraId="2B461BE4" w14:textId="77777777" w:rsidR="004963CD" w:rsidRDefault="004963CD" w:rsidP="004963CD">
          <w:pPr>
            <w:pStyle w:val="CitaviBibliographyEntry"/>
          </w:pPr>
          <w:bookmarkStart w:id="660" w:name="_CTVL001489cd1ffd58e42c7a040806572f7e674"/>
          <w:bookmarkEnd w:id="659"/>
          <w:r>
            <w:lastRenderedPageBreak/>
            <w:t>OSM-PSV (2022): Erklärung zum Schlüssel PSV. Hg. v. OpenStreetMap Community. Online verfügbar unter https://wiki.openstreetmap.org/wiki/DE:Key:psv?uselang=de, zuletzt aktualisiert am 29.08.2022, zuletzt geprüft am 18.11.2022.</w:t>
          </w:r>
        </w:p>
        <w:p w14:paraId="09764D6F" w14:textId="77777777" w:rsidR="004963CD" w:rsidRDefault="004963CD" w:rsidP="004963CD">
          <w:pPr>
            <w:pStyle w:val="CitaviBibliographyEntry"/>
          </w:pPr>
          <w:bookmarkStart w:id="661" w:name="_CTVL00160864e9c47fd4946a5b8e16d7687d203"/>
          <w:bookmarkEnd w:id="660"/>
          <w:r>
            <w:t>Pong, Vitchyr; Gu, Shixiang; Dalal, Murtaza; Levine, Sergey (2018): Temporal Difference Models: Model-Free Deep RL for Model-Based Control.</w:t>
          </w:r>
        </w:p>
        <w:p w14:paraId="6CF00147" w14:textId="77777777" w:rsidR="004963CD" w:rsidRDefault="004963CD" w:rsidP="004963CD">
          <w:pPr>
            <w:pStyle w:val="CitaviBibliographyEntry"/>
          </w:pPr>
          <w:bookmarkStart w:id="662" w:name="_CTVL001deae313147c4408cbdde680c83bfef1a"/>
          <w:bookmarkEnd w:id="661"/>
          <w:r>
            <w:t>Reinhardt, Winfried (2018): Öffentlicher Personennahverkehr. Technik – rechts- und betriebswirtschaftliche Grundlagen. 2., aktualisierte Auflage. Wiesbaden: Springer Vieweg. Online verfügbar unter http://www.springer.com/.</w:t>
          </w:r>
        </w:p>
        <w:p w14:paraId="07CC7131" w14:textId="77777777" w:rsidR="004963CD" w:rsidRDefault="004963CD" w:rsidP="004963CD">
          <w:pPr>
            <w:pStyle w:val="CitaviBibliographyEntry"/>
          </w:pPr>
          <w:bookmarkStart w:id="663" w:name="_CTVL001447cae54fab44dbb96ca93c354b881fa"/>
          <w:bookmarkEnd w:id="662"/>
          <w:r>
            <w:t>Rellensmann, Johanna (2019): Mathematisches Modellieren. In: Johanna Rellensmann (Hg.): Selbst erstellte Skizzen beim mathematischen Modellieren. Wiesbaden: Springer Fachmedien Wiesbaden (Studien zur theoretischen und empirischen Forschung in der Mathematikdidaktik), S. 5–30.</w:t>
          </w:r>
        </w:p>
        <w:p w14:paraId="35EBCE94" w14:textId="77777777" w:rsidR="004963CD" w:rsidRDefault="004963CD" w:rsidP="004963CD">
          <w:pPr>
            <w:pStyle w:val="CitaviBibliographyEntry"/>
          </w:pPr>
          <w:bookmarkStart w:id="664" w:name="_CTVL001bbe6ced63f60431c8ea0137b73f08af5"/>
          <w:bookmarkEnd w:id="663"/>
          <w:r>
            <w:t>Rimscha, Markus von (2008): Algorithmen kompakt und verständlich. Lösungsstrategien am Computer. 1. Aufl. Wiesbaden: Vieweg + Teubner (Programmiersprachen, Datenbanken und Softwareentwicklung).</w:t>
          </w:r>
        </w:p>
        <w:p w14:paraId="11AA4D9E" w14:textId="77777777" w:rsidR="004963CD" w:rsidRDefault="004963CD" w:rsidP="004963CD">
          <w:pPr>
            <w:pStyle w:val="CitaviBibliographyEntry"/>
          </w:pPr>
          <w:bookmarkStart w:id="665" w:name="_CTVL001682b0376d6f946c68c7dc0218f737666"/>
          <w:bookmarkEnd w:id="664"/>
          <w:r>
            <w:t>Schaaf, Marc; Wilke, Gwendolin (2015): Ereignisverarbeitung zur Flexiblen Dynamischen Informationsverarbeitung in Smart Cities. In:</w:t>
          </w:r>
          <w:bookmarkEnd w:id="665"/>
          <w:r>
            <w:t xml:space="preserve"> </w:t>
          </w:r>
          <w:r w:rsidRPr="004963CD">
            <w:rPr>
              <w:i/>
            </w:rPr>
            <w:t xml:space="preserve">HMD </w:t>
          </w:r>
          <w:r w:rsidRPr="004963CD">
            <w:t>52 (4), S. 562–571. DOI: 10.1365/s40702-015-0149-x.</w:t>
          </w:r>
        </w:p>
        <w:p w14:paraId="4A4C2E65" w14:textId="77777777" w:rsidR="004963CD" w:rsidRDefault="004963CD" w:rsidP="004963CD">
          <w:pPr>
            <w:pStyle w:val="CitaviBibliographyEntry"/>
          </w:pPr>
          <w:bookmarkStart w:id="666" w:name="_CTVL001a7c9082dd1bb461cb88ae417684f55c7"/>
          <w:r>
            <w:t>Scherm, Jürgen; Hübener, Reinhard; Dobeschinsky, Harry; Kühne, Reinhart D. (2001): Opti*Bus : Optimierungschancen für das Verkehrssystem Bus im ÖPNV ; Ergebnisse des Kongresses im Themenbereich Verkehr und Raumstruktur. Unter Mitarbeit von Universität Stuttgart.</w:t>
          </w:r>
        </w:p>
        <w:p w14:paraId="3D51673F" w14:textId="77777777" w:rsidR="004963CD" w:rsidRDefault="004963CD" w:rsidP="004963CD">
          <w:pPr>
            <w:pStyle w:val="CitaviBibliographyEntry"/>
          </w:pPr>
          <w:bookmarkStart w:id="667" w:name="_CTVL00113991a0b286a436f8a5657cbf326ecf6"/>
          <w:bookmarkEnd w:id="666"/>
          <w:r>
            <w:t>Schmitz, Martin (2017): Ein Vergleich von Reinforcement Learning Algorithmen für dynamische und hochdimensionale Probleme. Bachelorarbeit. Universität Koblenz / Landau, Koblenz. Institute for Web Science and Technology. Online verfügbar unter https://west.uni-koblenz.de/assets/theses/vergleich-von-reinforcement-algorithmen.pdf, zuletzt geprüft am 13.11.2022.</w:t>
          </w:r>
        </w:p>
        <w:p w14:paraId="73A64508" w14:textId="77777777" w:rsidR="004963CD" w:rsidRDefault="004963CD" w:rsidP="004963CD">
          <w:pPr>
            <w:pStyle w:val="CitaviBibliographyEntry"/>
          </w:pPr>
          <w:bookmarkStart w:id="668" w:name="_CTVL001be2176f03dce488a91c9a2a151aae910"/>
          <w:bookmarkEnd w:id="667"/>
          <w:r>
            <w:t>Schranil, Steffen (2013): Prognose der Dauer von Störungen des Bahnbetriebs. ETH Zurich.</w:t>
          </w:r>
        </w:p>
        <w:p w14:paraId="5C68D272" w14:textId="77777777" w:rsidR="004963CD" w:rsidRDefault="004963CD" w:rsidP="004963CD">
          <w:pPr>
            <w:pStyle w:val="CitaviBibliographyEntry"/>
          </w:pPr>
          <w:bookmarkStart w:id="669" w:name="_CTVL0015649986265be440d89538b25116abc4e"/>
          <w:bookmarkEnd w:id="668"/>
          <w:r>
            <w:t>Searle, John R. (1980): Minds, brains, and programs. In:</w:t>
          </w:r>
          <w:bookmarkEnd w:id="669"/>
          <w:r>
            <w:t xml:space="preserve"> </w:t>
          </w:r>
          <w:r w:rsidRPr="004963CD">
            <w:rPr>
              <w:i/>
            </w:rPr>
            <w:t xml:space="preserve">Behav Brain Sci </w:t>
          </w:r>
          <w:r w:rsidRPr="004963CD">
            <w:t>3 (3), S. 417–424. DOI: 10.1017/S0140525X00005756.</w:t>
          </w:r>
        </w:p>
        <w:p w14:paraId="42EFA03F" w14:textId="77777777" w:rsidR="004963CD" w:rsidRDefault="004963CD" w:rsidP="004963CD">
          <w:pPr>
            <w:pStyle w:val="CitaviBibliographyEntry"/>
          </w:pPr>
          <w:bookmarkStart w:id="670" w:name="_CTVL00117b2c957db2c4c1abb641ca8ab42d78a"/>
          <w:r>
            <w:t>Simeonov, Georgi (2017): Ein interaktiver visueller Ansatz für das Map Matching von großen Bewegungsdatensätzen. Bachelorarbeit. Universität Stuttgart, Stuttgart. Institut für Visualisierung und Interaktive Systeme. Online verfügbar unter https://www2.informatik.uni-stuttgart.de/bibliothek/ftp/medoc.ustuttgart_fi/BCLR-2017-62/BCLR-2017-62.pdf, zuletzt geprüft am 23.11.2022.</w:t>
          </w:r>
        </w:p>
        <w:p w14:paraId="125E4719" w14:textId="77777777" w:rsidR="004963CD" w:rsidRDefault="004963CD" w:rsidP="004963CD">
          <w:pPr>
            <w:pStyle w:val="CitaviBibliographyEntry"/>
          </w:pPr>
          <w:bookmarkStart w:id="671" w:name="_CTVL0010bd975cf5c434b2f8b5b36f7992685f6"/>
          <w:bookmarkEnd w:id="670"/>
          <w:r>
            <w:lastRenderedPageBreak/>
            <w:t>Soike, Roman; Libbe, Jens (2018): Smart Cities in Deutschland. Eine Bestandsaufnahme. Hg. v. Deutsches Institut für Urbanistik. Berlin (Difu-Papers). Online verfügbar unter https://repository.difu.de/jspui/handle/difu/248050, zuletzt geprüft am 23.11.2022.</w:t>
          </w:r>
        </w:p>
        <w:p w14:paraId="32D6D805" w14:textId="77777777" w:rsidR="004963CD" w:rsidRDefault="004963CD" w:rsidP="004963CD">
          <w:pPr>
            <w:pStyle w:val="CitaviBibliographyEntry"/>
          </w:pPr>
          <w:bookmarkStart w:id="672" w:name="_CTVL001ee985f0aae6c4535a0fe4c806181721c"/>
          <w:bookmarkEnd w:id="671"/>
          <w:r>
            <w:t>Statistisches Bundesamt (2020): Einwohnerzahl der größten Städte in Deutschland am 31. Dezember 2020. Hg. v. Statistisches Bundesamt. Online verfügbar unter https://de.statista.com/statistik/daten/studie/1353/umfrage/einwohnerzahlen-der-grossstaedte-deutschlands/, zuletzt geprüft am 23.11.2022.</w:t>
          </w:r>
        </w:p>
        <w:p w14:paraId="2C17C7E1" w14:textId="77777777" w:rsidR="004963CD" w:rsidRDefault="004963CD" w:rsidP="004963CD">
          <w:pPr>
            <w:pStyle w:val="CitaviBibliographyEntry"/>
          </w:pPr>
          <w:bookmarkStart w:id="673" w:name="_CTVL0016e25345bdc9b47aeb8f558bb5212a74a"/>
          <w:bookmarkEnd w:id="672"/>
          <w:r>
            <w:t>Sutton, Richard S.; Barto, Andrew (2018): Reinforcement learning. An introduction. Second edition. Cambridge, Massachusetts, London, England: The MIT Press (Adaptive computation and machine learning).</w:t>
          </w:r>
        </w:p>
        <w:p w14:paraId="0207CA7D" w14:textId="77777777" w:rsidR="004963CD" w:rsidRDefault="004963CD" w:rsidP="004963CD">
          <w:pPr>
            <w:pStyle w:val="CitaviBibliographyEntry"/>
          </w:pPr>
          <w:bookmarkStart w:id="674" w:name="_CTVL0016037aabe3d7c42c5b1e06ddae00f393b"/>
          <w:bookmarkEnd w:id="673"/>
          <w:r>
            <w:t>U-THREAT (2021): U-THREAT. Resilienz unterirdischer ÖPNV-Systeme zur Gewährleistung der Verfügbarkeit. Hg. v. VDI Technologiezentrum GmbH. Düsseldorf.</w:t>
          </w:r>
        </w:p>
        <w:p w14:paraId="542F2D8C" w14:textId="77777777" w:rsidR="004963CD" w:rsidRDefault="004963CD" w:rsidP="004963CD">
          <w:pPr>
            <w:pStyle w:val="CitaviBibliographyEntry"/>
          </w:pPr>
          <w:bookmarkStart w:id="675" w:name="_CTVL00173abf3ea6d24465c95d855653df12188"/>
          <w:bookmarkEnd w:id="674"/>
          <w:r>
            <w:t>van Seijen, Harm; van Hasselt, Hado; Whiteson, Shimon; Wiering, Marco (2009): A theoretical and empirical analysis of Expected Sarsa. In: 2009 IEEE Symposium on Adaptive Dynamic Programming and Reinforcement Learning. 2009 IEEE Symposium on Adaptive Dynamic Programming and Reinforcement Learning (ADPRL). Nashville, TN, USA, 30.03.2009 - 02.04.2009: IEEE, S. 177–184.</w:t>
          </w:r>
        </w:p>
        <w:p w14:paraId="2BF3EDDB" w14:textId="77777777" w:rsidR="004963CD" w:rsidRDefault="004963CD" w:rsidP="004963CD">
          <w:pPr>
            <w:pStyle w:val="CitaviBibliographyEntry"/>
          </w:pPr>
          <w:bookmarkStart w:id="676" w:name="_CTVL0017776f89ba92944e9b3cd9b2ae7721b62"/>
          <w:bookmarkEnd w:id="675"/>
          <w:r>
            <w:t>VDV-Schrift 730, 2015: VDV-Schrift 730. Online verfügbar unter https://knowhow.vdv.de/documents/730/, zuletzt geprüft am 07.12.2022.</w:t>
          </w:r>
        </w:p>
        <w:p w14:paraId="136415FD" w14:textId="77777777" w:rsidR="004963CD" w:rsidRDefault="004963CD" w:rsidP="004963CD">
          <w:pPr>
            <w:pStyle w:val="CitaviBibliographyEntry"/>
          </w:pPr>
          <w:bookmarkStart w:id="677" w:name="_CTVL0012266f3709f704aacac6fb11c526d17c0"/>
          <w:bookmarkEnd w:id="676"/>
          <w:r>
            <w:t>VDV-Schrift 736-2, 2019: VDV-Schrift 736-2. Online verfügbar unter https://www.vdv.de/736-2-sds.pdfx, zuletzt geprüft am 24.11.2022.</w:t>
          </w:r>
        </w:p>
        <w:p w14:paraId="7B949255" w14:textId="77777777" w:rsidR="004963CD" w:rsidRDefault="004963CD" w:rsidP="004963CD">
          <w:pPr>
            <w:pStyle w:val="CitaviBibliographyEntry"/>
          </w:pPr>
          <w:bookmarkStart w:id="678" w:name="_CTVL0013b0148fe1d274e67b4c96ba067f1fed5"/>
          <w:bookmarkEnd w:id="677"/>
          <w:r>
            <w:t>Wagner, Stefan Sylvius (2018): Entwicklung eines Reinforcement Learning basierten Flugzeugautopiloten unter der Verwendung von Deterministic Policy Gradients. Bachelorarbeit. Hochschule für Angewandte Wissenschaften Hamburg, Hamburg. Online verfügbar unter https://autosys.informatik.haw-hamburg.de/papers/2018Wagner.pdf, zuletzt geprüft am 07.12.2022.</w:t>
          </w:r>
        </w:p>
        <w:p w14:paraId="3AFE2F5E" w14:textId="77777777" w:rsidR="004963CD" w:rsidRDefault="004963CD" w:rsidP="004963CD">
          <w:pPr>
            <w:pStyle w:val="CitaviBibliographyEntry"/>
          </w:pPr>
          <w:bookmarkStart w:id="679" w:name="_CTVL0010524f6d2776f489daacd8fbca614681d"/>
          <w:bookmarkEnd w:id="678"/>
          <w:r>
            <w:t>Williams, Ronald J. (1992): Simple statistical gradient-following algorithms for connectionist reinforcement learning. In:</w:t>
          </w:r>
          <w:bookmarkEnd w:id="679"/>
          <w:r>
            <w:t xml:space="preserve"> </w:t>
          </w:r>
          <w:r w:rsidRPr="004963CD">
            <w:rPr>
              <w:i/>
            </w:rPr>
            <w:t xml:space="preserve">Mach Learn </w:t>
          </w:r>
          <w:r w:rsidRPr="004963CD">
            <w:t>8 (3-4), S. 229–256. DOI: 10.1007/BF00992696.</w:t>
          </w:r>
        </w:p>
        <w:p w14:paraId="306EEACC" w14:textId="004823BD" w:rsidR="00BD691B" w:rsidRDefault="004963CD" w:rsidP="004963CD">
          <w:pPr>
            <w:pStyle w:val="CitaviBibliographyEntry"/>
          </w:pPr>
          <w:bookmarkStart w:id="680" w:name="_CTVL001de413c2375cf4681943b428e35f01522"/>
          <w:r>
            <w:t>Witt, Laura Jasmin (2019): Evaluierung von Reinforcement Learning Algorithmen zur Erweiterung eines bestehenden Trajektorienfolgeregelungskonzeptes. Masterarbeit. Freie Universität Berlin, Berlin. Online verfügbar unter https://www.mi.fu-berlin.de/inf/groups/ag-ki/Theses/Completed-theses/Master_Diploma-theses/2019/Witt/MA-Witt.pdf, zuletzt geprüft am 14.12.2022</w:t>
          </w:r>
          <w:bookmarkEnd w:id="680"/>
          <w:r>
            <w:t>.</w:t>
          </w:r>
          <w:r w:rsidR="00BD691B">
            <w:fldChar w:fldCharType="end"/>
          </w:r>
        </w:p>
      </w:sdtContent>
    </w:sdt>
    <w:p w14:paraId="19BAFE71" w14:textId="77777777" w:rsidR="00424499" w:rsidRDefault="00424499" w:rsidP="00424499"/>
    <w:p w14:paraId="7D64A6B9" w14:textId="20C3FC83" w:rsidR="00424499" w:rsidRPr="00424499" w:rsidRDefault="00424499" w:rsidP="00424499">
      <w:pPr>
        <w:sectPr w:rsidR="00424499" w:rsidRPr="00424499" w:rsidSect="00E12762">
          <w:footerReference w:type="default" r:id="rId123"/>
          <w:footerReference w:type="first" r:id="rId124"/>
          <w:type w:val="evenPage"/>
          <w:pgSz w:w="11906" w:h="16838" w:code="9"/>
          <w:pgMar w:top="1418" w:right="1701" w:bottom="2268" w:left="1418" w:header="1276" w:footer="1276" w:gutter="0"/>
          <w:cols w:space="708"/>
          <w:docGrid w:linePitch="360"/>
        </w:sectPr>
      </w:pPr>
    </w:p>
    <w:p w14:paraId="195D14AD" w14:textId="4D2427A5" w:rsidR="00694F14" w:rsidRDefault="00890F7A" w:rsidP="00B74A63">
      <w:pPr>
        <w:pStyle w:val="berschrift1"/>
        <w:numPr>
          <w:ilvl w:val="0"/>
          <w:numId w:val="0"/>
        </w:numPr>
        <w:spacing w:before="0"/>
      </w:pPr>
      <w:bookmarkStart w:id="681" w:name="_Toc125899257"/>
      <w:r>
        <w:lastRenderedPageBreak/>
        <w:t>Anhang</w:t>
      </w:r>
      <w:bookmarkEnd w:id="681"/>
    </w:p>
    <w:p w14:paraId="4F23F905" w14:textId="32845E6B" w:rsidR="00DC3D65" w:rsidRDefault="00DC3D65">
      <w:pPr>
        <w:jc w:val="left"/>
        <w:rPr>
          <w:noProof/>
        </w:rPr>
      </w:pPr>
    </w:p>
    <w:p w14:paraId="0AF7208E" w14:textId="55162F5D" w:rsidR="005446C9" w:rsidRDefault="005446C9">
      <w:pPr>
        <w:jc w:val="left"/>
        <w:rPr>
          <w:noProof/>
        </w:rPr>
      </w:pPr>
      <w:r>
        <w:rPr>
          <w:noProof/>
        </w:rPr>
        <w:br w:type="page"/>
      </w:r>
    </w:p>
    <w:p w14:paraId="77A3AA6A" w14:textId="1B270A10" w:rsidR="005446C9" w:rsidRDefault="00DC3D65" w:rsidP="007D136C">
      <w:pPr>
        <w:pStyle w:val="CitaviBibliographyEntry"/>
      </w:pPr>
      <w:r>
        <w:rPr>
          <w:noProof/>
        </w:rPr>
        <w:lastRenderedPageBreak/>
        <mc:AlternateContent>
          <mc:Choice Requires="wps">
            <w:drawing>
              <wp:anchor distT="45720" distB="45720" distL="114300" distR="114300" simplePos="0" relativeHeight="251861020" behindDoc="0" locked="0" layoutInCell="1" allowOverlap="1" wp14:anchorId="20184793" wp14:editId="2B006B7C">
                <wp:simplePos x="0" y="0"/>
                <wp:positionH relativeFrom="margin">
                  <wp:align>right</wp:align>
                </wp:positionH>
                <wp:positionV relativeFrom="paragraph">
                  <wp:posOffset>487045</wp:posOffset>
                </wp:positionV>
                <wp:extent cx="2360930" cy="1404620"/>
                <wp:effectExtent l="3175" t="0" r="4445" b="4445"/>
                <wp:wrapSquare wrapText="bothSides"/>
                <wp:docPr id="2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21526C9" w14:textId="521D6C00"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184793" id="Textfeld 2" o:spid="_x0000_s1090" type="#_x0000_t202" style="position:absolute;margin-left:134.7pt;margin-top:38.35pt;width:185.9pt;height:110.6pt;rotation:90;z-index:2518610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NpKGxAaAgAADQQAAA4AAAAAAAAAAAAAAAAALgIAAGRycy9lMm9Eb2MueG1sUEsBAi0A&#10;FAAGAAgAAAAhAFr672jfAAAACAEAAA8AAAAAAAAAAAAAAAAAdAQAAGRycy9kb3ducmV2LnhtbFBL&#10;BQYAAAAABAAEAPMAAACABQAAAAA=&#10;" stroked="f">
                <v:textbox style="mso-fit-shape-to-text:t">
                  <w:txbxContent>
                    <w:p w14:paraId="321526C9" w14:textId="521D6C00"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Stadt-Szenario</w:t>
                      </w:r>
                    </w:p>
                  </w:txbxContent>
                </v:textbox>
                <w10:wrap type="square" anchorx="margin"/>
              </v:shape>
            </w:pict>
          </mc:Fallback>
        </mc:AlternateContent>
      </w:r>
      <w:r w:rsidR="005446C9">
        <w:rPr>
          <w:noProof/>
        </w:rPr>
        <w:drawing>
          <wp:anchor distT="0" distB="0" distL="114300" distR="114300" simplePos="0" relativeHeight="251673628" behindDoc="0" locked="0" layoutInCell="1" allowOverlap="1" wp14:anchorId="596DFDB1" wp14:editId="65E4BF8C">
            <wp:simplePos x="0" y="0"/>
            <wp:positionH relativeFrom="page">
              <wp:align>center</wp:align>
            </wp:positionH>
            <wp:positionV relativeFrom="paragraph">
              <wp:posOffset>2385060</wp:posOffset>
            </wp:positionV>
            <wp:extent cx="8673465" cy="3903980"/>
            <wp:effectExtent l="3493" t="0" r="0" b="0"/>
            <wp:wrapTopAndBottom/>
            <wp:docPr id="50" name="Grafik 50" descr="Ein Bild, das Text, Karte,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Karte, Himmel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rot="5400000">
                      <a:off x="0" y="0"/>
                      <a:ext cx="8673465" cy="3903980"/>
                    </a:xfrm>
                    <a:prstGeom prst="rect">
                      <a:avLst/>
                    </a:prstGeom>
                  </pic:spPr>
                </pic:pic>
              </a:graphicData>
            </a:graphic>
            <wp14:sizeRelH relativeFrom="margin">
              <wp14:pctWidth>0</wp14:pctWidth>
            </wp14:sizeRelH>
            <wp14:sizeRelV relativeFrom="margin">
              <wp14:pctHeight>0</wp14:pctHeight>
            </wp14:sizeRelV>
          </wp:anchor>
        </w:drawing>
      </w:r>
    </w:p>
    <w:p w14:paraId="22B9D84F" w14:textId="5E8E4D89" w:rsidR="00D93D1F" w:rsidRDefault="00DC3D65" w:rsidP="00BC2C36">
      <w:r>
        <w:rPr>
          <w:noProof/>
        </w:rPr>
        <w:lastRenderedPageBreak/>
        <mc:AlternateContent>
          <mc:Choice Requires="wps">
            <w:drawing>
              <wp:anchor distT="45720" distB="45720" distL="114300" distR="114300" simplePos="0" relativeHeight="251863068" behindDoc="0" locked="0" layoutInCell="1" allowOverlap="1" wp14:anchorId="14416D1A" wp14:editId="70A1B6FE">
                <wp:simplePos x="0" y="0"/>
                <wp:positionH relativeFrom="margin">
                  <wp:align>right</wp:align>
                </wp:positionH>
                <wp:positionV relativeFrom="paragraph">
                  <wp:posOffset>487045</wp:posOffset>
                </wp:positionV>
                <wp:extent cx="2360930" cy="1404620"/>
                <wp:effectExtent l="3175" t="0" r="4445" b="4445"/>
                <wp:wrapSquare wrapText="bothSides"/>
                <wp:docPr id="26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00DEE636" w14:textId="4A22E7D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416D1A" id="_x0000_s1091" type="#_x0000_t202" style="position:absolute;left:0;text-align:left;margin-left:134.7pt;margin-top:38.35pt;width:185.9pt;height:110.6pt;rotation:90;z-index:2518630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Aj9deYaAgAADQQAAA4AAAAAAAAAAAAAAAAALgIAAGRycy9lMm9Eb2MueG1sUEsBAi0A&#10;FAAGAAgAAAAhAFr672jfAAAACAEAAA8AAAAAAAAAAAAAAAAAdAQAAGRycy9kb3ducmV2LnhtbFBL&#10;BQYAAAAABAAEAPMAAACABQAAAAA=&#10;" stroked="f">
                <v:textbox style="mso-fit-shape-to-text:t">
                  <w:txbxContent>
                    <w:p w14:paraId="00DEE636" w14:textId="4A22E7D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Land-Szenario</w:t>
                      </w:r>
                    </w:p>
                  </w:txbxContent>
                </v:textbox>
                <w10:wrap type="square" anchorx="margin"/>
              </v:shape>
            </w:pict>
          </mc:Fallback>
        </mc:AlternateContent>
      </w:r>
      <w:r w:rsidR="00BA3569">
        <w:rPr>
          <w:noProof/>
        </w:rPr>
        <w:drawing>
          <wp:anchor distT="0" distB="0" distL="114300" distR="114300" simplePos="0" relativeHeight="251677724" behindDoc="0" locked="0" layoutInCell="1" allowOverlap="1" wp14:anchorId="2617A339" wp14:editId="634688FE">
            <wp:simplePos x="0" y="0"/>
            <wp:positionH relativeFrom="page">
              <wp:align>center</wp:align>
            </wp:positionH>
            <wp:positionV relativeFrom="paragraph">
              <wp:posOffset>2153920</wp:posOffset>
            </wp:positionV>
            <wp:extent cx="8204835" cy="3897630"/>
            <wp:effectExtent l="953" t="0" r="6667" b="6668"/>
            <wp:wrapTopAndBottom/>
            <wp:docPr id="57" name="Grafik 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Karte enthält.&#10;&#10;Automatisch generierte Beschreibung"/>
                    <pic:cNvPicPr/>
                  </pic:nvPicPr>
                  <pic:blipFill>
                    <a:blip r:embed="rId125"/>
                    <a:stretch>
                      <a:fillRect/>
                    </a:stretch>
                  </pic:blipFill>
                  <pic:spPr>
                    <a:xfrm rot="5400000">
                      <a:off x="0" y="0"/>
                      <a:ext cx="8204835" cy="3897630"/>
                    </a:xfrm>
                    <a:prstGeom prst="rect">
                      <a:avLst/>
                    </a:prstGeom>
                  </pic:spPr>
                </pic:pic>
              </a:graphicData>
            </a:graphic>
            <wp14:sizeRelH relativeFrom="margin">
              <wp14:pctWidth>0</wp14:pctWidth>
            </wp14:sizeRelH>
            <wp14:sizeRelV relativeFrom="margin">
              <wp14:pctHeight>0</wp14:pctHeight>
            </wp14:sizeRelV>
          </wp:anchor>
        </w:drawing>
      </w:r>
    </w:p>
    <w:p w14:paraId="588B080C" w14:textId="03AA77A8" w:rsidR="005C0E3C" w:rsidRDefault="00DC3D65" w:rsidP="00BC2C36">
      <w:r>
        <w:rPr>
          <w:noProof/>
        </w:rPr>
        <w:lastRenderedPageBreak/>
        <mc:AlternateContent>
          <mc:Choice Requires="wps">
            <w:drawing>
              <wp:anchor distT="45720" distB="45720" distL="114300" distR="114300" simplePos="0" relativeHeight="251865116" behindDoc="0" locked="0" layoutInCell="1" allowOverlap="1" wp14:anchorId="3DBD1AE8" wp14:editId="27656FDE">
                <wp:simplePos x="0" y="0"/>
                <wp:positionH relativeFrom="margin">
                  <wp:align>right</wp:align>
                </wp:positionH>
                <wp:positionV relativeFrom="paragraph">
                  <wp:posOffset>487045</wp:posOffset>
                </wp:positionV>
                <wp:extent cx="2360930" cy="1404620"/>
                <wp:effectExtent l="3175" t="0" r="4445" b="4445"/>
                <wp:wrapSquare wrapText="bothSides"/>
                <wp:docPr id="26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8248C07" w14:textId="7F3AC523"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BD1AE8" id="_x0000_s1092" type="#_x0000_t202" style="position:absolute;left:0;text-align:left;margin-left:134.7pt;margin-top:38.35pt;width:185.9pt;height:110.6pt;rotation:90;z-index:2518651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" stroked="f">
                <v:textbox style="mso-fit-shape-to-text:t">
                  <w:txbxContent>
                    <w:p w14:paraId="38248C07" w14:textId="7F3AC523"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Vorort-Szenario</w:t>
                      </w:r>
                    </w:p>
                  </w:txbxContent>
                </v:textbox>
                <w10:wrap type="square" anchorx="margin"/>
              </v:shape>
            </w:pict>
          </mc:Fallback>
        </mc:AlternateContent>
      </w:r>
      <w:r w:rsidR="005C0E3C">
        <w:rPr>
          <w:noProof/>
        </w:rPr>
        <w:drawing>
          <wp:anchor distT="0" distB="0" distL="114300" distR="114300" simplePos="0" relativeHeight="251690012" behindDoc="0" locked="0" layoutInCell="1" allowOverlap="1" wp14:anchorId="2DFA328D" wp14:editId="26AADAA2">
            <wp:simplePos x="0" y="0"/>
            <wp:positionH relativeFrom="margin">
              <wp:posOffset>-1899285</wp:posOffset>
            </wp:positionH>
            <wp:positionV relativeFrom="paragraph">
              <wp:posOffset>2364105</wp:posOffset>
            </wp:positionV>
            <wp:extent cx="8251190" cy="3523615"/>
            <wp:effectExtent l="1587" t="0" r="0" b="0"/>
            <wp:wrapTopAndBottom/>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8251190" cy="3523615"/>
                    </a:xfrm>
                    <a:prstGeom prst="rect">
                      <a:avLst/>
                    </a:prstGeom>
                  </pic:spPr>
                </pic:pic>
              </a:graphicData>
            </a:graphic>
            <wp14:sizeRelH relativeFrom="margin">
              <wp14:pctWidth>0</wp14:pctWidth>
            </wp14:sizeRelH>
            <wp14:sizeRelV relativeFrom="margin">
              <wp14:pctHeight>0</wp14:pctHeight>
            </wp14:sizeRelV>
          </wp:anchor>
        </w:drawing>
      </w:r>
    </w:p>
    <w:p w14:paraId="569498A3" w14:textId="17DB0371" w:rsidR="006B03D7" w:rsidRDefault="00DC3D65" w:rsidP="00BC2C36">
      <w:r>
        <w:rPr>
          <w:noProof/>
        </w:rPr>
        <w:lastRenderedPageBreak/>
        <mc:AlternateContent>
          <mc:Choice Requires="wps">
            <w:drawing>
              <wp:anchor distT="45720" distB="45720" distL="114300" distR="114300" simplePos="0" relativeHeight="251867164" behindDoc="0" locked="0" layoutInCell="1" allowOverlap="1" wp14:anchorId="261AD6C7" wp14:editId="03A6D41C">
                <wp:simplePos x="0" y="0"/>
                <wp:positionH relativeFrom="margin">
                  <wp:align>right</wp:align>
                </wp:positionH>
                <wp:positionV relativeFrom="paragraph">
                  <wp:posOffset>2946400</wp:posOffset>
                </wp:positionV>
                <wp:extent cx="7297420" cy="1404620"/>
                <wp:effectExtent l="0" t="5080" r="0" b="0"/>
                <wp:wrapSquare wrapText="bothSides"/>
                <wp:docPr id="2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0CA9C7AE" w14:textId="47538598"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#1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61AD6C7" id="_x0000_s1093" type="#_x0000_t202" style="position:absolute;left:0;text-align:left;margin-left:523.4pt;margin-top:232pt;width:574.6pt;height:110.6pt;rotation:90;z-index:2518671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MH+C5RgCAAANBAAADgAAAAAAAAAAAAAAAAAuAgAAZHJzL2Uyb0RvYy54bWxQSwECLQAU&#10;AAYACAAAACEACJynFOAAAAAJAQAADwAAAAAAAAAAAAAAAAByBAAAZHJzL2Rvd25yZXYueG1sUEsF&#10;BgAAAAAEAAQA8wAAAH8FAAAAAA==&#10;" stroked="f">
                <v:textbox style="mso-fit-shape-to-text:t">
                  <w:txbxContent>
                    <w:p w14:paraId="0CA9C7AE" w14:textId="47538598"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#1 für das Stadt-Szenario</w:t>
                      </w:r>
                    </w:p>
                  </w:txbxContent>
                </v:textbox>
                <w10:wrap type="square" anchorx="margin"/>
              </v:shape>
            </w:pict>
          </mc:Fallback>
        </mc:AlternateContent>
      </w:r>
      <w:r w:rsidR="005C0E3C">
        <w:rPr>
          <w:noProof/>
        </w:rPr>
        <w:drawing>
          <wp:anchor distT="0" distB="0" distL="114300" distR="114300" simplePos="0" relativeHeight="251830300" behindDoc="0" locked="0" layoutInCell="1" allowOverlap="1" wp14:anchorId="0F1EF4A2" wp14:editId="5BDDB23C">
            <wp:simplePos x="0" y="0"/>
            <wp:positionH relativeFrom="page">
              <wp:align>center</wp:align>
            </wp:positionH>
            <wp:positionV relativeFrom="paragraph">
              <wp:posOffset>2971800</wp:posOffset>
            </wp:positionV>
            <wp:extent cx="8994775" cy="3053080"/>
            <wp:effectExtent l="0" t="952" r="0" b="0"/>
            <wp:wrapTopAndBottom/>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8994775" cy="3053080"/>
                    </a:xfrm>
                    <a:prstGeom prst="rect">
                      <a:avLst/>
                    </a:prstGeom>
                  </pic:spPr>
                </pic:pic>
              </a:graphicData>
            </a:graphic>
            <wp14:sizeRelH relativeFrom="margin">
              <wp14:pctWidth>0</wp14:pctWidth>
            </wp14:sizeRelH>
            <wp14:sizeRelV relativeFrom="margin">
              <wp14:pctHeight>0</wp14:pctHeight>
            </wp14:sizeRelV>
          </wp:anchor>
        </w:drawing>
      </w:r>
    </w:p>
    <w:p w14:paraId="0FFC5DB2" w14:textId="481FC37E" w:rsidR="005C0E3C" w:rsidRDefault="00DC3D65">
      <w:pPr>
        <w:jc w:val="left"/>
      </w:pPr>
      <w:r>
        <w:rPr>
          <w:noProof/>
        </w:rPr>
        <w:lastRenderedPageBreak/>
        <mc:AlternateContent>
          <mc:Choice Requires="wps">
            <w:drawing>
              <wp:anchor distT="45720" distB="45720" distL="114300" distR="114300" simplePos="0" relativeHeight="251869212" behindDoc="0" locked="0" layoutInCell="1" allowOverlap="1" wp14:anchorId="1F2F28D3" wp14:editId="1CB619E1">
                <wp:simplePos x="0" y="0"/>
                <wp:positionH relativeFrom="margin">
                  <wp:align>right</wp:align>
                </wp:positionH>
                <wp:positionV relativeFrom="paragraph">
                  <wp:posOffset>2946400</wp:posOffset>
                </wp:positionV>
                <wp:extent cx="7297420" cy="1404620"/>
                <wp:effectExtent l="0" t="5080" r="0" b="0"/>
                <wp:wrapSquare wrapText="bothSides"/>
                <wp:docPr id="2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250FF64" w14:textId="7CA7FE3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#2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2F28D3" id="_x0000_s1094" type="#_x0000_t202" style="position:absolute;margin-left:523.4pt;margin-top:232pt;width:574.6pt;height:110.6pt;rotation:90;z-index:2518692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AehQCQZAgAADQQAAA4AAAAAAAAAAAAAAAAALgIAAGRycy9lMm9Eb2MueG1sUEsBAi0A&#10;FAAGAAgAAAAhAAicpxTgAAAACQEAAA8AAAAAAAAAAAAAAAAAcwQAAGRycy9kb3ducmV2LnhtbFBL&#10;BQYAAAAABAAEAPMAAACABQAAAAA=&#10;" stroked="f">
                <v:textbox style="mso-fit-shape-to-text:t">
                  <w:txbxContent>
                    <w:p w14:paraId="3250FF64" w14:textId="7CA7FE3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#2 für das Stadt-Szenario</w:t>
                      </w:r>
                    </w:p>
                  </w:txbxContent>
                </v:textbox>
                <w10:wrap type="square" anchorx="margin"/>
              </v:shape>
            </w:pict>
          </mc:Fallback>
        </mc:AlternateContent>
      </w:r>
      <w:r w:rsidR="005C0E3C">
        <w:rPr>
          <w:noProof/>
        </w:rPr>
        <w:drawing>
          <wp:anchor distT="0" distB="0" distL="114300" distR="114300" simplePos="0" relativeHeight="251832348" behindDoc="0" locked="0" layoutInCell="1" allowOverlap="1" wp14:anchorId="10F8410E" wp14:editId="531AADEE">
            <wp:simplePos x="0" y="0"/>
            <wp:positionH relativeFrom="margin">
              <wp:align>center</wp:align>
            </wp:positionH>
            <wp:positionV relativeFrom="paragraph">
              <wp:posOffset>2514600</wp:posOffset>
            </wp:positionV>
            <wp:extent cx="7982585" cy="2964815"/>
            <wp:effectExtent l="0" t="5715" r="0" b="0"/>
            <wp:wrapTopAndBottom/>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7982585" cy="2964815"/>
                    </a:xfrm>
                    <a:prstGeom prst="rect">
                      <a:avLst/>
                    </a:prstGeom>
                  </pic:spPr>
                </pic:pic>
              </a:graphicData>
            </a:graphic>
            <wp14:sizeRelH relativeFrom="margin">
              <wp14:pctWidth>0</wp14:pctWidth>
            </wp14:sizeRelH>
            <wp14:sizeRelV relativeFrom="margin">
              <wp14:pctHeight>0</wp14:pctHeight>
            </wp14:sizeRelV>
          </wp:anchor>
        </w:drawing>
      </w:r>
    </w:p>
    <w:p w14:paraId="0E12E620" w14:textId="14D3E2F9" w:rsidR="005C0E3C" w:rsidRDefault="00DC3D65">
      <w:pPr>
        <w:jc w:val="left"/>
      </w:pPr>
      <w:r>
        <w:rPr>
          <w:noProof/>
        </w:rPr>
        <w:lastRenderedPageBreak/>
        <mc:AlternateContent>
          <mc:Choice Requires="wps">
            <w:drawing>
              <wp:anchor distT="45720" distB="45720" distL="114300" distR="114300" simplePos="0" relativeHeight="251871260" behindDoc="0" locked="0" layoutInCell="1" allowOverlap="1" wp14:anchorId="706FE566" wp14:editId="64F0CCD6">
                <wp:simplePos x="0" y="0"/>
                <wp:positionH relativeFrom="margin">
                  <wp:align>right</wp:align>
                </wp:positionH>
                <wp:positionV relativeFrom="paragraph">
                  <wp:posOffset>2946400</wp:posOffset>
                </wp:positionV>
                <wp:extent cx="7297420" cy="1404620"/>
                <wp:effectExtent l="0" t="5080" r="0" b="0"/>
                <wp:wrapSquare wrapText="bothSides"/>
                <wp:docPr id="26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53CFFAFD" w14:textId="59F619A0" w:rsidR="00DC3D65" w:rsidRPr="00D76B76" w:rsidRDefault="00DC3D65" w:rsidP="00DC3D65">
                            <w:pPr>
                              <w:pStyle w:val="KeinLeerraum"/>
                              <w:rPr>
                                <w:rFonts w:asciiTheme="majorHAnsi" w:hAnsiTheme="majorHAnsi" w:cs="Courier New"/>
                                <w:b/>
                                <w:bCs/>
                                <w:sz w:val="40"/>
                                <w:szCs w:val="44"/>
                              </w:rPr>
                            </w:pPr>
                            <w:r w:rsidRPr="00D76B76">
                              <w:rPr>
                                <w:rFonts w:asciiTheme="majorHAnsi" w:hAnsiTheme="majorHAnsi" w:cs="Courier New"/>
                                <w:b/>
                                <w:bCs/>
                                <w:sz w:val="40"/>
                                <w:szCs w:val="44"/>
                              </w:rPr>
                              <w:t>Umleitungsfahrweg #3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6FE566" id="_x0000_s1095" type="#_x0000_t202" style="position:absolute;margin-left:523.4pt;margin-top:232pt;width:574.6pt;height:110.6pt;rotation:90;z-index:251871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NUWLtIZAgAADQQAAA4AAAAAAAAAAAAAAAAALgIAAGRycy9lMm9Eb2MueG1sUEsBAi0A&#10;FAAGAAgAAAAhAAicpxTgAAAACQEAAA8AAAAAAAAAAAAAAAAAcwQAAGRycy9kb3ducmV2LnhtbFBL&#10;BQYAAAAABAAEAPMAAACABQAAAAA=&#10;" stroked="f">
                <v:textbox style="mso-fit-shape-to-text:t">
                  <w:txbxContent>
                    <w:p w14:paraId="53CFFAFD" w14:textId="59F619A0" w:rsidR="00DC3D65" w:rsidRPr="00D76B76" w:rsidRDefault="00DC3D65" w:rsidP="00DC3D65">
                      <w:pPr>
                        <w:pStyle w:val="KeinLeerraum"/>
                        <w:rPr>
                          <w:rFonts w:asciiTheme="majorHAnsi" w:hAnsiTheme="majorHAnsi" w:cs="Courier New"/>
                          <w:b/>
                          <w:bCs/>
                          <w:sz w:val="40"/>
                          <w:szCs w:val="44"/>
                        </w:rPr>
                      </w:pPr>
                      <w:r w:rsidRPr="00D76B76">
                        <w:rPr>
                          <w:rFonts w:asciiTheme="majorHAnsi" w:hAnsiTheme="majorHAnsi" w:cs="Courier New"/>
                          <w:b/>
                          <w:bCs/>
                          <w:sz w:val="40"/>
                          <w:szCs w:val="44"/>
                        </w:rPr>
                        <w:t>Umleitungsfahrweg #3 für das Stadt-Szenario</w:t>
                      </w:r>
                    </w:p>
                  </w:txbxContent>
                </v:textbox>
                <w10:wrap type="square" anchorx="margin"/>
              </v:shape>
            </w:pict>
          </mc:Fallback>
        </mc:AlternateContent>
      </w:r>
      <w:r w:rsidR="005C0E3C">
        <w:rPr>
          <w:noProof/>
        </w:rPr>
        <w:drawing>
          <wp:anchor distT="0" distB="0" distL="114300" distR="114300" simplePos="0" relativeHeight="251834396" behindDoc="0" locked="0" layoutInCell="1" allowOverlap="1" wp14:anchorId="23327865" wp14:editId="70CFD5DE">
            <wp:simplePos x="0" y="0"/>
            <wp:positionH relativeFrom="page">
              <wp:align>center</wp:align>
            </wp:positionH>
            <wp:positionV relativeFrom="paragraph">
              <wp:posOffset>2724150</wp:posOffset>
            </wp:positionV>
            <wp:extent cx="8088630" cy="2656205"/>
            <wp:effectExtent l="0" t="7938"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5400000">
                      <a:off x="0" y="0"/>
                      <a:ext cx="8088630" cy="2656205"/>
                    </a:xfrm>
                    <a:prstGeom prst="rect">
                      <a:avLst/>
                    </a:prstGeom>
                  </pic:spPr>
                </pic:pic>
              </a:graphicData>
            </a:graphic>
            <wp14:sizeRelH relativeFrom="margin">
              <wp14:pctWidth>0</wp14:pctWidth>
            </wp14:sizeRelH>
            <wp14:sizeRelV relativeFrom="margin">
              <wp14:pctHeight>0</wp14:pctHeight>
            </wp14:sizeRelV>
          </wp:anchor>
        </w:drawing>
      </w:r>
    </w:p>
    <w:p w14:paraId="5617667D" w14:textId="1FB72A86" w:rsidR="005C0E3C" w:rsidRDefault="00DC3D65">
      <w:pPr>
        <w:jc w:val="left"/>
      </w:pPr>
      <w:r>
        <w:rPr>
          <w:noProof/>
        </w:rPr>
        <w:lastRenderedPageBreak/>
        <mc:AlternateContent>
          <mc:Choice Requires="wps">
            <w:drawing>
              <wp:anchor distT="45720" distB="45720" distL="114300" distR="114300" simplePos="0" relativeHeight="251873308" behindDoc="0" locked="0" layoutInCell="1" allowOverlap="1" wp14:anchorId="359835D4" wp14:editId="71231D5B">
                <wp:simplePos x="0" y="0"/>
                <wp:positionH relativeFrom="margin">
                  <wp:align>right</wp:align>
                </wp:positionH>
                <wp:positionV relativeFrom="paragraph">
                  <wp:posOffset>2946400</wp:posOffset>
                </wp:positionV>
                <wp:extent cx="7297420" cy="1404620"/>
                <wp:effectExtent l="0" t="5080" r="0" b="0"/>
                <wp:wrapSquare wrapText="bothSides"/>
                <wp:docPr id="26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1ADC4483" w14:textId="0018343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#4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59835D4" id="_x0000_s1096" type="#_x0000_t202" style="position:absolute;margin-left:523.4pt;margin-top:232pt;width:574.6pt;height:110.6pt;rotation:90;z-index:2518733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KBu0fBgCAAANBAAADgAAAAAAAAAAAAAAAAAuAgAAZHJzL2Uyb0RvYy54bWxQSwECLQAU&#10;AAYACAAAACEACJynFOAAAAAJAQAADwAAAAAAAAAAAAAAAAByBAAAZHJzL2Rvd25yZXYueG1sUEsF&#10;BgAAAAAEAAQA8wAAAH8FAAAAAA==&#10;" stroked="f">
                <v:textbox style="mso-fit-shape-to-text:t">
                  <w:txbxContent>
                    <w:p w14:paraId="1ADC4483" w14:textId="0018343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#4 für das Stadt-Szenario</w:t>
                      </w:r>
                    </w:p>
                  </w:txbxContent>
                </v:textbox>
                <w10:wrap type="square" anchorx="margin"/>
              </v:shape>
            </w:pict>
          </mc:Fallback>
        </mc:AlternateContent>
      </w:r>
      <w:r w:rsidR="005C0E3C">
        <w:rPr>
          <w:noProof/>
        </w:rPr>
        <w:drawing>
          <wp:anchor distT="0" distB="0" distL="114300" distR="114300" simplePos="0" relativeHeight="251836444" behindDoc="0" locked="0" layoutInCell="1" allowOverlap="1" wp14:anchorId="228ACFAF" wp14:editId="41322F80">
            <wp:simplePos x="0" y="0"/>
            <wp:positionH relativeFrom="margin">
              <wp:align>center</wp:align>
            </wp:positionH>
            <wp:positionV relativeFrom="paragraph">
              <wp:posOffset>2506345</wp:posOffset>
            </wp:positionV>
            <wp:extent cx="7947660" cy="2941955"/>
            <wp:effectExtent l="7302" t="0" r="3493" b="3492"/>
            <wp:wrapTopAndBottom/>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5400000">
                      <a:off x="0" y="0"/>
                      <a:ext cx="7947660" cy="2941955"/>
                    </a:xfrm>
                    <a:prstGeom prst="rect">
                      <a:avLst/>
                    </a:prstGeom>
                  </pic:spPr>
                </pic:pic>
              </a:graphicData>
            </a:graphic>
            <wp14:sizeRelH relativeFrom="margin">
              <wp14:pctWidth>0</wp14:pctWidth>
            </wp14:sizeRelH>
            <wp14:sizeRelV relativeFrom="margin">
              <wp14:pctHeight>0</wp14:pctHeight>
            </wp14:sizeRelV>
          </wp:anchor>
        </w:drawing>
      </w:r>
    </w:p>
    <w:p w14:paraId="06BB96A0" w14:textId="62069957" w:rsidR="005C0E3C" w:rsidRDefault="00DC3D65">
      <w:pPr>
        <w:jc w:val="left"/>
      </w:pPr>
      <w:r>
        <w:rPr>
          <w:noProof/>
        </w:rPr>
        <w:lastRenderedPageBreak/>
        <mc:AlternateContent>
          <mc:Choice Requires="wps">
            <w:drawing>
              <wp:anchor distT="45720" distB="45720" distL="114300" distR="114300" simplePos="0" relativeHeight="251875356" behindDoc="0" locked="0" layoutInCell="1" allowOverlap="1" wp14:anchorId="614A014D" wp14:editId="39DEE6C9">
                <wp:simplePos x="0" y="0"/>
                <wp:positionH relativeFrom="margin">
                  <wp:align>right</wp:align>
                </wp:positionH>
                <wp:positionV relativeFrom="paragraph">
                  <wp:posOffset>2946400</wp:posOffset>
                </wp:positionV>
                <wp:extent cx="7297420" cy="1404620"/>
                <wp:effectExtent l="0" t="5080" r="0" b="0"/>
                <wp:wrapSquare wrapText="bothSides"/>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B982016" w14:textId="7E92BDF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#1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4A014D" id="_x0000_s1097" type="#_x0000_t202" style="position:absolute;margin-left:523.4pt;margin-top:232pt;width:574.6pt;height:110.6pt;rotation:90;z-index:2518753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Pqs2ooZAgAADQQAAA4AAAAAAAAAAAAAAAAALgIAAGRycy9lMm9Eb2MueG1sUEsBAi0A&#10;FAAGAAgAAAAhAAicpxTgAAAACQEAAA8AAAAAAAAAAAAAAAAAcwQAAGRycy9kb3ducmV2LnhtbFBL&#10;BQYAAAAABAAEAPMAAACABQAAAAA=&#10;" stroked="f">
                <v:textbox style="mso-fit-shape-to-text:t">
                  <w:txbxContent>
                    <w:p w14:paraId="3B982016" w14:textId="7E92BDF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#1 für das Land-Szenario</w:t>
                      </w:r>
                    </w:p>
                  </w:txbxContent>
                </v:textbox>
                <w10:wrap type="square" anchorx="margin"/>
              </v:shape>
            </w:pict>
          </mc:Fallback>
        </mc:AlternateContent>
      </w:r>
      <w:r w:rsidR="00DA4A95">
        <w:rPr>
          <w:noProof/>
        </w:rPr>
        <w:drawing>
          <wp:anchor distT="0" distB="0" distL="114300" distR="114300" simplePos="0" relativeHeight="251838492" behindDoc="0" locked="0" layoutInCell="1" allowOverlap="1" wp14:anchorId="40AD67AF" wp14:editId="4A2F315F">
            <wp:simplePos x="0" y="0"/>
            <wp:positionH relativeFrom="page">
              <wp:align>center</wp:align>
            </wp:positionH>
            <wp:positionV relativeFrom="paragraph">
              <wp:posOffset>2062480</wp:posOffset>
            </wp:positionV>
            <wp:extent cx="7802880" cy="3677920"/>
            <wp:effectExtent l="5080" t="0" r="0" b="0"/>
            <wp:wrapTopAndBottom/>
            <wp:docPr id="255" name="Grafik 25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8"/>
                    <a:stretch>
                      <a:fillRect/>
                    </a:stretch>
                  </pic:blipFill>
                  <pic:spPr>
                    <a:xfrm rot="5400000">
                      <a:off x="0" y="0"/>
                      <a:ext cx="7802880" cy="3677920"/>
                    </a:xfrm>
                    <a:prstGeom prst="rect">
                      <a:avLst/>
                    </a:prstGeom>
                  </pic:spPr>
                </pic:pic>
              </a:graphicData>
            </a:graphic>
            <wp14:sizeRelH relativeFrom="margin">
              <wp14:pctWidth>0</wp14:pctWidth>
            </wp14:sizeRelH>
            <wp14:sizeRelV relativeFrom="margin">
              <wp14:pctHeight>0</wp14:pctHeight>
            </wp14:sizeRelV>
          </wp:anchor>
        </w:drawing>
      </w:r>
    </w:p>
    <w:p w14:paraId="2AC6FA73" w14:textId="32357719" w:rsidR="00DA4A95" w:rsidRDefault="00DC3D65">
      <w:pPr>
        <w:jc w:val="left"/>
      </w:pPr>
      <w:r>
        <w:rPr>
          <w:noProof/>
        </w:rPr>
        <w:lastRenderedPageBreak/>
        <mc:AlternateContent>
          <mc:Choice Requires="wps">
            <w:drawing>
              <wp:anchor distT="45720" distB="45720" distL="114300" distR="114300" simplePos="0" relativeHeight="251877404" behindDoc="0" locked="0" layoutInCell="1" allowOverlap="1" wp14:anchorId="611747A8" wp14:editId="76054867">
                <wp:simplePos x="0" y="0"/>
                <wp:positionH relativeFrom="margin">
                  <wp:align>right</wp:align>
                </wp:positionH>
                <wp:positionV relativeFrom="paragraph">
                  <wp:posOffset>2946400</wp:posOffset>
                </wp:positionV>
                <wp:extent cx="7297420" cy="1404620"/>
                <wp:effectExtent l="0" t="5080" r="0" b="0"/>
                <wp:wrapSquare wrapText="bothSides"/>
                <wp:docPr id="27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074A22D3" w14:textId="79EA022C" w:rsidR="00DC3D65" w:rsidRPr="001D7DDE" w:rsidRDefault="00DC3D65" w:rsidP="00DC3D65">
                            <w:pPr>
                              <w:pStyle w:val="KeinLeerraum"/>
                              <w:rPr>
                                <w:rFonts w:asciiTheme="majorHAnsi" w:hAnsiTheme="majorHAnsi" w:cs="Courier New"/>
                                <w:b/>
                                <w:bCs/>
                                <w:sz w:val="40"/>
                                <w:szCs w:val="44"/>
                              </w:rPr>
                            </w:pPr>
                            <w:r w:rsidRPr="001D7DDE">
                              <w:rPr>
                                <w:rFonts w:asciiTheme="majorHAnsi" w:hAnsiTheme="majorHAnsi" w:cs="Courier New"/>
                                <w:b/>
                                <w:bCs/>
                                <w:sz w:val="40"/>
                                <w:szCs w:val="44"/>
                              </w:rPr>
                              <w:t>Umleitungsfahrweg #2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1747A8" id="_x0000_s1098" type="#_x0000_t202" style="position:absolute;margin-left:523.4pt;margin-top:232pt;width:574.6pt;height:110.6pt;rotation:90;z-index:2518774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M1yGEsZAgAADQQAAA4AAAAAAAAAAAAAAAAALgIAAGRycy9lMm9Eb2MueG1sUEsBAi0A&#10;FAAGAAgAAAAhAAicpxTgAAAACQEAAA8AAAAAAAAAAAAAAAAAcwQAAGRycy9kb3ducmV2LnhtbFBL&#10;BQYAAAAABAAEAPMAAACABQAAAAA=&#10;" stroked="f">
                <v:textbox style="mso-fit-shape-to-text:t">
                  <w:txbxContent>
                    <w:p w14:paraId="074A22D3" w14:textId="79EA022C" w:rsidR="00DC3D65" w:rsidRPr="001D7DDE" w:rsidRDefault="00DC3D65" w:rsidP="00DC3D65">
                      <w:pPr>
                        <w:pStyle w:val="KeinLeerraum"/>
                        <w:rPr>
                          <w:rFonts w:asciiTheme="majorHAnsi" w:hAnsiTheme="majorHAnsi" w:cs="Courier New"/>
                          <w:b/>
                          <w:bCs/>
                          <w:sz w:val="40"/>
                          <w:szCs w:val="44"/>
                        </w:rPr>
                      </w:pPr>
                      <w:r w:rsidRPr="001D7DDE">
                        <w:rPr>
                          <w:rFonts w:asciiTheme="majorHAnsi" w:hAnsiTheme="majorHAnsi" w:cs="Courier New"/>
                          <w:b/>
                          <w:bCs/>
                          <w:sz w:val="40"/>
                          <w:szCs w:val="44"/>
                        </w:rPr>
                        <w:t>Umleitungsfahrweg #2 für das Land-Szenario</w:t>
                      </w:r>
                    </w:p>
                  </w:txbxContent>
                </v:textbox>
                <w10:wrap type="square" anchorx="margin"/>
              </v:shape>
            </w:pict>
          </mc:Fallback>
        </mc:AlternateContent>
      </w:r>
      <w:r w:rsidR="00DA4A95">
        <w:rPr>
          <w:noProof/>
        </w:rPr>
        <w:drawing>
          <wp:anchor distT="0" distB="0" distL="114300" distR="114300" simplePos="0" relativeHeight="251840540" behindDoc="0" locked="0" layoutInCell="1" allowOverlap="1" wp14:anchorId="6D221F68" wp14:editId="522E1436">
            <wp:simplePos x="0" y="0"/>
            <wp:positionH relativeFrom="margin">
              <wp:align>center</wp:align>
            </wp:positionH>
            <wp:positionV relativeFrom="paragraph">
              <wp:posOffset>1889125</wp:posOffset>
            </wp:positionV>
            <wp:extent cx="7860665" cy="4082415"/>
            <wp:effectExtent l="3175" t="0" r="0" b="0"/>
            <wp:wrapTopAndBottom/>
            <wp:docPr id="256" name="Grafik 256"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9"/>
                    <a:stretch>
                      <a:fillRect/>
                    </a:stretch>
                  </pic:blipFill>
                  <pic:spPr>
                    <a:xfrm rot="5400000">
                      <a:off x="0" y="0"/>
                      <a:ext cx="7860665" cy="4082415"/>
                    </a:xfrm>
                    <a:prstGeom prst="rect">
                      <a:avLst/>
                    </a:prstGeom>
                  </pic:spPr>
                </pic:pic>
              </a:graphicData>
            </a:graphic>
            <wp14:sizeRelH relativeFrom="margin">
              <wp14:pctWidth>0</wp14:pctWidth>
            </wp14:sizeRelH>
            <wp14:sizeRelV relativeFrom="margin">
              <wp14:pctHeight>0</wp14:pctHeight>
            </wp14:sizeRelV>
          </wp:anchor>
        </w:drawing>
      </w:r>
    </w:p>
    <w:p w14:paraId="165B5890" w14:textId="48AFC878" w:rsidR="00DA4A95" w:rsidRDefault="00DC3D65">
      <w:pPr>
        <w:jc w:val="left"/>
      </w:pPr>
      <w:r>
        <w:rPr>
          <w:noProof/>
        </w:rPr>
        <w:lastRenderedPageBreak/>
        <mc:AlternateContent>
          <mc:Choice Requires="wps">
            <w:drawing>
              <wp:anchor distT="45720" distB="45720" distL="114300" distR="114300" simplePos="0" relativeHeight="251879452" behindDoc="0" locked="0" layoutInCell="1" allowOverlap="1" wp14:anchorId="1AAA7E09" wp14:editId="3C98AF64">
                <wp:simplePos x="0" y="0"/>
                <wp:positionH relativeFrom="margin">
                  <wp:align>right</wp:align>
                </wp:positionH>
                <wp:positionV relativeFrom="paragraph">
                  <wp:posOffset>2946400</wp:posOffset>
                </wp:positionV>
                <wp:extent cx="7297420" cy="1404620"/>
                <wp:effectExtent l="0" t="5080" r="0" b="0"/>
                <wp:wrapSquare wrapText="bothSides"/>
                <wp:docPr id="2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1625D21" w14:textId="1E7C75A7" w:rsidR="00DC3D65" w:rsidRPr="001D7DDE" w:rsidRDefault="00DC3D65" w:rsidP="00DC3D65">
                            <w:pPr>
                              <w:pStyle w:val="KeinLeerraum"/>
                              <w:rPr>
                                <w:rFonts w:asciiTheme="majorHAnsi" w:hAnsiTheme="majorHAnsi"/>
                                <w:b/>
                                <w:bCs/>
                                <w:sz w:val="40"/>
                                <w:szCs w:val="44"/>
                              </w:rPr>
                            </w:pPr>
                            <w:r w:rsidRPr="001D7DDE">
                              <w:rPr>
                                <w:rFonts w:asciiTheme="majorHAnsi" w:hAnsiTheme="majorHAnsi"/>
                                <w:b/>
                                <w:bCs/>
                                <w:sz w:val="40"/>
                                <w:szCs w:val="44"/>
                              </w:rPr>
                              <w:t>Umleitungsfahrweg #3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AA7E09" id="_x0000_s1099" type="#_x0000_t202" style="position:absolute;margin-left:523.4pt;margin-top:232pt;width:574.6pt;height:110.6pt;rotation:90;z-index:2518794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B/Fdr0ZAgAADQQAAA4AAAAAAAAAAAAAAAAALgIAAGRycy9lMm9Eb2MueG1sUEsBAi0A&#10;FAAGAAgAAAAhAAicpxTgAAAACQEAAA8AAAAAAAAAAAAAAAAAcwQAAGRycy9kb3ducmV2LnhtbFBL&#10;BQYAAAAABAAEAPMAAACABQAAAAA=&#10;" stroked="f">
                <v:textbox style="mso-fit-shape-to-text:t">
                  <w:txbxContent>
                    <w:p w14:paraId="21625D21" w14:textId="1E7C75A7" w:rsidR="00DC3D65" w:rsidRPr="001D7DDE" w:rsidRDefault="00DC3D65" w:rsidP="00DC3D65">
                      <w:pPr>
                        <w:pStyle w:val="KeinLeerraum"/>
                        <w:rPr>
                          <w:rFonts w:asciiTheme="majorHAnsi" w:hAnsiTheme="majorHAnsi"/>
                          <w:b/>
                          <w:bCs/>
                          <w:sz w:val="40"/>
                          <w:szCs w:val="44"/>
                        </w:rPr>
                      </w:pPr>
                      <w:r w:rsidRPr="001D7DDE">
                        <w:rPr>
                          <w:rFonts w:asciiTheme="majorHAnsi" w:hAnsiTheme="majorHAnsi"/>
                          <w:b/>
                          <w:bCs/>
                          <w:sz w:val="40"/>
                          <w:szCs w:val="44"/>
                        </w:rPr>
                        <w:t>Umleitungsfahrweg #3 für das Land-Szenario</w:t>
                      </w:r>
                    </w:p>
                  </w:txbxContent>
                </v:textbox>
                <w10:wrap type="square" anchorx="margin"/>
              </v:shape>
            </w:pict>
          </mc:Fallback>
        </mc:AlternateContent>
      </w:r>
      <w:r w:rsidR="00DA4A95">
        <w:rPr>
          <w:noProof/>
        </w:rPr>
        <w:drawing>
          <wp:anchor distT="0" distB="0" distL="114300" distR="114300" simplePos="0" relativeHeight="251842588" behindDoc="0" locked="0" layoutInCell="1" allowOverlap="1" wp14:anchorId="3479C74E" wp14:editId="3F7CB73F">
            <wp:simplePos x="0" y="0"/>
            <wp:positionH relativeFrom="page">
              <wp:align>center</wp:align>
            </wp:positionH>
            <wp:positionV relativeFrom="paragraph">
              <wp:posOffset>1828800</wp:posOffset>
            </wp:positionV>
            <wp:extent cx="7860030" cy="4220210"/>
            <wp:effectExtent l="0" t="8890" r="0" b="0"/>
            <wp:wrapTopAndBottom/>
            <wp:docPr id="257" name="Grafik 2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100"/>
                    <a:stretch>
                      <a:fillRect/>
                    </a:stretch>
                  </pic:blipFill>
                  <pic:spPr>
                    <a:xfrm rot="5400000">
                      <a:off x="0" y="0"/>
                      <a:ext cx="7860030" cy="4220210"/>
                    </a:xfrm>
                    <a:prstGeom prst="rect">
                      <a:avLst/>
                    </a:prstGeom>
                  </pic:spPr>
                </pic:pic>
              </a:graphicData>
            </a:graphic>
            <wp14:sizeRelH relativeFrom="margin">
              <wp14:pctWidth>0</wp14:pctWidth>
            </wp14:sizeRelH>
            <wp14:sizeRelV relativeFrom="margin">
              <wp14:pctHeight>0</wp14:pctHeight>
            </wp14:sizeRelV>
          </wp:anchor>
        </w:drawing>
      </w:r>
    </w:p>
    <w:p w14:paraId="4D33123F" w14:textId="67EF5D40" w:rsidR="00DA4A95" w:rsidRDefault="00DC3D65">
      <w:pPr>
        <w:jc w:val="left"/>
      </w:pPr>
      <w:r>
        <w:rPr>
          <w:noProof/>
        </w:rPr>
        <w:lastRenderedPageBreak/>
        <mc:AlternateContent>
          <mc:Choice Requires="wps">
            <w:drawing>
              <wp:anchor distT="45720" distB="45720" distL="114300" distR="114300" simplePos="0" relativeHeight="251881500" behindDoc="0" locked="0" layoutInCell="1" allowOverlap="1" wp14:anchorId="34331D26" wp14:editId="40BFEAF6">
                <wp:simplePos x="0" y="0"/>
                <wp:positionH relativeFrom="rightMargin">
                  <wp:align>left</wp:align>
                </wp:positionH>
                <wp:positionV relativeFrom="paragraph">
                  <wp:posOffset>2946400</wp:posOffset>
                </wp:positionV>
                <wp:extent cx="7297420" cy="1404620"/>
                <wp:effectExtent l="0" t="5080" r="0" b="0"/>
                <wp:wrapSquare wrapText="bothSides"/>
                <wp:docPr id="27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7BA3BD2" w14:textId="3C1C7969"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#4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4331D26" id="_x0000_s1100" type="#_x0000_t202" style="position:absolute;margin-left:0;margin-top:232pt;width:574.6pt;height:110.6pt;rotation:90;z-index:25188150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dm9dzRgCAAANBAAADgAAAAAAAAAAAAAAAAAuAgAAZHJzL2Uyb0RvYy54bWxQSwECLQAU&#10;AAYACAAAACEACJynFOAAAAAJAQAADwAAAAAAAAAAAAAAAAByBAAAZHJzL2Rvd25yZXYueG1sUEsF&#10;BgAAAAAEAAQA8wAAAH8FAAAAAA==&#10;" stroked="f">
                <v:textbox style="mso-fit-shape-to-text:t">
                  <w:txbxContent>
                    <w:p w14:paraId="27BA3BD2" w14:textId="3C1C7969"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#4 für das Land-Szenario</w:t>
                      </w:r>
                    </w:p>
                  </w:txbxContent>
                </v:textbox>
                <w10:wrap type="square" anchorx="margin"/>
              </v:shape>
            </w:pict>
          </mc:Fallback>
        </mc:AlternateContent>
      </w:r>
      <w:r w:rsidR="00DA4A95">
        <w:rPr>
          <w:noProof/>
        </w:rPr>
        <w:drawing>
          <wp:anchor distT="0" distB="0" distL="114300" distR="114300" simplePos="0" relativeHeight="251844636" behindDoc="0" locked="0" layoutInCell="1" allowOverlap="1" wp14:anchorId="01CBA7CC" wp14:editId="002E2CA6">
            <wp:simplePos x="0" y="0"/>
            <wp:positionH relativeFrom="margin">
              <wp:align>center</wp:align>
            </wp:positionH>
            <wp:positionV relativeFrom="paragraph">
              <wp:posOffset>1873885</wp:posOffset>
            </wp:positionV>
            <wp:extent cx="7818120" cy="4081145"/>
            <wp:effectExtent l="1587" t="0" r="0" b="0"/>
            <wp:wrapTopAndBottom/>
            <wp:docPr id="258" name="Grafik 25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101"/>
                    <a:stretch>
                      <a:fillRect/>
                    </a:stretch>
                  </pic:blipFill>
                  <pic:spPr>
                    <a:xfrm rot="5400000">
                      <a:off x="0" y="0"/>
                      <a:ext cx="7818120" cy="4081145"/>
                    </a:xfrm>
                    <a:prstGeom prst="rect">
                      <a:avLst/>
                    </a:prstGeom>
                  </pic:spPr>
                </pic:pic>
              </a:graphicData>
            </a:graphic>
            <wp14:sizeRelH relativeFrom="margin">
              <wp14:pctWidth>0</wp14:pctWidth>
            </wp14:sizeRelH>
            <wp14:sizeRelV relativeFrom="margin">
              <wp14:pctHeight>0</wp14:pctHeight>
            </wp14:sizeRelV>
          </wp:anchor>
        </w:drawing>
      </w:r>
    </w:p>
    <w:p w14:paraId="551D00CE" w14:textId="239D99BA" w:rsidR="00DA4A95" w:rsidRDefault="00DC3D65">
      <w:pPr>
        <w:jc w:val="left"/>
      </w:pPr>
      <w:r>
        <w:rPr>
          <w:noProof/>
        </w:rPr>
        <w:lastRenderedPageBreak/>
        <mc:AlternateContent>
          <mc:Choice Requires="wps">
            <w:drawing>
              <wp:anchor distT="45720" distB="45720" distL="114300" distR="114300" simplePos="0" relativeHeight="251883548" behindDoc="0" locked="0" layoutInCell="1" allowOverlap="1" wp14:anchorId="4C0BB227" wp14:editId="15A8D8A1">
                <wp:simplePos x="0" y="0"/>
                <wp:positionH relativeFrom="margin">
                  <wp:align>right</wp:align>
                </wp:positionH>
                <wp:positionV relativeFrom="paragraph">
                  <wp:posOffset>2946400</wp:posOffset>
                </wp:positionV>
                <wp:extent cx="7297420" cy="1404620"/>
                <wp:effectExtent l="0" t="5080" r="0" b="0"/>
                <wp:wrapSquare wrapText="bothSides"/>
                <wp:docPr id="2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B6A96AD" w14:textId="1C2FA790"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#5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0BB227" id="_x0000_s1101" type="#_x0000_t202" style="position:absolute;margin-left:523.4pt;margin-top:232pt;width:574.6pt;height:110.6pt;rotation:90;z-index:2518835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KTYMzsZAgAADQQAAA4AAAAAAAAAAAAAAAAALgIAAGRycy9lMm9Eb2MueG1sUEsBAi0A&#10;FAAGAAgAAAAhAAicpxTgAAAACQEAAA8AAAAAAAAAAAAAAAAAcwQAAGRycy9kb3ducmV2LnhtbFBL&#10;BQYAAAAABAAEAPMAAACABQAAAAA=&#10;" stroked="f">
                <v:textbox style="mso-fit-shape-to-text:t">
                  <w:txbxContent>
                    <w:p w14:paraId="2B6A96AD" w14:textId="1C2FA790"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#5 für das Land-Szenario</w:t>
                      </w:r>
                    </w:p>
                  </w:txbxContent>
                </v:textbox>
                <w10:wrap type="square" anchorx="margin"/>
              </v:shape>
            </w:pict>
          </mc:Fallback>
        </mc:AlternateContent>
      </w:r>
      <w:r w:rsidR="00DA4A95">
        <w:rPr>
          <w:noProof/>
        </w:rPr>
        <w:drawing>
          <wp:anchor distT="0" distB="0" distL="114300" distR="114300" simplePos="0" relativeHeight="251846684" behindDoc="0" locked="0" layoutInCell="1" allowOverlap="1" wp14:anchorId="32FE2374" wp14:editId="31C928B6">
            <wp:simplePos x="0" y="0"/>
            <wp:positionH relativeFrom="page">
              <wp:align>center</wp:align>
            </wp:positionH>
            <wp:positionV relativeFrom="paragraph">
              <wp:posOffset>1863725</wp:posOffset>
            </wp:positionV>
            <wp:extent cx="7793990" cy="4084320"/>
            <wp:effectExtent l="6985" t="0" r="4445" b="4445"/>
            <wp:wrapTopAndBottom/>
            <wp:docPr id="259" name="Grafik 25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2"/>
                    <a:stretch>
                      <a:fillRect/>
                    </a:stretch>
                  </pic:blipFill>
                  <pic:spPr>
                    <a:xfrm rot="5400000">
                      <a:off x="0" y="0"/>
                      <a:ext cx="7793990" cy="4084320"/>
                    </a:xfrm>
                    <a:prstGeom prst="rect">
                      <a:avLst/>
                    </a:prstGeom>
                  </pic:spPr>
                </pic:pic>
              </a:graphicData>
            </a:graphic>
            <wp14:sizeRelH relativeFrom="margin">
              <wp14:pctWidth>0</wp14:pctWidth>
            </wp14:sizeRelH>
            <wp14:sizeRelV relativeFrom="margin">
              <wp14:pctHeight>0</wp14:pctHeight>
            </wp14:sizeRelV>
          </wp:anchor>
        </w:drawing>
      </w:r>
    </w:p>
    <w:p w14:paraId="5F1B0224" w14:textId="701F2BDD" w:rsidR="00DA4A95" w:rsidRDefault="002A5693">
      <w:pPr>
        <w:jc w:val="left"/>
      </w:pPr>
      <w:r>
        <w:rPr>
          <w:noProof/>
        </w:rPr>
        <w:lastRenderedPageBreak/>
        <mc:AlternateContent>
          <mc:Choice Requires="wps">
            <w:drawing>
              <wp:anchor distT="45720" distB="45720" distL="114300" distR="114300" simplePos="0" relativeHeight="251885596" behindDoc="0" locked="0" layoutInCell="1" allowOverlap="1" wp14:anchorId="4C26BCCB" wp14:editId="6E4F24FA">
                <wp:simplePos x="0" y="0"/>
                <wp:positionH relativeFrom="margin">
                  <wp:align>right</wp:align>
                </wp:positionH>
                <wp:positionV relativeFrom="paragraph">
                  <wp:posOffset>2946400</wp:posOffset>
                </wp:positionV>
                <wp:extent cx="7297420" cy="1404620"/>
                <wp:effectExtent l="0" t="5080" r="0" b="0"/>
                <wp:wrapSquare wrapText="bothSides"/>
                <wp:docPr id="2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45A31E1A" w14:textId="7F3230C4"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#1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26BCCB" id="_x0000_s1102" type="#_x0000_t202" style="position:absolute;margin-left:523.4pt;margin-top:232pt;width:574.6pt;height:110.6pt;rotation:90;z-index:2518855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" stroked="f">
                <v:textbox style="mso-fit-shape-to-text:t">
                  <w:txbxContent>
                    <w:p w14:paraId="45A31E1A" w14:textId="7F3230C4"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#1 für das Vorort-Szenario</w:t>
                      </w:r>
                    </w:p>
                  </w:txbxContent>
                </v:textbox>
                <w10:wrap type="square" anchorx="margin"/>
              </v:shape>
            </w:pict>
          </mc:Fallback>
        </mc:AlternateContent>
      </w:r>
      <w:r w:rsidR="00DA4A95">
        <w:rPr>
          <w:noProof/>
        </w:rPr>
        <w:drawing>
          <wp:anchor distT="0" distB="0" distL="114300" distR="114300" simplePos="0" relativeHeight="251848732" behindDoc="0" locked="0" layoutInCell="1" allowOverlap="1" wp14:anchorId="42EF274F" wp14:editId="3E4918C6">
            <wp:simplePos x="0" y="0"/>
            <wp:positionH relativeFrom="margin">
              <wp:align>center</wp:align>
            </wp:positionH>
            <wp:positionV relativeFrom="paragraph">
              <wp:posOffset>2381250</wp:posOffset>
            </wp:positionV>
            <wp:extent cx="8013700" cy="3251835"/>
            <wp:effectExtent l="0" t="318" r="6033" b="6032"/>
            <wp:wrapTopAndBottom/>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5400000">
                      <a:off x="0" y="0"/>
                      <a:ext cx="8013700" cy="3251835"/>
                    </a:xfrm>
                    <a:prstGeom prst="rect">
                      <a:avLst/>
                    </a:prstGeom>
                  </pic:spPr>
                </pic:pic>
              </a:graphicData>
            </a:graphic>
            <wp14:sizeRelH relativeFrom="margin">
              <wp14:pctWidth>0</wp14:pctWidth>
            </wp14:sizeRelH>
            <wp14:sizeRelV relativeFrom="margin">
              <wp14:pctHeight>0</wp14:pctHeight>
            </wp14:sizeRelV>
          </wp:anchor>
        </w:drawing>
      </w:r>
    </w:p>
    <w:p w14:paraId="2F6BD58B" w14:textId="5231F243" w:rsidR="00DA4A95" w:rsidRDefault="002A5693">
      <w:pPr>
        <w:jc w:val="left"/>
      </w:pPr>
      <w:r>
        <w:rPr>
          <w:noProof/>
        </w:rPr>
        <w:lastRenderedPageBreak/>
        <mc:AlternateContent>
          <mc:Choice Requires="wps">
            <w:drawing>
              <wp:anchor distT="45720" distB="45720" distL="114300" distR="114300" simplePos="0" relativeHeight="251887644" behindDoc="0" locked="0" layoutInCell="1" allowOverlap="1" wp14:anchorId="685BE2F0" wp14:editId="0B21FFF6">
                <wp:simplePos x="0" y="0"/>
                <wp:positionH relativeFrom="margin">
                  <wp:align>right</wp:align>
                </wp:positionH>
                <wp:positionV relativeFrom="paragraph">
                  <wp:posOffset>2946400</wp:posOffset>
                </wp:positionV>
                <wp:extent cx="7297420" cy="1404620"/>
                <wp:effectExtent l="0" t="5080" r="0" b="0"/>
                <wp:wrapSquare wrapText="bothSides"/>
                <wp:docPr id="2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817293C" w14:textId="3E2C6401"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#2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5BE2F0" id="_x0000_s1103" type="#_x0000_t202" style="position:absolute;margin-left:523.4pt;margin-top:232pt;width:574.6pt;height:110.6pt;rotation:90;z-index:2518876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" stroked="f">
                <v:textbox style="mso-fit-shape-to-text:t">
                  <w:txbxContent>
                    <w:p w14:paraId="3817293C" w14:textId="3E2C6401"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#2 für das Vorort-Szenario</w:t>
                      </w:r>
                    </w:p>
                  </w:txbxContent>
                </v:textbox>
                <w10:wrap type="square" anchorx="margin"/>
              </v:shape>
            </w:pict>
          </mc:Fallback>
        </mc:AlternateContent>
      </w:r>
      <w:r w:rsidR="00DA4A95">
        <w:rPr>
          <w:noProof/>
        </w:rPr>
        <w:drawing>
          <wp:anchor distT="0" distB="0" distL="114300" distR="114300" simplePos="0" relativeHeight="251850780" behindDoc="0" locked="0" layoutInCell="1" allowOverlap="1" wp14:anchorId="394BC575" wp14:editId="248FB4C8">
            <wp:simplePos x="0" y="0"/>
            <wp:positionH relativeFrom="page">
              <wp:align>center</wp:align>
            </wp:positionH>
            <wp:positionV relativeFrom="paragraph">
              <wp:posOffset>2381250</wp:posOffset>
            </wp:positionV>
            <wp:extent cx="8013065" cy="3262630"/>
            <wp:effectExtent l="0" t="6032" r="952" b="953"/>
            <wp:wrapTopAndBottom/>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5400000">
                      <a:off x="0" y="0"/>
                      <a:ext cx="8013065" cy="3262630"/>
                    </a:xfrm>
                    <a:prstGeom prst="rect">
                      <a:avLst/>
                    </a:prstGeom>
                  </pic:spPr>
                </pic:pic>
              </a:graphicData>
            </a:graphic>
            <wp14:sizeRelH relativeFrom="margin">
              <wp14:pctWidth>0</wp14:pctWidth>
            </wp14:sizeRelH>
            <wp14:sizeRelV relativeFrom="margin">
              <wp14:pctHeight>0</wp14:pctHeight>
            </wp14:sizeRelV>
          </wp:anchor>
        </w:drawing>
      </w:r>
    </w:p>
    <w:p w14:paraId="786BE59B" w14:textId="6127C316" w:rsidR="00DA4A95" w:rsidRDefault="002A5693">
      <w:pPr>
        <w:jc w:val="left"/>
      </w:pPr>
      <w:r>
        <w:rPr>
          <w:noProof/>
        </w:rPr>
        <w:lastRenderedPageBreak/>
        <mc:AlternateContent>
          <mc:Choice Requires="wps">
            <w:drawing>
              <wp:anchor distT="45720" distB="45720" distL="114300" distR="114300" simplePos="0" relativeHeight="251889692" behindDoc="0" locked="0" layoutInCell="1" allowOverlap="1" wp14:anchorId="0A4437E3" wp14:editId="2D7F4719">
                <wp:simplePos x="0" y="0"/>
                <wp:positionH relativeFrom="margin">
                  <wp:align>right</wp:align>
                </wp:positionH>
                <wp:positionV relativeFrom="paragraph">
                  <wp:posOffset>2946400</wp:posOffset>
                </wp:positionV>
                <wp:extent cx="7297420" cy="1404620"/>
                <wp:effectExtent l="0" t="5080" r="0" b="0"/>
                <wp:wrapSquare wrapText="bothSides"/>
                <wp:docPr id="2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6D37D03F" w14:textId="04D3D47E"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#3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4437E3" id="_x0000_s1104" type="#_x0000_t202" style="position:absolute;margin-left:523.4pt;margin-top:232pt;width:574.6pt;height:110.6pt;rotation:90;z-index:2518896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" stroked="f">
                <v:textbox style="mso-fit-shape-to-text:t">
                  <w:txbxContent>
                    <w:p w14:paraId="6D37D03F" w14:textId="04D3D47E"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#3 für das Vorort-Szenario</w:t>
                      </w:r>
                    </w:p>
                  </w:txbxContent>
                </v:textbox>
                <w10:wrap type="square" anchorx="margin"/>
              </v:shape>
            </w:pict>
          </mc:Fallback>
        </mc:AlternateContent>
      </w:r>
      <w:r w:rsidR="00DA4A95">
        <w:rPr>
          <w:noProof/>
        </w:rPr>
        <w:drawing>
          <wp:anchor distT="0" distB="0" distL="114300" distR="114300" simplePos="0" relativeHeight="251852828" behindDoc="0" locked="0" layoutInCell="1" allowOverlap="1" wp14:anchorId="65714BFF" wp14:editId="24CF156C">
            <wp:simplePos x="0" y="0"/>
            <wp:positionH relativeFrom="margin">
              <wp:align>center</wp:align>
            </wp:positionH>
            <wp:positionV relativeFrom="paragraph">
              <wp:posOffset>2389505</wp:posOffset>
            </wp:positionV>
            <wp:extent cx="8111490" cy="3332480"/>
            <wp:effectExtent l="8255" t="0" r="0" b="0"/>
            <wp:wrapTopAndBottom/>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5400000">
                      <a:off x="0" y="0"/>
                      <a:ext cx="8111490" cy="3332480"/>
                    </a:xfrm>
                    <a:prstGeom prst="rect">
                      <a:avLst/>
                    </a:prstGeom>
                  </pic:spPr>
                </pic:pic>
              </a:graphicData>
            </a:graphic>
            <wp14:sizeRelH relativeFrom="margin">
              <wp14:pctWidth>0</wp14:pctWidth>
            </wp14:sizeRelH>
            <wp14:sizeRelV relativeFrom="margin">
              <wp14:pctHeight>0</wp14:pctHeight>
            </wp14:sizeRelV>
          </wp:anchor>
        </w:drawing>
      </w:r>
    </w:p>
    <w:p w14:paraId="0B67CD28" w14:textId="1DF5D060" w:rsidR="00DA4A95" w:rsidRDefault="002A5693">
      <w:pPr>
        <w:jc w:val="left"/>
      </w:pPr>
      <w:r>
        <w:rPr>
          <w:noProof/>
        </w:rPr>
        <w:lastRenderedPageBreak/>
        <mc:AlternateContent>
          <mc:Choice Requires="wps">
            <w:drawing>
              <wp:anchor distT="45720" distB="45720" distL="114300" distR="114300" simplePos="0" relativeHeight="251891740" behindDoc="0" locked="0" layoutInCell="1" allowOverlap="1" wp14:anchorId="7A47BAF4" wp14:editId="6B625100">
                <wp:simplePos x="0" y="0"/>
                <wp:positionH relativeFrom="margin">
                  <wp:align>right</wp:align>
                </wp:positionH>
                <wp:positionV relativeFrom="paragraph">
                  <wp:posOffset>3202940</wp:posOffset>
                </wp:positionV>
                <wp:extent cx="7297420" cy="1404620"/>
                <wp:effectExtent l="0" t="5080" r="0" b="0"/>
                <wp:wrapSquare wrapText="bothSides"/>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4D0F97A0" w14:textId="038A33DA"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#4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47BAF4" id="_x0000_s1105" type="#_x0000_t202" style="position:absolute;margin-left:523.4pt;margin-top:252.2pt;width:574.6pt;height:110.6pt;rotation:90;z-index:2518917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" stroked="f">
                <v:textbox style="mso-fit-shape-to-text:t">
                  <w:txbxContent>
                    <w:p w14:paraId="4D0F97A0" w14:textId="038A33DA"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#4 für das Vorort-Szenario</w:t>
                      </w:r>
                    </w:p>
                  </w:txbxContent>
                </v:textbox>
                <w10:wrap type="square" anchorx="margin"/>
              </v:shape>
            </w:pict>
          </mc:Fallback>
        </mc:AlternateContent>
      </w:r>
      <w:r w:rsidR="00DA4A95">
        <w:rPr>
          <w:noProof/>
        </w:rPr>
        <w:drawing>
          <wp:anchor distT="0" distB="0" distL="114300" distR="114300" simplePos="0" relativeHeight="251854876" behindDoc="0" locked="0" layoutInCell="1" allowOverlap="1" wp14:anchorId="41A0F773" wp14:editId="51330A42">
            <wp:simplePos x="0" y="0"/>
            <wp:positionH relativeFrom="page">
              <wp:align>center</wp:align>
            </wp:positionH>
            <wp:positionV relativeFrom="paragraph">
              <wp:posOffset>2076450</wp:posOffset>
            </wp:positionV>
            <wp:extent cx="7909560" cy="3762375"/>
            <wp:effectExtent l="0" t="2858" r="0" b="0"/>
            <wp:wrapTopAndBottom/>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5400000">
                      <a:off x="0" y="0"/>
                      <a:ext cx="7909560" cy="3762375"/>
                    </a:xfrm>
                    <a:prstGeom prst="rect">
                      <a:avLst/>
                    </a:prstGeom>
                  </pic:spPr>
                </pic:pic>
              </a:graphicData>
            </a:graphic>
            <wp14:sizeRelH relativeFrom="margin">
              <wp14:pctWidth>0</wp14:pctWidth>
            </wp14:sizeRelH>
            <wp14:sizeRelV relativeFrom="margin">
              <wp14:pctHeight>0</wp14:pctHeight>
            </wp14:sizeRelV>
          </wp:anchor>
        </w:drawing>
      </w:r>
    </w:p>
    <w:sectPr w:rsidR="00DA4A95" w:rsidSect="006D20E0">
      <w:pgSz w:w="11906" w:h="16838" w:code="9"/>
      <w:pgMar w:top="1418" w:right="1701" w:bottom="2268" w:left="1418" w:header="1276" w:footer="12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50506" w14:textId="77777777" w:rsidR="000707B3" w:rsidRDefault="000707B3" w:rsidP="003762F5">
      <w:pPr>
        <w:spacing w:after="0" w:line="240" w:lineRule="auto"/>
      </w:pPr>
      <w:r>
        <w:separator/>
      </w:r>
    </w:p>
  </w:endnote>
  <w:endnote w:type="continuationSeparator" w:id="0">
    <w:p w14:paraId="160AE23E" w14:textId="77777777" w:rsidR="000707B3" w:rsidRDefault="000707B3" w:rsidP="003762F5">
      <w:pPr>
        <w:spacing w:after="0" w:line="240" w:lineRule="auto"/>
      </w:pPr>
      <w:r>
        <w:continuationSeparator/>
      </w:r>
    </w:p>
  </w:endnote>
  <w:endnote w:type="continuationNotice" w:id="1">
    <w:p w14:paraId="2BBBE2D2" w14:textId="77777777" w:rsidR="000707B3" w:rsidRDefault="000707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Arial"/>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066186"/>
      <w:docPartObj>
        <w:docPartGallery w:val="Page Numbers (Bottom of Page)"/>
        <w:docPartUnique/>
      </w:docPartObj>
    </w:sdtPr>
    <w:sdtEndPr/>
    <w:sdtContent>
      <w:p w14:paraId="5606F648" w14:textId="5D79E469" w:rsidR="00E12762" w:rsidRDefault="00E12762">
        <w:pPr>
          <w:pStyle w:val="Fuzeile"/>
          <w:jc w:val="center"/>
        </w:pPr>
        <w:r>
          <w:fldChar w:fldCharType="begin"/>
        </w:r>
        <w:r>
          <w:instrText>PAGE   \* MERGEFORMAT</w:instrText>
        </w:r>
        <w:r>
          <w:fldChar w:fldCharType="separate"/>
        </w:r>
        <w:r>
          <w:t>2</w:t>
        </w:r>
        <w:r>
          <w:fldChar w:fldCharType="end"/>
        </w:r>
      </w:p>
    </w:sdtContent>
  </w:sdt>
  <w:p w14:paraId="6750737F" w14:textId="3BF5CBBE" w:rsidR="00851876" w:rsidRPr="00520FAB" w:rsidRDefault="00851876" w:rsidP="009512FF">
    <w:pPr>
      <w:pStyle w:val="Fuzeile"/>
      <w:rPr>
        <w:rFonts w:asciiTheme="majorHAnsi" w:hAnsi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8A475" w14:textId="11D90AC7" w:rsidR="00E12762" w:rsidRDefault="00E12762" w:rsidP="0079233E">
    <w:pPr>
      <w:pStyle w:val="Fuzeile"/>
    </w:pPr>
  </w:p>
  <w:p w14:paraId="227E1038" w14:textId="2040891B" w:rsidR="00851876" w:rsidRPr="00A5217D" w:rsidRDefault="00851876" w:rsidP="00A5217D">
    <w:pPr>
      <w:pStyle w:val="Fuzeile"/>
      <w:jc w:val="left"/>
      <w:rPr>
        <w:rFonts w:asciiTheme="majorHAnsi" w:hAnsi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A65F6" w14:textId="242974E4" w:rsidR="00E12762" w:rsidRDefault="00E12762" w:rsidP="00E12762">
    <w:pPr>
      <w:pStyle w:val="Fuzeile"/>
    </w:pPr>
  </w:p>
  <w:p w14:paraId="6188F50C" w14:textId="77777777" w:rsidR="00E936C0" w:rsidRDefault="00E936C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60593"/>
      <w:docPartObj>
        <w:docPartGallery w:val="Page Numbers (Bottom of Page)"/>
        <w:docPartUnique/>
      </w:docPartObj>
    </w:sdtPr>
    <w:sdtEndPr/>
    <w:sdtContent>
      <w:p w14:paraId="76850B9B" w14:textId="011C7AAB" w:rsidR="0079233E" w:rsidRDefault="0079233E">
        <w:pPr>
          <w:pStyle w:val="Fuzeile"/>
          <w:jc w:val="center"/>
        </w:pPr>
        <w:r>
          <w:fldChar w:fldCharType="begin"/>
        </w:r>
        <w:r>
          <w:instrText>PAGE   \* MERGEFORMAT</w:instrText>
        </w:r>
        <w:r>
          <w:fldChar w:fldCharType="separate"/>
        </w:r>
        <w:r>
          <w:t>2</w:t>
        </w:r>
        <w:r>
          <w:fldChar w:fldCharType="end"/>
        </w:r>
      </w:p>
    </w:sdtContent>
  </w:sdt>
  <w:p w14:paraId="30563211" w14:textId="77777777" w:rsidR="0079233E" w:rsidRPr="00A5217D" w:rsidRDefault="0079233E" w:rsidP="00A5217D">
    <w:pPr>
      <w:pStyle w:val="Fuzeile"/>
      <w:jc w:val="left"/>
      <w:rPr>
        <w:rFonts w:asciiTheme="majorHAnsi" w:hAnsiTheme="majorHAnsi"/>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9051"/>
      <w:docPartObj>
        <w:docPartGallery w:val="Page Numbers (Bottom of Page)"/>
        <w:docPartUnique/>
      </w:docPartObj>
    </w:sdtPr>
    <w:sdtEndPr/>
    <w:sdtContent>
      <w:p w14:paraId="7277B1D9" w14:textId="5DCB5CC7" w:rsidR="007B7776" w:rsidRDefault="007B7776" w:rsidP="00DA48A9">
        <w:pPr>
          <w:pStyle w:val="Fuzeile"/>
          <w:jc w:val="center"/>
        </w:pPr>
        <w:r>
          <w:fldChar w:fldCharType="begin"/>
        </w:r>
        <w:r>
          <w:instrText>PAGE   \* MERGEFORMAT</w:instrText>
        </w:r>
        <w:r>
          <w:fldChar w:fldCharType="separate"/>
        </w:r>
        <w:r>
          <w:t>2</w:t>
        </w:r>
        <w:r>
          <w:fldChar w:fldCharType="end"/>
        </w:r>
      </w:p>
    </w:sdtContent>
  </w:sdt>
  <w:p w14:paraId="3A0227F8" w14:textId="77777777" w:rsidR="007B7776" w:rsidRDefault="007B777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D8F5F" w14:textId="77777777" w:rsidR="000707B3" w:rsidRDefault="000707B3" w:rsidP="003762F5">
      <w:pPr>
        <w:spacing w:after="0" w:line="240" w:lineRule="auto"/>
      </w:pPr>
      <w:r>
        <w:separator/>
      </w:r>
    </w:p>
  </w:footnote>
  <w:footnote w:type="continuationSeparator" w:id="0">
    <w:p w14:paraId="277B2BA0" w14:textId="77777777" w:rsidR="000707B3" w:rsidRDefault="000707B3" w:rsidP="003762F5">
      <w:pPr>
        <w:spacing w:after="0" w:line="240" w:lineRule="auto"/>
      </w:pPr>
      <w:r>
        <w:continuationSeparator/>
      </w:r>
    </w:p>
  </w:footnote>
  <w:footnote w:type="continuationNotice" w:id="1">
    <w:p w14:paraId="70B77227" w14:textId="77777777" w:rsidR="000707B3" w:rsidRDefault="000707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22EDE" w14:textId="77777777" w:rsidR="00851876" w:rsidRPr="003762F5" w:rsidRDefault="00851876" w:rsidP="007B3B9E">
    <w:pPr>
      <w:pStyle w:val="Kopfzeile"/>
      <w:jc w:val="right"/>
      <w:rPr>
        <w:rFonts w:asciiTheme="majorHAnsi" w:hAnsiTheme="maj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26DCC" w14:textId="79FA1A7B" w:rsidR="00851876" w:rsidRDefault="00851876" w:rsidP="00B53D69">
    <w:pPr>
      <w:pStyle w:val="Kopfzeile"/>
      <w:suppressLineNumbers/>
      <w:jc w:val="left"/>
      <w:rPr>
        <w:rFonts w:asciiTheme="majorHAnsi" w:hAnsiTheme="majorHAnsi"/>
      </w:rPr>
    </w:pPr>
  </w:p>
  <w:p w14:paraId="3BBAD84B" w14:textId="77777777" w:rsidR="00851876" w:rsidRPr="007B3B9E" w:rsidRDefault="00851876" w:rsidP="007B3B9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324789"/>
      <w:docPartObj>
        <w:docPartGallery w:val="Page Numbers (Top of Page)"/>
        <w:docPartUnique/>
      </w:docPartObj>
    </w:sdtPr>
    <w:sdtEndPr/>
    <w:sdtContent>
      <w:p w14:paraId="294A6840" w14:textId="2502E4E2" w:rsidR="00B74DBE" w:rsidRDefault="00755F4E">
        <w:pPr>
          <w:pStyle w:val="Kopfzeile"/>
        </w:pPr>
      </w:p>
    </w:sdtContent>
  </w:sdt>
  <w:p w14:paraId="3AD36540" w14:textId="77777777" w:rsidR="00E936C0" w:rsidRDefault="00E936C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EDC5AD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13EE18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E812A47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EB5002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DB0C085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C48B6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D67C5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A9283B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720A1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280FD6E"/>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397EED"/>
    <w:multiLevelType w:val="hybridMultilevel"/>
    <w:tmpl w:val="4D18EA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3CC67D5"/>
    <w:multiLevelType w:val="hybridMultilevel"/>
    <w:tmpl w:val="34EC894A"/>
    <w:lvl w:ilvl="0" w:tplc="04070001">
      <w:start w:val="1"/>
      <w:numFmt w:val="bullet"/>
      <w:lvlText w:val=""/>
      <w:lvlJc w:val="left"/>
      <w:pPr>
        <w:ind w:left="1151" w:hanging="360"/>
      </w:pPr>
      <w:rPr>
        <w:rFonts w:ascii="Symbol" w:hAnsi="Symbol" w:hint="default"/>
      </w:rPr>
    </w:lvl>
    <w:lvl w:ilvl="1" w:tplc="04070003" w:tentative="1">
      <w:start w:val="1"/>
      <w:numFmt w:val="bullet"/>
      <w:lvlText w:val="o"/>
      <w:lvlJc w:val="left"/>
      <w:pPr>
        <w:ind w:left="1871" w:hanging="360"/>
      </w:pPr>
      <w:rPr>
        <w:rFonts w:ascii="Courier New" w:hAnsi="Courier New" w:cs="Courier New" w:hint="default"/>
      </w:rPr>
    </w:lvl>
    <w:lvl w:ilvl="2" w:tplc="04070005" w:tentative="1">
      <w:start w:val="1"/>
      <w:numFmt w:val="bullet"/>
      <w:lvlText w:val=""/>
      <w:lvlJc w:val="left"/>
      <w:pPr>
        <w:ind w:left="2591" w:hanging="360"/>
      </w:pPr>
      <w:rPr>
        <w:rFonts w:ascii="Wingdings" w:hAnsi="Wingdings" w:hint="default"/>
      </w:rPr>
    </w:lvl>
    <w:lvl w:ilvl="3" w:tplc="04070001" w:tentative="1">
      <w:start w:val="1"/>
      <w:numFmt w:val="bullet"/>
      <w:lvlText w:val=""/>
      <w:lvlJc w:val="left"/>
      <w:pPr>
        <w:ind w:left="3311" w:hanging="360"/>
      </w:pPr>
      <w:rPr>
        <w:rFonts w:ascii="Symbol" w:hAnsi="Symbol" w:hint="default"/>
      </w:rPr>
    </w:lvl>
    <w:lvl w:ilvl="4" w:tplc="04070003" w:tentative="1">
      <w:start w:val="1"/>
      <w:numFmt w:val="bullet"/>
      <w:lvlText w:val="o"/>
      <w:lvlJc w:val="left"/>
      <w:pPr>
        <w:ind w:left="4031" w:hanging="360"/>
      </w:pPr>
      <w:rPr>
        <w:rFonts w:ascii="Courier New" w:hAnsi="Courier New" w:cs="Courier New" w:hint="default"/>
      </w:rPr>
    </w:lvl>
    <w:lvl w:ilvl="5" w:tplc="04070005" w:tentative="1">
      <w:start w:val="1"/>
      <w:numFmt w:val="bullet"/>
      <w:lvlText w:val=""/>
      <w:lvlJc w:val="left"/>
      <w:pPr>
        <w:ind w:left="4751" w:hanging="360"/>
      </w:pPr>
      <w:rPr>
        <w:rFonts w:ascii="Wingdings" w:hAnsi="Wingdings" w:hint="default"/>
      </w:rPr>
    </w:lvl>
    <w:lvl w:ilvl="6" w:tplc="04070001" w:tentative="1">
      <w:start w:val="1"/>
      <w:numFmt w:val="bullet"/>
      <w:lvlText w:val=""/>
      <w:lvlJc w:val="left"/>
      <w:pPr>
        <w:ind w:left="5471" w:hanging="360"/>
      </w:pPr>
      <w:rPr>
        <w:rFonts w:ascii="Symbol" w:hAnsi="Symbol" w:hint="default"/>
      </w:rPr>
    </w:lvl>
    <w:lvl w:ilvl="7" w:tplc="04070003" w:tentative="1">
      <w:start w:val="1"/>
      <w:numFmt w:val="bullet"/>
      <w:lvlText w:val="o"/>
      <w:lvlJc w:val="left"/>
      <w:pPr>
        <w:ind w:left="6191" w:hanging="360"/>
      </w:pPr>
      <w:rPr>
        <w:rFonts w:ascii="Courier New" w:hAnsi="Courier New" w:cs="Courier New" w:hint="default"/>
      </w:rPr>
    </w:lvl>
    <w:lvl w:ilvl="8" w:tplc="04070005" w:tentative="1">
      <w:start w:val="1"/>
      <w:numFmt w:val="bullet"/>
      <w:lvlText w:val=""/>
      <w:lvlJc w:val="left"/>
      <w:pPr>
        <w:ind w:left="6911" w:hanging="360"/>
      </w:pPr>
      <w:rPr>
        <w:rFonts w:ascii="Wingdings" w:hAnsi="Wingdings" w:hint="default"/>
      </w:rPr>
    </w:lvl>
  </w:abstractNum>
  <w:abstractNum w:abstractNumId="12" w15:restartNumberingAfterBreak="0">
    <w:nsid w:val="0448659A"/>
    <w:multiLevelType w:val="hybridMultilevel"/>
    <w:tmpl w:val="F31AF2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4920578"/>
    <w:multiLevelType w:val="hybridMultilevel"/>
    <w:tmpl w:val="189A5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54C5580"/>
    <w:multiLevelType w:val="hybridMultilevel"/>
    <w:tmpl w:val="ACCA5978"/>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5" w15:restartNumberingAfterBreak="0">
    <w:nsid w:val="07265D38"/>
    <w:multiLevelType w:val="hybridMultilevel"/>
    <w:tmpl w:val="DF06AA3C"/>
    <w:lvl w:ilvl="0" w:tplc="31247B5C">
      <w:start w:val="1"/>
      <w:numFmt w:val="bullet"/>
      <w:pStyle w:val="Zitat-Quell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EAD31EC"/>
    <w:multiLevelType w:val="hybridMultilevel"/>
    <w:tmpl w:val="EF4CD9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03C6E0B"/>
    <w:multiLevelType w:val="hybridMultilevel"/>
    <w:tmpl w:val="E3966C5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0C515A1"/>
    <w:multiLevelType w:val="hybridMultilevel"/>
    <w:tmpl w:val="05B44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35B5064"/>
    <w:multiLevelType w:val="hybridMultilevel"/>
    <w:tmpl w:val="BC441C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52A2515"/>
    <w:multiLevelType w:val="hybridMultilevel"/>
    <w:tmpl w:val="7E3C2A4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16F15861"/>
    <w:multiLevelType w:val="hybridMultilevel"/>
    <w:tmpl w:val="82DE0B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189D780A"/>
    <w:multiLevelType w:val="hybridMultilevel"/>
    <w:tmpl w:val="DB2CB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E427002"/>
    <w:multiLevelType w:val="hybridMultilevel"/>
    <w:tmpl w:val="86F4AE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06B6E9A"/>
    <w:multiLevelType w:val="hybridMultilevel"/>
    <w:tmpl w:val="9D3CB12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25" w15:restartNumberingAfterBreak="0">
    <w:nsid w:val="207E30E2"/>
    <w:multiLevelType w:val="hybridMultilevel"/>
    <w:tmpl w:val="18E6B5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7F0966"/>
    <w:multiLevelType w:val="hybridMultilevel"/>
    <w:tmpl w:val="7B40E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30A627F"/>
    <w:multiLevelType w:val="hybridMultilevel"/>
    <w:tmpl w:val="FB6CE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4CB2C7B"/>
    <w:multiLevelType w:val="hybridMultilevel"/>
    <w:tmpl w:val="65B68D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2D9F69B0"/>
    <w:multiLevelType w:val="hybridMultilevel"/>
    <w:tmpl w:val="C4384032"/>
    <w:lvl w:ilvl="0" w:tplc="1F80F1BE">
      <w:start w:val="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8443DDF"/>
    <w:multiLevelType w:val="hybridMultilevel"/>
    <w:tmpl w:val="CCEA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3B4D33D8"/>
    <w:multiLevelType w:val="hybridMultilevel"/>
    <w:tmpl w:val="1CAE8A3E"/>
    <w:lvl w:ilvl="0" w:tplc="E23CC808">
      <w:start w:val="1"/>
      <w:numFmt w:val="decimal"/>
      <w:lvlText w:val="%1. "/>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3CA96A62"/>
    <w:multiLevelType w:val="hybridMultilevel"/>
    <w:tmpl w:val="150CB4E6"/>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33" w15:restartNumberingAfterBreak="0">
    <w:nsid w:val="3F9D391F"/>
    <w:multiLevelType w:val="hybridMultilevel"/>
    <w:tmpl w:val="20BAFB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5CD1A7E"/>
    <w:multiLevelType w:val="hybridMultilevel"/>
    <w:tmpl w:val="04B4CA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7F306C5"/>
    <w:multiLevelType w:val="hybridMultilevel"/>
    <w:tmpl w:val="A5369D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8EB314A"/>
    <w:multiLevelType w:val="hybridMultilevel"/>
    <w:tmpl w:val="58FE9C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9627E69"/>
    <w:multiLevelType w:val="hybridMultilevel"/>
    <w:tmpl w:val="8FD8C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9713A78"/>
    <w:multiLevelType w:val="hybridMultilevel"/>
    <w:tmpl w:val="ACBE663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B6640EF"/>
    <w:multiLevelType w:val="hybridMultilevel"/>
    <w:tmpl w:val="B9B00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51572D6C"/>
    <w:multiLevelType w:val="hybridMultilevel"/>
    <w:tmpl w:val="952076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5445EF0"/>
    <w:multiLevelType w:val="hybridMultilevel"/>
    <w:tmpl w:val="9E721CA0"/>
    <w:lvl w:ilvl="0" w:tplc="5C86D74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2" w15:restartNumberingAfterBreak="0">
    <w:nsid w:val="57B575C8"/>
    <w:multiLevelType w:val="hybridMultilevel"/>
    <w:tmpl w:val="90F0CC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69D4EE3"/>
    <w:multiLevelType w:val="multilevel"/>
    <w:tmpl w:val="392CD5D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4" w15:restartNumberingAfterBreak="0">
    <w:nsid w:val="66A33FC8"/>
    <w:multiLevelType w:val="hybridMultilevel"/>
    <w:tmpl w:val="45BCB6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68706BE0"/>
    <w:multiLevelType w:val="hybridMultilevel"/>
    <w:tmpl w:val="8D8A82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2394DB3"/>
    <w:multiLevelType w:val="hybridMultilevel"/>
    <w:tmpl w:val="0936D0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C912961"/>
    <w:multiLevelType w:val="hybridMultilevel"/>
    <w:tmpl w:val="426A67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E18316D"/>
    <w:multiLevelType w:val="hybridMultilevel"/>
    <w:tmpl w:val="AC608090"/>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7E7F2C7F"/>
    <w:multiLevelType w:val="hybridMultilevel"/>
    <w:tmpl w:val="89F614E2"/>
    <w:lvl w:ilvl="0" w:tplc="04070001">
      <w:start w:val="1"/>
      <w:numFmt w:val="bullet"/>
      <w:lvlText w:val=""/>
      <w:lvlJc w:val="left"/>
      <w:pPr>
        <w:ind w:left="770" w:hanging="360"/>
      </w:pPr>
      <w:rPr>
        <w:rFonts w:ascii="Symbol" w:hAnsi="Symbol"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16cid:durableId="1713722564">
    <w:abstractNumId w:val="15"/>
  </w:num>
  <w:num w:numId="2" w16cid:durableId="54012489">
    <w:abstractNumId w:val="31"/>
  </w:num>
  <w:num w:numId="3" w16cid:durableId="693967555">
    <w:abstractNumId w:val="43"/>
  </w:num>
  <w:num w:numId="4" w16cid:durableId="528956518">
    <w:abstractNumId w:val="39"/>
  </w:num>
  <w:num w:numId="5" w16cid:durableId="765467310">
    <w:abstractNumId w:val="19"/>
  </w:num>
  <w:num w:numId="6" w16cid:durableId="1632858322">
    <w:abstractNumId w:val="41"/>
  </w:num>
  <w:num w:numId="7" w16cid:durableId="294524716">
    <w:abstractNumId w:val="20"/>
  </w:num>
  <w:num w:numId="8" w16cid:durableId="936253956">
    <w:abstractNumId w:val="29"/>
  </w:num>
  <w:num w:numId="9" w16cid:durableId="1383627440">
    <w:abstractNumId w:val="32"/>
  </w:num>
  <w:num w:numId="10" w16cid:durableId="659430498">
    <w:abstractNumId w:val="38"/>
  </w:num>
  <w:num w:numId="11" w16cid:durableId="2085179298">
    <w:abstractNumId w:val="17"/>
  </w:num>
  <w:num w:numId="12" w16cid:durableId="108286740">
    <w:abstractNumId w:val="48"/>
  </w:num>
  <w:num w:numId="13" w16cid:durableId="284703027">
    <w:abstractNumId w:val="18"/>
  </w:num>
  <w:num w:numId="14" w16cid:durableId="577524244">
    <w:abstractNumId w:val="27"/>
  </w:num>
  <w:num w:numId="15" w16cid:durableId="1233151261">
    <w:abstractNumId w:val="42"/>
  </w:num>
  <w:num w:numId="16" w16cid:durableId="674117140">
    <w:abstractNumId w:val="22"/>
  </w:num>
  <w:num w:numId="17" w16cid:durableId="1345325303">
    <w:abstractNumId w:val="16"/>
  </w:num>
  <w:num w:numId="18" w16cid:durableId="104231186">
    <w:abstractNumId w:val="30"/>
  </w:num>
  <w:num w:numId="19" w16cid:durableId="2054888911">
    <w:abstractNumId w:val="25"/>
  </w:num>
  <w:num w:numId="20" w16cid:durableId="302083413">
    <w:abstractNumId w:val="40"/>
  </w:num>
  <w:num w:numId="21" w16cid:durableId="1972520491">
    <w:abstractNumId w:val="49"/>
  </w:num>
  <w:num w:numId="22" w16cid:durableId="647592253">
    <w:abstractNumId w:val="46"/>
  </w:num>
  <w:num w:numId="23" w16cid:durableId="2083064049">
    <w:abstractNumId w:val="45"/>
  </w:num>
  <w:num w:numId="24" w16cid:durableId="427043444">
    <w:abstractNumId w:val="23"/>
  </w:num>
  <w:num w:numId="25" w16cid:durableId="739137067">
    <w:abstractNumId w:val="34"/>
  </w:num>
  <w:num w:numId="26" w16cid:durableId="995113831">
    <w:abstractNumId w:val="26"/>
  </w:num>
  <w:num w:numId="27" w16cid:durableId="1313217805">
    <w:abstractNumId w:val="24"/>
  </w:num>
  <w:num w:numId="28" w16cid:durableId="1508250495">
    <w:abstractNumId w:val="21"/>
  </w:num>
  <w:num w:numId="29" w16cid:durableId="502359711">
    <w:abstractNumId w:val="36"/>
  </w:num>
  <w:num w:numId="30" w16cid:durableId="701396267">
    <w:abstractNumId w:val="47"/>
  </w:num>
  <w:num w:numId="31" w16cid:durableId="519975745">
    <w:abstractNumId w:val="10"/>
  </w:num>
  <w:num w:numId="32" w16cid:durableId="1476679153">
    <w:abstractNumId w:val="35"/>
  </w:num>
  <w:num w:numId="33" w16cid:durableId="1983846602">
    <w:abstractNumId w:val="0"/>
  </w:num>
  <w:num w:numId="34" w16cid:durableId="728460041">
    <w:abstractNumId w:val="1"/>
  </w:num>
  <w:num w:numId="35" w16cid:durableId="196967964">
    <w:abstractNumId w:val="2"/>
  </w:num>
  <w:num w:numId="36" w16cid:durableId="985351743">
    <w:abstractNumId w:val="3"/>
  </w:num>
  <w:num w:numId="37" w16cid:durableId="480393917">
    <w:abstractNumId w:val="4"/>
  </w:num>
  <w:num w:numId="38" w16cid:durableId="593783916">
    <w:abstractNumId w:val="5"/>
  </w:num>
  <w:num w:numId="39" w16cid:durableId="1003124912">
    <w:abstractNumId w:val="6"/>
  </w:num>
  <w:num w:numId="40" w16cid:durableId="1557007965">
    <w:abstractNumId w:val="7"/>
  </w:num>
  <w:num w:numId="41" w16cid:durableId="733549626">
    <w:abstractNumId w:val="8"/>
  </w:num>
  <w:num w:numId="42" w16cid:durableId="853227805">
    <w:abstractNumId w:val="9"/>
  </w:num>
  <w:num w:numId="43" w16cid:durableId="1572234223">
    <w:abstractNumId w:val="33"/>
  </w:num>
  <w:num w:numId="44" w16cid:durableId="220944025">
    <w:abstractNumId w:val="44"/>
  </w:num>
  <w:num w:numId="45" w16cid:durableId="1748107878">
    <w:abstractNumId w:val="12"/>
  </w:num>
  <w:num w:numId="46" w16cid:durableId="1469323030">
    <w:abstractNumId w:val="37"/>
  </w:num>
  <w:num w:numId="47" w16cid:durableId="1433747136">
    <w:abstractNumId w:val="11"/>
  </w:num>
  <w:num w:numId="48" w16cid:durableId="325943024">
    <w:abstractNumId w:val="13"/>
  </w:num>
  <w:num w:numId="49" w16cid:durableId="1644504716">
    <w:abstractNumId w:val="14"/>
  </w:num>
  <w:num w:numId="50" w16cid:durableId="1686517333">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bastian Knopf">
    <w15:presenceInfo w15:providerId="Windows Live" w15:userId="aeec904eeb5479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attachedTemplate r:id="rId1"/>
  <w:trackRevisions/>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49"/>
    <w:rsid w:val="00000473"/>
    <w:rsid w:val="00000E51"/>
    <w:rsid w:val="00000EF3"/>
    <w:rsid w:val="0000123B"/>
    <w:rsid w:val="00001A47"/>
    <w:rsid w:val="00002FC4"/>
    <w:rsid w:val="000031D5"/>
    <w:rsid w:val="000033C3"/>
    <w:rsid w:val="00005193"/>
    <w:rsid w:val="0000578C"/>
    <w:rsid w:val="00005956"/>
    <w:rsid w:val="000061B2"/>
    <w:rsid w:val="00006570"/>
    <w:rsid w:val="000103D9"/>
    <w:rsid w:val="00010AC6"/>
    <w:rsid w:val="00010FAC"/>
    <w:rsid w:val="000115E9"/>
    <w:rsid w:val="0001173F"/>
    <w:rsid w:val="000127C7"/>
    <w:rsid w:val="00012B8D"/>
    <w:rsid w:val="00016F7A"/>
    <w:rsid w:val="0001710E"/>
    <w:rsid w:val="00017D32"/>
    <w:rsid w:val="00020695"/>
    <w:rsid w:val="00020D97"/>
    <w:rsid w:val="00022040"/>
    <w:rsid w:val="0002258B"/>
    <w:rsid w:val="000226F9"/>
    <w:rsid w:val="000229DD"/>
    <w:rsid w:val="00022FC9"/>
    <w:rsid w:val="00022FE7"/>
    <w:rsid w:val="00023F36"/>
    <w:rsid w:val="00024429"/>
    <w:rsid w:val="0002447A"/>
    <w:rsid w:val="000246B7"/>
    <w:rsid w:val="0002551A"/>
    <w:rsid w:val="00025F2C"/>
    <w:rsid w:val="0002666A"/>
    <w:rsid w:val="0003034C"/>
    <w:rsid w:val="00030AA5"/>
    <w:rsid w:val="00030F4F"/>
    <w:rsid w:val="00031ABB"/>
    <w:rsid w:val="00031EAD"/>
    <w:rsid w:val="00031FA0"/>
    <w:rsid w:val="0003277F"/>
    <w:rsid w:val="00032F5E"/>
    <w:rsid w:val="00032FE0"/>
    <w:rsid w:val="00033382"/>
    <w:rsid w:val="00033B68"/>
    <w:rsid w:val="000346D7"/>
    <w:rsid w:val="000349D3"/>
    <w:rsid w:val="00035DCB"/>
    <w:rsid w:val="00035F37"/>
    <w:rsid w:val="000365C6"/>
    <w:rsid w:val="0003714D"/>
    <w:rsid w:val="00037E7E"/>
    <w:rsid w:val="00041021"/>
    <w:rsid w:val="00041CF3"/>
    <w:rsid w:val="00041E7D"/>
    <w:rsid w:val="00042C37"/>
    <w:rsid w:val="00042D66"/>
    <w:rsid w:val="00042FD2"/>
    <w:rsid w:val="0004309D"/>
    <w:rsid w:val="00043A1E"/>
    <w:rsid w:val="00044CD3"/>
    <w:rsid w:val="00044D68"/>
    <w:rsid w:val="00044E90"/>
    <w:rsid w:val="00045141"/>
    <w:rsid w:val="000451E5"/>
    <w:rsid w:val="000460AE"/>
    <w:rsid w:val="00046116"/>
    <w:rsid w:val="0004655B"/>
    <w:rsid w:val="00051135"/>
    <w:rsid w:val="00051754"/>
    <w:rsid w:val="000521DA"/>
    <w:rsid w:val="000523CE"/>
    <w:rsid w:val="00053ABE"/>
    <w:rsid w:val="0005432C"/>
    <w:rsid w:val="00054704"/>
    <w:rsid w:val="00054F64"/>
    <w:rsid w:val="00055601"/>
    <w:rsid w:val="0005570C"/>
    <w:rsid w:val="00056599"/>
    <w:rsid w:val="00056B75"/>
    <w:rsid w:val="000573E2"/>
    <w:rsid w:val="0005787E"/>
    <w:rsid w:val="000578CD"/>
    <w:rsid w:val="00057B64"/>
    <w:rsid w:val="00057E42"/>
    <w:rsid w:val="0006050C"/>
    <w:rsid w:val="0006090A"/>
    <w:rsid w:val="0006103A"/>
    <w:rsid w:val="000613E8"/>
    <w:rsid w:val="00061AB8"/>
    <w:rsid w:val="000628F9"/>
    <w:rsid w:val="00062F63"/>
    <w:rsid w:val="00063BC7"/>
    <w:rsid w:val="0006430A"/>
    <w:rsid w:val="000646F8"/>
    <w:rsid w:val="00064B8A"/>
    <w:rsid w:val="00065612"/>
    <w:rsid w:val="000661A5"/>
    <w:rsid w:val="00066B0C"/>
    <w:rsid w:val="00067075"/>
    <w:rsid w:val="000670C5"/>
    <w:rsid w:val="00067FEE"/>
    <w:rsid w:val="0007061D"/>
    <w:rsid w:val="000707B3"/>
    <w:rsid w:val="0007113A"/>
    <w:rsid w:val="00071676"/>
    <w:rsid w:val="00071680"/>
    <w:rsid w:val="00072405"/>
    <w:rsid w:val="00073747"/>
    <w:rsid w:val="00074023"/>
    <w:rsid w:val="00074F12"/>
    <w:rsid w:val="00075553"/>
    <w:rsid w:val="00075655"/>
    <w:rsid w:val="00076495"/>
    <w:rsid w:val="00076A80"/>
    <w:rsid w:val="00077C8B"/>
    <w:rsid w:val="00077E81"/>
    <w:rsid w:val="000809A5"/>
    <w:rsid w:val="00082499"/>
    <w:rsid w:val="00082FF0"/>
    <w:rsid w:val="000830EE"/>
    <w:rsid w:val="00083635"/>
    <w:rsid w:val="0008375E"/>
    <w:rsid w:val="00083B8C"/>
    <w:rsid w:val="00083E0C"/>
    <w:rsid w:val="00084A8A"/>
    <w:rsid w:val="00084DFA"/>
    <w:rsid w:val="00084E19"/>
    <w:rsid w:val="0008532D"/>
    <w:rsid w:val="00085698"/>
    <w:rsid w:val="0008698F"/>
    <w:rsid w:val="00086A0F"/>
    <w:rsid w:val="000907A2"/>
    <w:rsid w:val="00090EC7"/>
    <w:rsid w:val="00091EB7"/>
    <w:rsid w:val="000924FE"/>
    <w:rsid w:val="000925AD"/>
    <w:rsid w:val="0009364B"/>
    <w:rsid w:val="00093BAA"/>
    <w:rsid w:val="00094B96"/>
    <w:rsid w:val="0009551F"/>
    <w:rsid w:val="00096072"/>
    <w:rsid w:val="00096838"/>
    <w:rsid w:val="0009788A"/>
    <w:rsid w:val="00097DBA"/>
    <w:rsid w:val="000A0878"/>
    <w:rsid w:val="000A0A2B"/>
    <w:rsid w:val="000A0DF7"/>
    <w:rsid w:val="000A10C8"/>
    <w:rsid w:val="000A134F"/>
    <w:rsid w:val="000A137B"/>
    <w:rsid w:val="000A18E2"/>
    <w:rsid w:val="000A1E39"/>
    <w:rsid w:val="000A20B0"/>
    <w:rsid w:val="000A2275"/>
    <w:rsid w:val="000A2A41"/>
    <w:rsid w:val="000A4AA4"/>
    <w:rsid w:val="000A4AA6"/>
    <w:rsid w:val="000A4AC1"/>
    <w:rsid w:val="000A4B6F"/>
    <w:rsid w:val="000A56CD"/>
    <w:rsid w:val="000A6803"/>
    <w:rsid w:val="000A694D"/>
    <w:rsid w:val="000A714C"/>
    <w:rsid w:val="000A7258"/>
    <w:rsid w:val="000A746C"/>
    <w:rsid w:val="000B0322"/>
    <w:rsid w:val="000B12B0"/>
    <w:rsid w:val="000B153C"/>
    <w:rsid w:val="000B1B14"/>
    <w:rsid w:val="000B23C1"/>
    <w:rsid w:val="000B2A94"/>
    <w:rsid w:val="000B2C54"/>
    <w:rsid w:val="000B33C3"/>
    <w:rsid w:val="000B3EA3"/>
    <w:rsid w:val="000B412B"/>
    <w:rsid w:val="000B5574"/>
    <w:rsid w:val="000B667E"/>
    <w:rsid w:val="000B70CF"/>
    <w:rsid w:val="000B7955"/>
    <w:rsid w:val="000C036A"/>
    <w:rsid w:val="000C0B0B"/>
    <w:rsid w:val="000C154D"/>
    <w:rsid w:val="000C1F24"/>
    <w:rsid w:val="000C23A9"/>
    <w:rsid w:val="000C24AA"/>
    <w:rsid w:val="000C2617"/>
    <w:rsid w:val="000C28C5"/>
    <w:rsid w:val="000C2B06"/>
    <w:rsid w:val="000C3DE0"/>
    <w:rsid w:val="000C4768"/>
    <w:rsid w:val="000C5AF4"/>
    <w:rsid w:val="000C5BE4"/>
    <w:rsid w:val="000C6629"/>
    <w:rsid w:val="000C7280"/>
    <w:rsid w:val="000C757A"/>
    <w:rsid w:val="000D00F5"/>
    <w:rsid w:val="000D05EA"/>
    <w:rsid w:val="000D0C21"/>
    <w:rsid w:val="000D356E"/>
    <w:rsid w:val="000D5CCE"/>
    <w:rsid w:val="000D5D3F"/>
    <w:rsid w:val="000D5DAA"/>
    <w:rsid w:val="000D615E"/>
    <w:rsid w:val="000D65E0"/>
    <w:rsid w:val="000D71A9"/>
    <w:rsid w:val="000D739E"/>
    <w:rsid w:val="000D754D"/>
    <w:rsid w:val="000E09CF"/>
    <w:rsid w:val="000E1AC4"/>
    <w:rsid w:val="000E1CB1"/>
    <w:rsid w:val="000E421A"/>
    <w:rsid w:val="000E4DB1"/>
    <w:rsid w:val="000E52AB"/>
    <w:rsid w:val="000E5A92"/>
    <w:rsid w:val="000E627A"/>
    <w:rsid w:val="000E6648"/>
    <w:rsid w:val="000F0714"/>
    <w:rsid w:val="000F073C"/>
    <w:rsid w:val="000F0836"/>
    <w:rsid w:val="000F0BCF"/>
    <w:rsid w:val="000F1EF5"/>
    <w:rsid w:val="000F21E6"/>
    <w:rsid w:val="000F2414"/>
    <w:rsid w:val="000F27B5"/>
    <w:rsid w:val="000F3694"/>
    <w:rsid w:val="000F498D"/>
    <w:rsid w:val="000F4B2D"/>
    <w:rsid w:val="000F5565"/>
    <w:rsid w:val="000F5590"/>
    <w:rsid w:val="000F57D5"/>
    <w:rsid w:val="000F63E1"/>
    <w:rsid w:val="000F69C9"/>
    <w:rsid w:val="000F7698"/>
    <w:rsid w:val="000F7D2A"/>
    <w:rsid w:val="000F7DB7"/>
    <w:rsid w:val="000F7E5B"/>
    <w:rsid w:val="0010041C"/>
    <w:rsid w:val="00100C36"/>
    <w:rsid w:val="00100E43"/>
    <w:rsid w:val="001018AD"/>
    <w:rsid w:val="00101914"/>
    <w:rsid w:val="001019FA"/>
    <w:rsid w:val="00102601"/>
    <w:rsid w:val="00102AC0"/>
    <w:rsid w:val="00104084"/>
    <w:rsid w:val="001040AD"/>
    <w:rsid w:val="00104F56"/>
    <w:rsid w:val="00105470"/>
    <w:rsid w:val="00105491"/>
    <w:rsid w:val="00106C5D"/>
    <w:rsid w:val="00106FFB"/>
    <w:rsid w:val="001075D2"/>
    <w:rsid w:val="00107695"/>
    <w:rsid w:val="00107ED2"/>
    <w:rsid w:val="00110686"/>
    <w:rsid w:val="00110E65"/>
    <w:rsid w:val="00110F79"/>
    <w:rsid w:val="001118CF"/>
    <w:rsid w:val="001133BF"/>
    <w:rsid w:val="00113553"/>
    <w:rsid w:val="00113A31"/>
    <w:rsid w:val="001146A1"/>
    <w:rsid w:val="00114CBC"/>
    <w:rsid w:val="00115003"/>
    <w:rsid w:val="001156C2"/>
    <w:rsid w:val="001162D2"/>
    <w:rsid w:val="00116DB8"/>
    <w:rsid w:val="00116DEC"/>
    <w:rsid w:val="00117B7E"/>
    <w:rsid w:val="001202CD"/>
    <w:rsid w:val="001204FF"/>
    <w:rsid w:val="00120C74"/>
    <w:rsid w:val="00121402"/>
    <w:rsid w:val="00121AC6"/>
    <w:rsid w:val="001222DA"/>
    <w:rsid w:val="00122437"/>
    <w:rsid w:val="0012283C"/>
    <w:rsid w:val="00122869"/>
    <w:rsid w:val="00122B80"/>
    <w:rsid w:val="0012323B"/>
    <w:rsid w:val="00123296"/>
    <w:rsid w:val="001239C2"/>
    <w:rsid w:val="00123A5A"/>
    <w:rsid w:val="00124FD1"/>
    <w:rsid w:val="001250B9"/>
    <w:rsid w:val="001257C8"/>
    <w:rsid w:val="00126B09"/>
    <w:rsid w:val="00126D01"/>
    <w:rsid w:val="001273BF"/>
    <w:rsid w:val="00127471"/>
    <w:rsid w:val="0012775B"/>
    <w:rsid w:val="0013065B"/>
    <w:rsid w:val="001308CC"/>
    <w:rsid w:val="00130B4E"/>
    <w:rsid w:val="001311A8"/>
    <w:rsid w:val="0013194A"/>
    <w:rsid w:val="00132E3B"/>
    <w:rsid w:val="00133C6D"/>
    <w:rsid w:val="001348E7"/>
    <w:rsid w:val="00134B6D"/>
    <w:rsid w:val="0013530E"/>
    <w:rsid w:val="001353EA"/>
    <w:rsid w:val="001356AA"/>
    <w:rsid w:val="00136E67"/>
    <w:rsid w:val="00136F27"/>
    <w:rsid w:val="00137CF1"/>
    <w:rsid w:val="00137F55"/>
    <w:rsid w:val="00140179"/>
    <w:rsid w:val="00140234"/>
    <w:rsid w:val="001403C3"/>
    <w:rsid w:val="001404C5"/>
    <w:rsid w:val="00140C22"/>
    <w:rsid w:val="00141208"/>
    <w:rsid w:val="00141589"/>
    <w:rsid w:val="00141C5E"/>
    <w:rsid w:val="00141F3A"/>
    <w:rsid w:val="00142B4A"/>
    <w:rsid w:val="00143504"/>
    <w:rsid w:val="00143C18"/>
    <w:rsid w:val="00143D81"/>
    <w:rsid w:val="001440AA"/>
    <w:rsid w:val="00144823"/>
    <w:rsid w:val="00144C8B"/>
    <w:rsid w:val="00144D4E"/>
    <w:rsid w:val="00144D7F"/>
    <w:rsid w:val="00144DA3"/>
    <w:rsid w:val="001450E0"/>
    <w:rsid w:val="001462A6"/>
    <w:rsid w:val="001478F7"/>
    <w:rsid w:val="00147A9C"/>
    <w:rsid w:val="00150072"/>
    <w:rsid w:val="00150144"/>
    <w:rsid w:val="00151133"/>
    <w:rsid w:val="00151B5B"/>
    <w:rsid w:val="00151FE5"/>
    <w:rsid w:val="00152A85"/>
    <w:rsid w:val="001532BE"/>
    <w:rsid w:val="0015501B"/>
    <w:rsid w:val="00155091"/>
    <w:rsid w:val="0015627D"/>
    <w:rsid w:val="00156F8E"/>
    <w:rsid w:val="00157474"/>
    <w:rsid w:val="00157477"/>
    <w:rsid w:val="001579D8"/>
    <w:rsid w:val="00157D95"/>
    <w:rsid w:val="00160C6B"/>
    <w:rsid w:val="00162490"/>
    <w:rsid w:val="00162CDA"/>
    <w:rsid w:val="00162E20"/>
    <w:rsid w:val="00162F3F"/>
    <w:rsid w:val="00162F62"/>
    <w:rsid w:val="00163565"/>
    <w:rsid w:val="001637E4"/>
    <w:rsid w:val="00163881"/>
    <w:rsid w:val="00163926"/>
    <w:rsid w:val="00163BD2"/>
    <w:rsid w:val="00164A54"/>
    <w:rsid w:val="00164ACB"/>
    <w:rsid w:val="00164F43"/>
    <w:rsid w:val="0016598B"/>
    <w:rsid w:val="00165E33"/>
    <w:rsid w:val="00165EFC"/>
    <w:rsid w:val="0016601D"/>
    <w:rsid w:val="001674EA"/>
    <w:rsid w:val="001678DB"/>
    <w:rsid w:val="00171C33"/>
    <w:rsid w:val="00172D33"/>
    <w:rsid w:val="00174ABC"/>
    <w:rsid w:val="00175997"/>
    <w:rsid w:val="00175C51"/>
    <w:rsid w:val="001763BB"/>
    <w:rsid w:val="00176525"/>
    <w:rsid w:val="001766A9"/>
    <w:rsid w:val="001766AA"/>
    <w:rsid w:val="001767D5"/>
    <w:rsid w:val="001771D7"/>
    <w:rsid w:val="00177A5D"/>
    <w:rsid w:val="001800A3"/>
    <w:rsid w:val="0018119A"/>
    <w:rsid w:val="0018198B"/>
    <w:rsid w:val="001822AC"/>
    <w:rsid w:val="001828BF"/>
    <w:rsid w:val="00183405"/>
    <w:rsid w:val="00183B8A"/>
    <w:rsid w:val="00184377"/>
    <w:rsid w:val="001844CC"/>
    <w:rsid w:val="00184635"/>
    <w:rsid w:val="00185BB5"/>
    <w:rsid w:val="00185D8A"/>
    <w:rsid w:val="0018620B"/>
    <w:rsid w:val="0018688C"/>
    <w:rsid w:val="00186DC0"/>
    <w:rsid w:val="00187646"/>
    <w:rsid w:val="00187650"/>
    <w:rsid w:val="00187AB7"/>
    <w:rsid w:val="00187D2C"/>
    <w:rsid w:val="00190416"/>
    <w:rsid w:val="0019185B"/>
    <w:rsid w:val="00192D87"/>
    <w:rsid w:val="00192EC8"/>
    <w:rsid w:val="00193D35"/>
    <w:rsid w:val="001943BB"/>
    <w:rsid w:val="001945CC"/>
    <w:rsid w:val="00194F82"/>
    <w:rsid w:val="001950ED"/>
    <w:rsid w:val="001950F1"/>
    <w:rsid w:val="00195562"/>
    <w:rsid w:val="0019579F"/>
    <w:rsid w:val="0019607F"/>
    <w:rsid w:val="00196356"/>
    <w:rsid w:val="001965F9"/>
    <w:rsid w:val="00197075"/>
    <w:rsid w:val="0019739D"/>
    <w:rsid w:val="00197660"/>
    <w:rsid w:val="0019788B"/>
    <w:rsid w:val="00197AE7"/>
    <w:rsid w:val="001A02F7"/>
    <w:rsid w:val="001A05E4"/>
    <w:rsid w:val="001A06DE"/>
    <w:rsid w:val="001A1DCF"/>
    <w:rsid w:val="001A24EF"/>
    <w:rsid w:val="001A2EFE"/>
    <w:rsid w:val="001A31E6"/>
    <w:rsid w:val="001A376E"/>
    <w:rsid w:val="001A385D"/>
    <w:rsid w:val="001A5F54"/>
    <w:rsid w:val="001A6355"/>
    <w:rsid w:val="001A66F3"/>
    <w:rsid w:val="001A6775"/>
    <w:rsid w:val="001A68DC"/>
    <w:rsid w:val="001A6D34"/>
    <w:rsid w:val="001A6F64"/>
    <w:rsid w:val="001A7563"/>
    <w:rsid w:val="001A7EAE"/>
    <w:rsid w:val="001B09F4"/>
    <w:rsid w:val="001B1D3C"/>
    <w:rsid w:val="001B22D1"/>
    <w:rsid w:val="001B2511"/>
    <w:rsid w:val="001B341B"/>
    <w:rsid w:val="001B41CD"/>
    <w:rsid w:val="001B440D"/>
    <w:rsid w:val="001B524A"/>
    <w:rsid w:val="001B58E1"/>
    <w:rsid w:val="001B590C"/>
    <w:rsid w:val="001B5BE4"/>
    <w:rsid w:val="001B6071"/>
    <w:rsid w:val="001B6943"/>
    <w:rsid w:val="001B6F9F"/>
    <w:rsid w:val="001B71EC"/>
    <w:rsid w:val="001B7460"/>
    <w:rsid w:val="001B7D49"/>
    <w:rsid w:val="001C0067"/>
    <w:rsid w:val="001C116A"/>
    <w:rsid w:val="001C13BF"/>
    <w:rsid w:val="001C16A3"/>
    <w:rsid w:val="001C1D1D"/>
    <w:rsid w:val="001C1E0E"/>
    <w:rsid w:val="001C26A2"/>
    <w:rsid w:val="001C2A66"/>
    <w:rsid w:val="001C2DDA"/>
    <w:rsid w:val="001C3329"/>
    <w:rsid w:val="001C3B97"/>
    <w:rsid w:val="001C5401"/>
    <w:rsid w:val="001C569F"/>
    <w:rsid w:val="001C6416"/>
    <w:rsid w:val="001C68DD"/>
    <w:rsid w:val="001C6A3E"/>
    <w:rsid w:val="001D04D7"/>
    <w:rsid w:val="001D0648"/>
    <w:rsid w:val="001D06BB"/>
    <w:rsid w:val="001D0881"/>
    <w:rsid w:val="001D1988"/>
    <w:rsid w:val="001D2099"/>
    <w:rsid w:val="001D24BD"/>
    <w:rsid w:val="001D2EA5"/>
    <w:rsid w:val="001D3101"/>
    <w:rsid w:val="001D38E2"/>
    <w:rsid w:val="001D38E4"/>
    <w:rsid w:val="001D4622"/>
    <w:rsid w:val="001D4B62"/>
    <w:rsid w:val="001D4E29"/>
    <w:rsid w:val="001D504C"/>
    <w:rsid w:val="001D5936"/>
    <w:rsid w:val="001D5A8D"/>
    <w:rsid w:val="001D5C81"/>
    <w:rsid w:val="001D6AD4"/>
    <w:rsid w:val="001D6C90"/>
    <w:rsid w:val="001D6CE2"/>
    <w:rsid w:val="001D6EC6"/>
    <w:rsid w:val="001D7084"/>
    <w:rsid w:val="001D748F"/>
    <w:rsid w:val="001D74C8"/>
    <w:rsid w:val="001D7DDE"/>
    <w:rsid w:val="001D7F04"/>
    <w:rsid w:val="001D7F35"/>
    <w:rsid w:val="001E09B7"/>
    <w:rsid w:val="001E0B76"/>
    <w:rsid w:val="001E119A"/>
    <w:rsid w:val="001E1601"/>
    <w:rsid w:val="001E20DB"/>
    <w:rsid w:val="001E4247"/>
    <w:rsid w:val="001E4A5F"/>
    <w:rsid w:val="001E605B"/>
    <w:rsid w:val="001E65D4"/>
    <w:rsid w:val="001E66A4"/>
    <w:rsid w:val="001E6964"/>
    <w:rsid w:val="001E6BBE"/>
    <w:rsid w:val="001E738B"/>
    <w:rsid w:val="001E7426"/>
    <w:rsid w:val="001E7AF5"/>
    <w:rsid w:val="001E7D17"/>
    <w:rsid w:val="001E7D25"/>
    <w:rsid w:val="001F0FFC"/>
    <w:rsid w:val="001F1ABA"/>
    <w:rsid w:val="001F1CD2"/>
    <w:rsid w:val="001F2130"/>
    <w:rsid w:val="001F3249"/>
    <w:rsid w:val="001F3F8C"/>
    <w:rsid w:val="001F450F"/>
    <w:rsid w:val="001F5FDB"/>
    <w:rsid w:val="001F66E8"/>
    <w:rsid w:val="001F6F92"/>
    <w:rsid w:val="001F72C2"/>
    <w:rsid w:val="002001A8"/>
    <w:rsid w:val="00201178"/>
    <w:rsid w:val="00201B8E"/>
    <w:rsid w:val="002028D8"/>
    <w:rsid w:val="00202A77"/>
    <w:rsid w:val="00202B76"/>
    <w:rsid w:val="00202FFD"/>
    <w:rsid w:val="00203124"/>
    <w:rsid w:val="002044CA"/>
    <w:rsid w:val="00204923"/>
    <w:rsid w:val="00205265"/>
    <w:rsid w:val="00206236"/>
    <w:rsid w:val="00206319"/>
    <w:rsid w:val="002066AF"/>
    <w:rsid w:val="002077BD"/>
    <w:rsid w:val="002078B3"/>
    <w:rsid w:val="00207FD7"/>
    <w:rsid w:val="00210432"/>
    <w:rsid w:val="00210495"/>
    <w:rsid w:val="002108DE"/>
    <w:rsid w:val="002115CD"/>
    <w:rsid w:val="00211BBB"/>
    <w:rsid w:val="00211EF3"/>
    <w:rsid w:val="002126E0"/>
    <w:rsid w:val="00212B88"/>
    <w:rsid w:val="00212D2F"/>
    <w:rsid w:val="00213696"/>
    <w:rsid w:val="00214949"/>
    <w:rsid w:val="00214D0A"/>
    <w:rsid w:val="0021551F"/>
    <w:rsid w:val="00216749"/>
    <w:rsid w:val="0021684B"/>
    <w:rsid w:val="00216A0B"/>
    <w:rsid w:val="00216C35"/>
    <w:rsid w:val="00216F97"/>
    <w:rsid w:val="002170C8"/>
    <w:rsid w:val="0021754C"/>
    <w:rsid w:val="002203D0"/>
    <w:rsid w:val="0022075D"/>
    <w:rsid w:val="00224AD1"/>
    <w:rsid w:val="00224DC3"/>
    <w:rsid w:val="0022559F"/>
    <w:rsid w:val="0022615E"/>
    <w:rsid w:val="00226502"/>
    <w:rsid w:val="00227B66"/>
    <w:rsid w:val="002309BF"/>
    <w:rsid w:val="00231D5E"/>
    <w:rsid w:val="00231EB4"/>
    <w:rsid w:val="0023208D"/>
    <w:rsid w:val="002322AB"/>
    <w:rsid w:val="00232992"/>
    <w:rsid w:val="0023337D"/>
    <w:rsid w:val="00233387"/>
    <w:rsid w:val="00233B71"/>
    <w:rsid w:val="00233C40"/>
    <w:rsid w:val="00234707"/>
    <w:rsid w:val="00234C0F"/>
    <w:rsid w:val="00234C10"/>
    <w:rsid w:val="002351BC"/>
    <w:rsid w:val="002361AF"/>
    <w:rsid w:val="00236C88"/>
    <w:rsid w:val="00236F69"/>
    <w:rsid w:val="002371ED"/>
    <w:rsid w:val="0023734F"/>
    <w:rsid w:val="002374C7"/>
    <w:rsid w:val="00240000"/>
    <w:rsid w:val="002400C4"/>
    <w:rsid w:val="002406A8"/>
    <w:rsid w:val="00240E0F"/>
    <w:rsid w:val="00241279"/>
    <w:rsid w:val="00242950"/>
    <w:rsid w:val="00242B1B"/>
    <w:rsid w:val="0024331C"/>
    <w:rsid w:val="00243A1A"/>
    <w:rsid w:val="0024400C"/>
    <w:rsid w:val="00244978"/>
    <w:rsid w:val="00244B54"/>
    <w:rsid w:val="00245BD4"/>
    <w:rsid w:val="00245D3E"/>
    <w:rsid w:val="002460BE"/>
    <w:rsid w:val="002474A3"/>
    <w:rsid w:val="0025002A"/>
    <w:rsid w:val="00250126"/>
    <w:rsid w:val="002539E8"/>
    <w:rsid w:val="00254CA4"/>
    <w:rsid w:val="00254E64"/>
    <w:rsid w:val="00254F14"/>
    <w:rsid w:val="00255783"/>
    <w:rsid w:val="00255A7F"/>
    <w:rsid w:val="00255F0A"/>
    <w:rsid w:val="002563BE"/>
    <w:rsid w:val="00256FEF"/>
    <w:rsid w:val="00257157"/>
    <w:rsid w:val="00257BE4"/>
    <w:rsid w:val="00257D5F"/>
    <w:rsid w:val="00260262"/>
    <w:rsid w:val="00261754"/>
    <w:rsid w:val="00261AA0"/>
    <w:rsid w:val="00261FA6"/>
    <w:rsid w:val="0026205A"/>
    <w:rsid w:val="00262243"/>
    <w:rsid w:val="0026228B"/>
    <w:rsid w:val="00262548"/>
    <w:rsid w:val="00262D0E"/>
    <w:rsid w:val="00263071"/>
    <w:rsid w:val="0026323F"/>
    <w:rsid w:val="00263E7A"/>
    <w:rsid w:val="00263EAD"/>
    <w:rsid w:val="00264343"/>
    <w:rsid w:val="00264BFE"/>
    <w:rsid w:val="00264E2C"/>
    <w:rsid w:val="00265149"/>
    <w:rsid w:val="002672A0"/>
    <w:rsid w:val="00267434"/>
    <w:rsid w:val="00267AC0"/>
    <w:rsid w:val="00267D01"/>
    <w:rsid w:val="002702A7"/>
    <w:rsid w:val="002705C6"/>
    <w:rsid w:val="00271104"/>
    <w:rsid w:val="002713CC"/>
    <w:rsid w:val="00271638"/>
    <w:rsid w:val="00272D9D"/>
    <w:rsid w:val="00273390"/>
    <w:rsid w:val="002733CD"/>
    <w:rsid w:val="002734A0"/>
    <w:rsid w:val="00274081"/>
    <w:rsid w:val="00274F36"/>
    <w:rsid w:val="00276772"/>
    <w:rsid w:val="00276D4A"/>
    <w:rsid w:val="00277805"/>
    <w:rsid w:val="00277C8E"/>
    <w:rsid w:val="00277E11"/>
    <w:rsid w:val="00280045"/>
    <w:rsid w:val="00280488"/>
    <w:rsid w:val="002815E6"/>
    <w:rsid w:val="0028162D"/>
    <w:rsid w:val="00282098"/>
    <w:rsid w:val="00282CE9"/>
    <w:rsid w:val="00282D03"/>
    <w:rsid w:val="00283229"/>
    <w:rsid w:val="002833B5"/>
    <w:rsid w:val="002837F6"/>
    <w:rsid w:val="00283A61"/>
    <w:rsid w:val="00283EE3"/>
    <w:rsid w:val="00284982"/>
    <w:rsid w:val="00284F0E"/>
    <w:rsid w:val="00285CDF"/>
    <w:rsid w:val="00285FE0"/>
    <w:rsid w:val="002860DA"/>
    <w:rsid w:val="002866CF"/>
    <w:rsid w:val="00286CFF"/>
    <w:rsid w:val="002874B1"/>
    <w:rsid w:val="00287841"/>
    <w:rsid w:val="00287BBE"/>
    <w:rsid w:val="002901E5"/>
    <w:rsid w:val="0029028D"/>
    <w:rsid w:val="002909D0"/>
    <w:rsid w:val="002913E4"/>
    <w:rsid w:val="0029285A"/>
    <w:rsid w:val="00292C9F"/>
    <w:rsid w:val="00292DEA"/>
    <w:rsid w:val="00293544"/>
    <w:rsid w:val="0029548D"/>
    <w:rsid w:val="00295574"/>
    <w:rsid w:val="00295580"/>
    <w:rsid w:val="00296DAD"/>
    <w:rsid w:val="0029707C"/>
    <w:rsid w:val="0029735C"/>
    <w:rsid w:val="00297417"/>
    <w:rsid w:val="00297895"/>
    <w:rsid w:val="00297AF6"/>
    <w:rsid w:val="00297B69"/>
    <w:rsid w:val="002A0177"/>
    <w:rsid w:val="002A051E"/>
    <w:rsid w:val="002A0C48"/>
    <w:rsid w:val="002A1841"/>
    <w:rsid w:val="002A1BE7"/>
    <w:rsid w:val="002A1D5C"/>
    <w:rsid w:val="002A3211"/>
    <w:rsid w:val="002A40AE"/>
    <w:rsid w:val="002A41A5"/>
    <w:rsid w:val="002A4706"/>
    <w:rsid w:val="002A49D8"/>
    <w:rsid w:val="002A5693"/>
    <w:rsid w:val="002A57F6"/>
    <w:rsid w:val="002A589F"/>
    <w:rsid w:val="002A5AEE"/>
    <w:rsid w:val="002A5C04"/>
    <w:rsid w:val="002A5F4D"/>
    <w:rsid w:val="002A626E"/>
    <w:rsid w:val="002A7284"/>
    <w:rsid w:val="002A7443"/>
    <w:rsid w:val="002A797F"/>
    <w:rsid w:val="002A7CA4"/>
    <w:rsid w:val="002B0947"/>
    <w:rsid w:val="002B0CBD"/>
    <w:rsid w:val="002B1505"/>
    <w:rsid w:val="002B1C81"/>
    <w:rsid w:val="002B21C2"/>
    <w:rsid w:val="002B24BD"/>
    <w:rsid w:val="002B2DFA"/>
    <w:rsid w:val="002B39BB"/>
    <w:rsid w:val="002B4860"/>
    <w:rsid w:val="002B4E04"/>
    <w:rsid w:val="002B5A9F"/>
    <w:rsid w:val="002B5F25"/>
    <w:rsid w:val="002B6068"/>
    <w:rsid w:val="002B6685"/>
    <w:rsid w:val="002B6727"/>
    <w:rsid w:val="002B6931"/>
    <w:rsid w:val="002B6A23"/>
    <w:rsid w:val="002B6C58"/>
    <w:rsid w:val="002B76A0"/>
    <w:rsid w:val="002B788B"/>
    <w:rsid w:val="002B7A3D"/>
    <w:rsid w:val="002B7A44"/>
    <w:rsid w:val="002C03D5"/>
    <w:rsid w:val="002C0D58"/>
    <w:rsid w:val="002C1A81"/>
    <w:rsid w:val="002C1FB6"/>
    <w:rsid w:val="002C3319"/>
    <w:rsid w:val="002C39B4"/>
    <w:rsid w:val="002C3A9E"/>
    <w:rsid w:val="002C3C38"/>
    <w:rsid w:val="002C49B8"/>
    <w:rsid w:val="002C5033"/>
    <w:rsid w:val="002C5FE9"/>
    <w:rsid w:val="002C619B"/>
    <w:rsid w:val="002C662F"/>
    <w:rsid w:val="002C6E77"/>
    <w:rsid w:val="002C6E93"/>
    <w:rsid w:val="002C790C"/>
    <w:rsid w:val="002C7DC8"/>
    <w:rsid w:val="002D0143"/>
    <w:rsid w:val="002D0312"/>
    <w:rsid w:val="002D0E43"/>
    <w:rsid w:val="002D1215"/>
    <w:rsid w:val="002D1785"/>
    <w:rsid w:val="002D1ACC"/>
    <w:rsid w:val="002D20EA"/>
    <w:rsid w:val="002D31F8"/>
    <w:rsid w:val="002D32E5"/>
    <w:rsid w:val="002D34A5"/>
    <w:rsid w:val="002D4035"/>
    <w:rsid w:val="002D43FE"/>
    <w:rsid w:val="002D557B"/>
    <w:rsid w:val="002D5BDC"/>
    <w:rsid w:val="002D6232"/>
    <w:rsid w:val="002D66C2"/>
    <w:rsid w:val="002D7DA2"/>
    <w:rsid w:val="002D7F91"/>
    <w:rsid w:val="002E05A2"/>
    <w:rsid w:val="002E1BC0"/>
    <w:rsid w:val="002E1E68"/>
    <w:rsid w:val="002E1EDF"/>
    <w:rsid w:val="002E22C7"/>
    <w:rsid w:val="002E274D"/>
    <w:rsid w:val="002E2E5A"/>
    <w:rsid w:val="002E3077"/>
    <w:rsid w:val="002E30A1"/>
    <w:rsid w:val="002E3CB8"/>
    <w:rsid w:val="002E3F23"/>
    <w:rsid w:val="002E55D8"/>
    <w:rsid w:val="002E5970"/>
    <w:rsid w:val="002E7126"/>
    <w:rsid w:val="002E73F1"/>
    <w:rsid w:val="002E7449"/>
    <w:rsid w:val="002E7C47"/>
    <w:rsid w:val="002F0928"/>
    <w:rsid w:val="002F1F05"/>
    <w:rsid w:val="002F264D"/>
    <w:rsid w:val="002F2A3E"/>
    <w:rsid w:val="002F3420"/>
    <w:rsid w:val="002F345B"/>
    <w:rsid w:val="002F3B33"/>
    <w:rsid w:val="002F42F0"/>
    <w:rsid w:val="002F4777"/>
    <w:rsid w:val="002F5A9B"/>
    <w:rsid w:val="002F61B8"/>
    <w:rsid w:val="002F6A76"/>
    <w:rsid w:val="002F79B3"/>
    <w:rsid w:val="002F7A0E"/>
    <w:rsid w:val="002F7E17"/>
    <w:rsid w:val="003012E1"/>
    <w:rsid w:val="00301653"/>
    <w:rsid w:val="00301DD0"/>
    <w:rsid w:val="00301F27"/>
    <w:rsid w:val="00302470"/>
    <w:rsid w:val="003024B1"/>
    <w:rsid w:val="0030305F"/>
    <w:rsid w:val="003031B9"/>
    <w:rsid w:val="003033DD"/>
    <w:rsid w:val="003033E1"/>
    <w:rsid w:val="00303EDE"/>
    <w:rsid w:val="0030409D"/>
    <w:rsid w:val="003042C0"/>
    <w:rsid w:val="00304EDB"/>
    <w:rsid w:val="003052DE"/>
    <w:rsid w:val="00305F33"/>
    <w:rsid w:val="00305F87"/>
    <w:rsid w:val="00306BBB"/>
    <w:rsid w:val="00307CBE"/>
    <w:rsid w:val="003105A9"/>
    <w:rsid w:val="003106FF"/>
    <w:rsid w:val="00311172"/>
    <w:rsid w:val="00313742"/>
    <w:rsid w:val="00313E25"/>
    <w:rsid w:val="0031451B"/>
    <w:rsid w:val="00314901"/>
    <w:rsid w:val="00314C63"/>
    <w:rsid w:val="003154F5"/>
    <w:rsid w:val="00315667"/>
    <w:rsid w:val="003159B7"/>
    <w:rsid w:val="003167B1"/>
    <w:rsid w:val="00316D83"/>
    <w:rsid w:val="003201DF"/>
    <w:rsid w:val="00320353"/>
    <w:rsid w:val="003207F7"/>
    <w:rsid w:val="00320A08"/>
    <w:rsid w:val="00321473"/>
    <w:rsid w:val="003220D3"/>
    <w:rsid w:val="00322501"/>
    <w:rsid w:val="003225DF"/>
    <w:rsid w:val="0032326E"/>
    <w:rsid w:val="00323788"/>
    <w:rsid w:val="0032381B"/>
    <w:rsid w:val="00324170"/>
    <w:rsid w:val="00324691"/>
    <w:rsid w:val="00324D49"/>
    <w:rsid w:val="00325D10"/>
    <w:rsid w:val="00325F11"/>
    <w:rsid w:val="00326D7D"/>
    <w:rsid w:val="00326F49"/>
    <w:rsid w:val="00326F5C"/>
    <w:rsid w:val="00330DCC"/>
    <w:rsid w:val="00331757"/>
    <w:rsid w:val="00331C79"/>
    <w:rsid w:val="00331EAB"/>
    <w:rsid w:val="00331EB3"/>
    <w:rsid w:val="0033263B"/>
    <w:rsid w:val="00332789"/>
    <w:rsid w:val="00332B02"/>
    <w:rsid w:val="00332DF7"/>
    <w:rsid w:val="0033310E"/>
    <w:rsid w:val="0033319F"/>
    <w:rsid w:val="003334BB"/>
    <w:rsid w:val="00333E62"/>
    <w:rsid w:val="00334418"/>
    <w:rsid w:val="003363CC"/>
    <w:rsid w:val="00337E7D"/>
    <w:rsid w:val="00337F53"/>
    <w:rsid w:val="00337FB2"/>
    <w:rsid w:val="00340D68"/>
    <w:rsid w:val="0034150F"/>
    <w:rsid w:val="00342996"/>
    <w:rsid w:val="00342D7D"/>
    <w:rsid w:val="00344021"/>
    <w:rsid w:val="00344707"/>
    <w:rsid w:val="00345101"/>
    <w:rsid w:val="0034637E"/>
    <w:rsid w:val="003463E4"/>
    <w:rsid w:val="00346628"/>
    <w:rsid w:val="00346D6B"/>
    <w:rsid w:val="003474EE"/>
    <w:rsid w:val="003509E3"/>
    <w:rsid w:val="00350C55"/>
    <w:rsid w:val="00350F78"/>
    <w:rsid w:val="00350FD3"/>
    <w:rsid w:val="00351163"/>
    <w:rsid w:val="0035168E"/>
    <w:rsid w:val="00351BED"/>
    <w:rsid w:val="00352A71"/>
    <w:rsid w:val="00353620"/>
    <w:rsid w:val="003556FB"/>
    <w:rsid w:val="00355870"/>
    <w:rsid w:val="00356671"/>
    <w:rsid w:val="00356C45"/>
    <w:rsid w:val="0035716D"/>
    <w:rsid w:val="003573A8"/>
    <w:rsid w:val="003574DB"/>
    <w:rsid w:val="00357770"/>
    <w:rsid w:val="00357981"/>
    <w:rsid w:val="00357CBB"/>
    <w:rsid w:val="0036086E"/>
    <w:rsid w:val="003609DF"/>
    <w:rsid w:val="00360B1D"/>
    <w:rsid w:val="00360DA2"/>
    <w:rsid w:val="00361391"/>
    <w:rsid w:val="00362668"/>
    <w:rsid w:val="00362802"/>
    <w:rsid w:val="0036290B"/>
    <w:rsid w:val="003631C7"/>
    <w:rsid w:val="00363349"/>
    <w:rsid w:val="003641DC"/>
    <w:rsid w:val="00364EBD"/>
    <w:rsid w:val="00364EE5"/>
    <w:rsid w:val="00364EEC"/>
    <w:rsid w:val="00365932"/>
    <w:rsid w:val="003660A1"/>
    <w:rsid w:val="00366F09"/>
    <w:rsid w:val="00370B33"/>
    <w:rsid w:val="00370EC0"/>
    <w:rsid w:val="00371AA1"/>
    <w:rsid w:val="00372DA4"/>
    <w:rsid w:val="00373626"/>
    <w:rsid w:val="0037367B"/>
    <w:rsid w:val="00373C4C"/>
    <w:rsid w:val="00373E94"/>
    <w:rsid w:val="00374A6F"/>
    <w:rsid w:val="00374FC3"/>
    <w:rsid w:val="00375099"/>
    <w:rsid w:val="00375611"/>
    <w:rsid w:val="0037596C"/>
    <w:rsid w:val="00375D90"/>
    <w:rsid w:val="003762F5"/>
    <w:rsid w:val="003800F3"/>
    <w:rsid w:val="0038155A"/>
    <w:rsid w:val="0038274A"/>
    <w:rsid w:val="003848A5"/>
    <w:rsid w:val="00385AC5"/>
    <w:rsid w:val="00385E04"/>
    <w:rsid w:val="0038656E"/>
    <w:rsid w:val="003867DB"/>
    <w:rsid w:val="00386F7A"/>
    <w:rsid w:val="003879E8"/>
    <w:rsid w:val="00387D63"/>
    <w:rsid w:val="00387DF8"/>
    <w:rsid w:val="00387FFE"/>
    <w:rsid w:val="00391A3E"/>
    <w:rsid w:val="003928EE"/>
    <w:rsid w:val="003929CC"/>
    <w:rsid w:val="00392DAF"/>
    <w:rsid w:val="00393282"/>
    <w:rsid w:val="00393496"/>
    <w:rsid w:val="00393D45"/>
    <w:rsid w:val="003953EB"/>
    <w:rsid w:val="0039556B"/>
    <w:rsid w:val="003955CD"/>
    <w:rsid w:val="00395AC5"/>
    <w:rsid w:val="00395C78"/>
    <w:rsid w:val="003961C3"/>
    <w:rsid w:val="00396485"/>
    <w:rsid w:val="00396691"/>
    <w:rsid w:val="003A02AF"/>
    <w:rsid w:val="003A04BB"/>
    <w:rsid w:val="003A072A"/>
    <w:rsid w:val="003A0AAD"/>
    <w:rsid w:val="003A17EF"/>
    <w:rsid w:val="003A1AA2"/>
    <w:rsid w:val="003A210E"/>
    <w:rsid w:val="003A2297"/>
    <w:rsid w:val="003A2C8C"/>
    <w:rsid w:val="003A348C"/>
    <w:rsid w:val="003A3BDF"/>
    <w:rsid w:val="003A3F22"/>
    <w:rsid w:val="003A47AE"/>
    <w:rsid w:val="003A49A2"/>
    <w:rsid w:val="003A5C2E"/>
    <w:rsid w:val="003A6A39"/>
    <w:rsid w:val="003A6E14"/>
    <w:rsid w:val="003A6F34"/>
    <w:rsid w:val="003A76B9"/>
    <w:rsid w:val="003B0ECA"/>
    <w:rsid w:val="003B162C"/>
    <w:rsid w:val="003B1CA5"/>
    <w:rsid w:val="003B1E96"/>
    <w:rsid w:val="003B1EF3"/>
    <w:rsid w:val="003B2107"/>
    <w:rsid w:val="003B2127"/>
    <w:rsid w:val="003B400A"/>
    <w:rsid w:val="003B4687"/>
    <w:rsid w:val="003B47AF"/>
    <w:rsid w:val="003B552E"/>
    <w:rsid w:val="003B60BB"/>
    <w:rsid w:val="003B69F2"/>
    <w:rsid w:val="003B76AD"/>
    <w:rsid w:val="003B7B6F"/>
    <w:rsid w:val="003B7B8E"/>
    <w:rsid w:val="003C0FC1"/>
    <w:rsid w:val="003C113A"/>
    <w:rsid w:val="003C1204"/>
    <w:rsid w:val="003C13B0"/>
    <w:rsid w:val="003C1C3D"/>
    <w:rsid w:val="003C2529"/>
    <w:rsid w:val="003C2B41"/>
    <w:rsid w:val="003C2DD1"/>
    <w:rsid w:val="003C34B8"/>
    <w:rsid w:val="003C3FCD"/>
    <w:rsid w:val="003C4C01"/>
    <w:rsid w:val="003C5D14"/>
    <w:rsid w:val="003C5D9A"/>
    <w:rsid w:val="003C658B"/>
    <w:rsid w:val="003C6D78"/>
    <w:rsid w:val="003C6FE1"/>
    <w:rsid w:val="003C74DC"/>
    <w:rsid w:val="003C7FB2"/>
    <w:rsid w:val="003D12EC"/>
    <w:rsid w:val="003D1D0B"/>
    <w:rsid w:val="003D379E"/>
    <w:rsid w:val="003D4134"/>
    <w:rsid w:val="003D418A"/>
    <w:rsid w:val="003D41F8"/>
    <w:rsid w:val="003D42D2"/>
    <w:rsid w:val="003D454A"/>
    <w:rsid w:val="003D4ACA"/>
    <w:rsid w:val="003D4CDF"/>
    <w:rsid w:val="003D4CFC"/>
    <w:rsid w:val="003D5032"/>
    <w:rsid w:val="003D505D"/>
    <w:rsid w:val="003D58BF"/>
    <w:rsid w:val="003D6830"/>
    <w:rsid w:val="003D6F87"/>
    <w:rsid w:val="003D7167"/>
    <w:rsid w:val="003D7344"/>
    <w:rsid w:val="003D767D"/>
    <w:rsid w:val="003D7F76"/>
    <w:rsid w:val="003E00CD"/>
    <w:rsid w:val="003E1714"/>
    <w:rsid w:val="003E2760"/>
    <w:rsid w:val="003E27DF"/>
    <w:rsid w:val="003E28EE"/>
    <w:rsid w:val="003E32B3"/>
    <w:rsid w:val="003E40DB"/>
    <w:rsid w:val="003E4221"/>
    <w:rsid w:val="003E5A35"/>
    <w:rsid w:val="003E5A6D"/>
    <w:rsid w:val="003E66C1"/>
    <w:rsid w:val="003E715E"/>
    <w:rsid w:val="003E7C59"/>
    <w:rsid w:val="003F02B7"/>
    <w:rsid w:val="003F09F2"/>
    <w:rsid w:val="003F0D3E"/>
    <w:rsid w:val="003F11D2"/>
    <w:rsid w:val="003F11D4"/>
    <w:rsid w:val="003F17AA"/>
    <w:rsid w:val="003F18FB"/>
    <w:rsid w:val="003F2D20"/>
    <w:rsid w:val="003F2E1A"/>
    <w:rsid w:val="003F335D"/>
    <w:rsid w:val="003F385A"/>
    <w:rsid w:val="003F3E30"/>
    <w:rsid w:val="003F3EC2"/>
    <w:rsid w:val="003F44C7"/>
    <w:rsid w:val="003F4A52"/>
    <w:rsid w:val="003F4F29"/>
    <w:rsid w:val="003F642C"/>
    <w:rsid w:val="003F6B8B"/>
    <w:rsid w:val="003F76E5"/>
    <w:rsid w:val="003F785C"/>
    <w:rsid w:val="003F789F"/>
    <w:rsid w:val="003F7B9A"/>
    <w:rsid w:val="004008CA"/>
    <w:rsid w:val="00400D26"/>
    <w:rsid w:val="0040144D"/>
    <w:rsid w:val="00401552"/>
    <w:rsid w:val="004017C1"/>
    <w:rsid w:val="004024A3"/>
    <w:rsid w:val="00402ECE"/>
    <w:rsid w:val="00403404"/>
    <w:rsid w:val="004106E3"/>
    <w:rsid w:val="00410A49"/>
    <w:rsid w:val="00410A65"/>
    <w:rsid w:val="00410F6A"/>
    <w:rsid w:val="00411D7B"/>
    <w:rsid w:val="004129FF"/>
    <w:rsid w:val="004134CC"/>
    <w:rsid w:val="0041386C"/>
    <w:rsid w:val="00414DE8"/>
    <w:rsid w:val="00414E28"/>
    <w:rsid w:val="00416229"/>
    <w:rsid w:val="004166AE"/>
    <w:rsid w:val="00416EED"/>
    <w:rsid w:val="004178D5"/>
    <w:rsid w:val="004179F4"/>
    <w:rsid w:val="00417A01"/>
    <w:rsid w:val="00417C57"/>
    <w:rsid w:val="004207C8"/>
    <w:rsid w:val="00420D61"/>
    <w:rsid w:val="0042112E"/>
    <w:rsid w:val="0042116D"/>
    <w:rsid w:val="00421C82"/>
    <w:rsid w:val="0042229A"/>
    <w:rsid w:val="004223BB"/>
    <w:rsid w:val="00423BB9"/>
    <w:rsid w:val="00423D32"/>
    <w:rsid w:val="00423ECE"/>
    <w:rsid w:val="00424216"/>
    <w:rsid w:val="00424499"/>
    <w:rsid w:val="00424B4B"/>
    <w:rsid w:val="004274B2"/>
    <w:rsid w:val="00427C66"/>
    <w:rsid w:val="00427DB3"/>
    <w:rsid w:val="00430D28"/>
    <w:rsid w:val="00431153"/>
    <w:rsid w:val="0043178D"/>
    <w:rsid w:val="0043183A"/>
    <w:rsid w:val="00431AC1"/>
    <w:rsid w:val="00431D45"/>
    <w:rsid w:val="004324E6"/>
    <w:rsid w:val="00432804"/>
    <w:rsid w:val="00435033"/>
    <w:rsid w:val="00436150"/>
    <w:rsid w:val="004366EF"/>
    <w:rsid w:val="00436B1D"/>
    <w:rsid w:val="00436E18"/>
    <w:rsid w:val="00436EC9"/>
    <w:rsid w:val="00436FBD"/>
    <w:rsid w:val="00437662"/>
    <w:rsid w:val="004379D9"/>
    <w:rsid w:val="00437E00"/>
    <w:rsid w:val="00440F88"/>
    <w:rsid w:val="004418DD"/>
    <w:rsid w:val="00441F49"/>
    <w:rsid w:val="00442073"/>
    <w:rsid w:val="00442249"/>
    <w:rsid w:val="004425B1"/>
    <w:rsid w:val="00442AD0"/>
    <w:rsid w:val="00443083"/>
    <w:rsid w:val="00443145"/>
    <w:rsid w:val="00443BA4"/>
    <w:rsid w:val="00443C7C"/>
    <w:rsid w:val="00443EE6"/>
    <w:rsid w:val="0044484B"/>
    <w:rsid w:val="004448E8"/>
    <w:rsid w:val="00445069"/>
    <w:rsid w:val="004452EC"/>
    <w:rsid w:val="00446033"/>
    <w:rsid w:val="00446705"/>
    <w:rsid w:val="00446A6A"/>
    <w:rsid w:val="00447634"/>
    <w:rsid w:val="00447D4E"/>
    <w:rsid w:val="00450317"/>
    <w:rsid w:val="004514A3"/>
    <w:rsid w:val="00452060"/>
    <w:rsid w:val="004529F0"/>
    <w:rsid w:val="00452BC3"/>
    <w:rsid w:val="00453163"/>
    <w:rsid w:val="00453F33"/>
    <w:rsid w:val="00454624"/>
    <w:rsid w:val="00454B57"/>
    <w:rsid w:val="00454B7D"/>
    <w:rsid w:val="00454F20"/>
    <w:rsid w:val="004554E7"/>
    <w:rsid w:val="00456538"/>
    <w:rsid w:val="00456BA1"/>
    <w:rsid w:val="0045748D"/>
    <w:rsid w:val="00457D0F"/>
    <w:rsid w:val="00460578"/>
    <w:rsid w:val="004608E5"/>
    <w:rsid w:val="00460B77"/>
    <w:rsid w:val="00462771"/>
    <w:rsid w:val="00463B7F"/>
    <w:rsid w:val="004642B3"/>
    <w:rsid w:val="00464482"/>
    <w:rsid w:val="004647FB"/>
    <w:rsid w:val="00465A33"/>
    <w:rsid w:val="00467226"/>
    <w:rsid w:val="004700E2"/>
    <w:rsid w:val="004708B7"/>
    <w:rsid w:val="00470CA9"/>
    <w:rsid w:val="004712F7"/>
    <w:rsid w:val="0047190D"/>
    <w:rsid w:val="00471B24"/>
    <w:rsid w:val="004725CB"/>
    <w:rsid w:val="00472A63"/>
    <w:rsid w:val="00472AEE"/>
    <w:rsid w:val="00472F85"/>
    <w:rsid w:val="00473B82"/>
    <w:rsid w:val="00473C85"/>
    <w:rsid w:val="0047454E"/>
    <w:rsid w:val="00474A6A"/>
    <w:rsid w:val="004752D6"/>
    <w:rsid w:val="004754AA"/>
    <w:rsid w:val="0047553D"/>
    <w:rsid w:val="00475BB2"/>
    <w:rsid w:val="00476565"/>
    <w:rsid w:val="004768C0"/>
    <w:rsid w:val="00476D98"/>
    <w:rsid w:val="004805B9"/>
    <w:rsid w:val="004808E7"/>
    <w:rsid w:val="00481984"/>
    <w:rsid w:val="00481B9D"/>
    <w:rsid w:val="00481DEA"/>
    <w:rsid w:val="0048247C"/>
    <w:rsid w:val="00483426"/>
    <w:rsid w:val="00483D28"/>
    <w:rsid w:val="00484C52"/>
    <w:rsid w:val="004850E4"/>
    <w:rsid w:val="004853D5"/>
    <w:rsid w:val="0048550D"/>
    <w:rsid w:val="0048558E"/>
    <w:rsid w:val="00485A44"/>
    <w:rsid w:val="00485BE4"/>
    <w:rsid w:val="00486ED2"/>
    <w:rsid w:val="004870FB"/>
    <w:rsid w:val="00487240"/>
    <w:rsid w:val="00487D9B"/>
    <w:rsid w:val="004912B8"/>
    <w:rsid w:val="00491844"/>
    <w:rsid w:val="00491ECD"/>
    <w:rsid w:val="0049264F"/>
    <w:rsid w:val="004935E5"/>
    <w:rsid w:val="0049491B"/>
    <w:rsid w:val="00494FBC"/>
    <w:rsid w:val="004951DE"/>
    <w:rsid w:val="004957D9"/>
    <w:rsid w:val="00495B27"/>
    <w:rsid w:val="004963CD"/>
    <w:rsid w:val="00497167"/>
    <w:rsid w:val="00497A94"/>
    <w:rsid w:val="004A0D6A"/>
    <w:rsid w:val="004A12EF"/>
    <w:rsid w:val="004A1AB4"/>
    <w:rsid w:val="004A257A"/>
    <w:rsid w:val="004A25C4"/>
    <w:rsid w:val="004A3366"/>
    <w:rsid w:val="004A3433"/>
    <w:rsid w:val="004A38CD"/>
    <w:rsid w:val="004A4E16"/>
    <w:rsid w:val="004A5019"/>
    <w:rsid w:val="004A5274"/>
    <w:rsid w:val="004A547C"/>
    <w:rsid w:val="004A552D"/>
    <w:rsid w:val="004A5B12"/>
    <w:rsid w:val="004A5C35"/>
    <w:rsid w:val="004A6EC8"/>
    <w:rsid w:val="004A70CC"/>
    <w:rsid w:val="004A7176"/>
    <w:rsid w:val="004A75D5"/>
    <w:rsid w:val="004A7FBC"/>
    <w:rsid w:val="004B0369"/>
    <w:rsid w:val="004B05DA"/>
    <w:rsid w:val="004B077F"/>
    <w:rsid w:val="004B0AE3"/>
    <w:rsid w:val="004B0B26"/>
    <w:rsid w:val="004B219D"/>
    <w:rsid w:val="004B224B"/>
    <w:rsid w:val="004B2253"/>
    <w:rsid w:val="004B29C8"/>
    <w:rsid w:val="004B345D"/>
    <w:rsid w:val="004B3E2A"/>
    <w:rsid w:val="004B3EAB"/>
    <w:rsid w:val="004B451D"/>
    <w:rsid w:val="004B4C42"/>
    <w:rsid w:val="004B6FD3"/>
    <w:rsid w:val="004B7017"/>
    <w:rsid w:val="004B7DCA"/>
    <w:rsid w:val="004B7EF4"/>
    <w:rsid w:val="004C05A9"/>
    <w:rsid w:val="004C0AC7"/>
    <w:rsid w:val="004C0FE6"/>
    <w:rsid w:val="004C10A2"/>
    <w:rsid w:val="004C10EE"/>
    <w:rsid w:val="004C1190"/>
    <w:rsid w:val="004C11DD"/>
    <w:rsid w:val="004C1AD0"/>
    <w:rsid w:val="004C2359"/>
    <w:rsid w:val="004C253C"/>
    <w:rsid w:val="004C2AB0"/>
    <w:rsid w:val="004C2E75"/>
    <w:rsid w:val="004C3565"/>
    <w:rsid w:val="004C39CE"/>
    <w:rsid w:val="004C3CF2"/>
    <w:rsid w:val="004C3E95"/>
    <w:rsid w:val="004C4873"/>
    <w:rsid w:val="004C501A"/>
    <w:rsid w:val="004C503C"/>
    <w:rsid w:val="004C56A6"/>
    <w:rsid w:val="004C607B"/>
    <w:rsid w:val="004C7B15"/>
    <w:rsid w:val="004D0259"/>
    <w:rsid w:val="004D0AE2"/>
    <w:rsid w:val="004D0B6C"/>
    <w:rsid w:val="004D1A78"/>
    <w:rsid w:val="004D2302"/>
    <w:rsid w:val="004D25AC"/>
    <w:rsid w:val="004D2C2F"/>
    <w:rsid w:val="004D2F2E"/>
    <w:rsid w:val="004D3656"/>
    <w:rsid w:val="004D3AF5"/>
    <w:rsid w:val="004D44D3"/>
    <w:rsid w:val="004D45D3"/>
    <w:rsid w:val="004D4C13"/>
    <w:rsid w:val="004D54BC"/>
    <w:rsid w:val="004D5945"/>
    <w:rsid w:val="004D5D89"/>
    <w:rsid w:val="004D62B9"/>
    <w:rsid w:val="004D643D"/>
    <w:rsid w:val="004D7077"/>
    <w:rsid w:val="004D7551"/>
    <w:rsid w:val="004E0996"/>
    <w:rsid w:val="004E09E9"/>
    <w:rsid w:val="004E0BAC"/>
    <w:rsid w:val="004E1B30"/>
    <w:rsid w:val="004E1EC2"/>
    <w:rsid w:val="004E21F6"/>
    <w:rsid w:val="004E2BFB"/>
    <w:rsid w:val="004E36EF"/>
    <w:rsid w:val="004E3C45"/>
    <w:rsid w:val="004E3CEF"/>
    <w:rsid w:val="004E4F5D"/>
    <w:rsid w:val="004E4FED"/>
    <w:rsid w:val="004E5F2B"/>
    <w:rsid w:val="004E6951"/>
    <w:rsid w:val="004E72A6"/>
    <w:rsid w:val="004E7309"/>
    <w:rsid w:val="004E7CFB"/>
    <w:rsid w:val="004F05A7"/>
    <w:rsid w:val="004F07F1"/>
    <w:rsid w:val="004F0880"/>
    <w:rsid w:val="004F0E65"/>
    <w:rsid w:val="004F13C1"/>
    <w:rsid w:val="004F14AE"/>
    <w:rsid w:val="004F19BB"/>
    <w:rsid w:val="004F2751"/>
    <w:rsid w:val="004F2889"/>
    <w:rsid w:val="004F3591"/>
    <w:rsid w:val="004F3739"/>
    <w:rsid w:val="004F3885"/>
    <w:rsid w:val="004F410A"/>
    <w:rsid w:val="004F4142"/>
    <w:rsid w:val="004F42EC"/>
    <w:rsid w:val="004F4E8C"/>
    <w:rsid w:val="004F512F"/>
    <w:rsid w:val="004F5972"/>
    <w:rsid w:val="004F5DE4"/>
    <w:rsid w:val="004F5E06"/>
    <w:rsid w:val="004F5EDE"/>
    <w:rsid w:val="004F657A"/>
    <w:rsid w:val="004F7025"/>
    <w:rsid w:val="00500722"/>
    <w:rsid w:val="005007DE"/>
    <w:rsid w:val="005009A0"/>
    <w:rsid w:val="005009EE"/>
    <w:rsid w:val="00500AB7"/>
    <w:rsid w:val="005014A0"/>
    <w:rsid w:val="00501752"/>
    <w:rsid w:val="0050218F"/>
    <w:rsid w:val="00502D04"/>
    <w:rsid w:val="00502E59"/>
    <w:rsid w:val="00502FD1"/>
    <w:rsid w:val="00503BA7"/>
    <w:rsid w:val="00503D6E"/>
    <w:rsid w:val="005060CE"/>
    <w:rsid w:val="00506240"/>
    <w:rsid w:val="00506252"/>
    <w:rsid w:val="00506DA7"/>
    <w:rsid w:val="005076CF"/>
    <w:rsid w:val="00507C5A"/>
    <w:rsid w:val="00507DA4"/>
    <w:rsid w:val="00507ED5"/>
    <w:rsid w:val="00510190"/>
    <w:rsid w:val="005113BB"/>
    <w:rsid w:val="00511987"/>
    <w:rsid w:val="00511EEE"/>
    <w:rsid w:val="00512750"/>
    <w:rsid w:val="00512767"/>
    <w:rsid w:val="00512A7B"/>
    <w:rsid w:val="00512FF6"/>
    <w:rsid w:val="005139F4"/>
    <w:rsid w:val="00513AE6"/>
    <w:rsid w:val="00513F7D"/>
    <w:rsid w:val="005143DB"/>
    <w:rsid w:val="0051571E"/>
    <w:rsid w:val="0051582E"/>
    <w:rsid w:val="00516CE0"/>
    <w:rsid w:val="00516F37"/>
    <w:rsid w:val="00517E82"/>
    <w:rsid w:val="00517F5F"/>
    <w:rsid w:val="00520FAB"/>
    <w:rsid w:val="005216C0"/>
    <w:rsid w:val="005224F3"/>
    <w:rsid w:val="00522C14"/>
    <w:rsid w:val="00523CBB"/>
    <w:rsid w:val="00524235"/>
    <w:rsid w:val="00524326"/>
    <w:rsid w:val="00524D65"/>
    <w:rsid w:val="005252CC"/>
    <w:rsid w:val="0052606C"/>
    <w:rsid w:val="0052654E"/>
    <w:rsid w:val="00526C3A"/>
    <w:rsid w:val="00526D3F"/>
    <w:rsid w:val="00526F7A"/>
    <w:rsid w:val="00531160"/>
    <w:rsid w:val="0053116E"/>
    <w:rsid w:val="00531735"/>
    <w:rsid w:val="005318C0"/>
    <w:rsid w:val="00531E60"/>
    <w:rsid w:val="00531E97"/>
    <w:rsid w:val="0053270C"/>
    <w:rsid w:val="00532BF9"/>
    <w:rsid w:val="00533B6C"/>
    <w:rsid w:val="00534060"/>
    <w:rsid w:val="00535329"/>
    <w:rsid w:val="005353CE"/>
    <w:rsid w:val="00535D59"/>
    <w:rsid w:val="0053671B"/>
    <w:rsid w:val="00537282"/>
    <w:rsid w:val="0053736A"/>
    <w:rsid w:val="00537381"/>
    <w:rsid w:val="00537393"/>
    <w:rsid w:val="00537E8B"/>
    <w:rsid w:val="00537F3C"/>
    <w:rsid w:val="005401C7"/>
    <w:rsid w:val="00540911"/>
    <w:rsid w:val="00541051"/>
    <w:rsid w:val="00541CE5"/>
    <w:rsid w:val="005439E6"/>
    <w:rsid w:val="005442FC"/>
    <w:rsid w:val="00544443"/>
    <w:rsid w:val="005446C9"/>
    <w:rsid w:val="00544802"/>
    <w:rsid w:val="00544D3C"/>
    <w:rsid w:val="00545448"/>
    <w:rsid w:val="005457B8"/>
    <w:rsid w:val="00547233"/>
    <w:rsid w:val="00547559"/>
    <w:rsid w:val="00547833"/>
    <w:rsid w:val="005503F4"/>
    <w:rsid w:val="00550880"/>
    <w:rsid w:val="005515E4"/>
    <w:rsid w:val="005517AB"/>
    <w:rsid w:val="00553432"/>
    <w:rsid w:val="00554D82"/>
    <w:rsid w:val="00555042"/>
    <w:rsid w:val="00555B69"/>
    <w:rsid w:val="00555C76"/>
    <w:rsid w:val="005561A4"/>
    <w:rsid w:val="005563F9"/>
    <w:rsid w:val="00556C37"/>
    <w:rsid w:val="00560521"/>
    <w:rsid w:val="00560BB7"/>
    <w:rsid w:val="00561576"/>
    <w:rsid w:val="00561D0F"/>
    <w:rsid w:val="00562862"/>
    <w:rsid w:val="00562D68"/>
    <w:rsid w:val="00563487"/>
    <w:rsid w:val="00563BE5"/>
    <w:rsid w:val="00564395"/>
    <w:rsid w:val="00564D32"/>
    <w:rsid w:val="00565055"/>
    <w:rsid w:val="00565249"/>
    <w:rsid w:val="00566AA0"/>
    <w:rsid w:val="00567E99"/>
    <w:rsid w:val="005705B2"/>
    <w:rsid w:val="00570983"/>
    <w:rsid w:val="00570BD1"/>
    <w:rsid w:val="005711CF"/>
    <w:rsid w:val="005717A8"/>
    <w:rsid w:val="00572061"/>
    <w:rsid w:val="0057216B"/>
    <w:rsid w:val="00572524"/>
    <w:rsid w:val="00572B99"/>
    <w:rsid w:val="00572DA2"/>
    <w:rsid w:val="005734DE"/>
    <w:rsid w:val="00573645"/>
    <w:rsid w:val="00574681"/>
    <w:rsid w:val="0057497D"/>
    <w:rsid w:val="00574DF4"/>
    <w:rsid w:val="00575123"/>
    <w:rsid w:val="005760DD"/>
    <w:rsid w:val="0057614D"/>
    <w:rsid w:val="00576576"/>
    <w:rsid w:val="005800FB"/>
    <w:rsid w:val="00580206"/>
    <w:rsid w:val="00580211"/>
    <w:rsid w:val="00580385"/>
    <w:rsid w:val="0058107C"/>
    <w:rsid w:val="005813A3"/>
    <w:rsid w:val="0058159D"/>
    <w:rsid w:val="0058238A"/>
    <w:rsid w:val="00583804"/>
    <w:rsid w:val="00584524"/>
    <w:rsid w:val="00584600"/>
    <w:rsid w:val="00584768"/>
    <w:rsid w:val="00584C4A"/>
    <w:rsid w:val="005855BF"/>
    <w:rsid w:val="005859DD"/>
    <w:rsid w:val="00585DC7"/>
    <w:rsid w:val="00586F7A"/>
    <w:rsid w:val="00587A46"/>
    <w:rsid w:val="005909FD"/>
    <w:rsid w:val="00590A2E"/>
    <w:rsid w:val="00590B0B"/>
    <w:rsid w:val="00590DC7"/>
    <w:rsid w:val="005918C4"/>
    <w:rsid w:val="00591918"/>
    <w:rsid w:val="00591DAE"/>
    <w:rsid w:val="00592865"/>
    <w:rsid w:val="00592E50"/>
    <w:rsid w:val="00592F15"/>
    <w:rsid w:val="005936E9"/>
    <w:rsid w:val="005937F3"/>
    <w:rsid w:val="00593A6F"/>
    <w:rsid w:val="00594277"/>
    <w:rsid w:val="0059429F"/>
    <w:rsid w:val="0059505C"/>
    <w:rsid w:val="005950E0"/>
    <w:rsid w:val="00595C52"/>
    <w:rsid w:val="00595D34"/>
    <w:rsid w:val="00595EF0"/>
    <w:rsid w:val="00596A7B"/>
    <w:rsid w:val="0059775C"/>
    <w:rsid w:val="00597A5D"/>
    <w:rsid w:val="005A0B72"/>
    <w:rsid w:val="005A0BB2"/>
    <w:rsid w:val="005A0C16"/>
    <w:rsid w:val="005A1068"/>
    <w:rsid w:val="005A2C79"/>
    <w:rsid w:val="005A2CC9"/>
    <w:rsid w:val="005A36FC"/>
    <w:rsid w:val="005A3ABB"/>
    <w:rsid w:val="005A3D11"/>
    <w:rsid w:val="005A4331"/>
    <w:rsid w:val="005A5012"/>
    <w:rsid w:val="005A5CFC"/>
    <w:rsid w:val="005A6BAD"/>
    <w:rsid w:val="005A70B9"/>
    <w:rsid w:val="005A7411"/>
    <w:rsid w:val="005A7AE5"/>
    <w:rsid w:val="005A7C16"/>
    <w:rsid w:val="005B06A0"/>
    <w:rsid w:val="005B0750"/>
    <w:rsid w:val="005B07F3"/>
    <w:rsid w:val="005B111E"/>
    <w:rsid w:val="005B11AE"/>
    <w:rsid w:val="005B207B"/>
    <w:rsid w:val="005B3271"/>
    <w:rsid w:val="005B35B0"/>
    <w:rsid w:val="005B3FA2"/>
    <w:rsid w:val="005B4942"/>
    <w:rsid w:val="005B4D38"/>
    <w:rsid w:val="005B50C2"/>
    <w:rsid w:val="005B51EF"/>
    <w:rsid w:val="005B53C7"/>
    <w:rsid w:val="005B5DC9"/>
    <w:rsid w:val="005B614C"/>
    <w:rsid w:val="005B6CBF"/>
    <w:rsid w:val="005B7349"/>
    <w:rsid w:val="005B7B0A"/>
    <w:rsid w:val="005B7F96"/>
    <w:rsid w:val="005C01A1"/>
    <w:rsid w:val="005C0C99"/>
    <w:rsid w:val="005C0E3C"/>
    <w:rsid w:val="005C0E55"/>
    <w:rsid w:val="005C164D"/>
    <w:rsid w:val="005C16BC"/>
    <w:rsid w:val="005C1B4A"/>
    <w:rsid w:val="005C1CD6"/>
    <w:rsid w:val="005C1DFD"/>
    <w:rsid w:val="005C1E3A"/>
    <w:rsid w:val="005C26CD"/>
    <w:rsid w:val="005C2897"/>
    <w:rsid w:val="005C299B"/>
    <w:rsid w:val="005C33D8"/>
    <w:rsid w:val="005C3A3E"/>
    <w:rsid w:val="005C4000"/>
    <w:rsid w:val="005C4880"/>
    <w:rsid w:val="005C512B"/>
    <w:rsid w:val="005C5A5F"/>
    <w:rsid w:val="005C5AA2"/>
    <w:rsid w:val="005C66EE"/>
    <w:rsid w:val="005C77F8"/>
    <w:rsid w:val="005D07FA"/>
    <w:rsid w:val="005D09CF"/>
    <w:rsid w:val="005D1201"/>
    <w:rsid w:val="005D16E5"/>
    <w:rsid w:val="005D2024"/>
    <w:rsid w:val="005D28C6"/>
    <w:rsid w:val="005D2DAB"/>
    <w:rsid w:val="005D3433"/>
    <w:rsid w:val="005D39DB"/>
    <w:rsid w:val="005D4189"/>
    <w:rsid w:val="005D48E8"/>
    <w:rsid w:val="005D5359"/>
    <w:rsid w:val="005D59FA"/>
    <w:rsid w:val="005D79B3"/>
    <w:rsid w:val="005E0590"/>
    <w:rsid w:val="005E0BB2"/>
    <w:rsid w:val="005E13D1"/>
    <w:rsid w:val="005E1F57"/>
    <w:rsid w:val="005E273A"/>
    <w:rsid w:val="005E2A2F"/>
    <w:rsid w:val="005E3AAD"/>
    <w:rsid w:val="005E3F8D"/>
    <w:rsid w:val="005E4BDF"/>
    <w:rsid w:val="005E5852"/>
    <w:rsid w:val="005E5AD5"/>
    <w:rsid w:val="005E5CB2"/>
    <w:rsid w:val="005E64F2"/>
    <w:rsid w:val="005E6552"/>
    <w:rsid w:val="005E67FE"/>
    <w:rsid w:val="005E7D3B"/>
    <w:rsid w:val="005F0B47"/>
    <w:rsid w:val="005F0BED"/>
    <w:rsid w:val="005F0D27"/>
    <w:rsid w:val="005F11C2"/>
    <w:rsid w:val="005F1292"/>
    <w:rsid w:val="005F18DB"/>
    <w:rsid w:val="005F2872"/>
    <w:rsid w:val="005F2C85"/>
    <w:rsid w:val="005F2E18"/>
    <w:rsid w:val="005F3278"/>
    <w:rsid w:val="005F3393"/>
    <w:rsid w:val="005F33C7"/>
    <w:rsid w:val="005F3722"/>
    <w:rsid w:val="005F389C"/>
    <w:rsid w:val="005F47F2"/>
    <w:rsid w:val="005F489F"/>
    <w:rsid w:val="005F4AD8"/>
    <w:rsid w:val="005F5024"/>
    <w:rsid w:val="005F6713"/>
    <w:rsid w:val="005F7341"/>
    <w:rsid w:val="005F74B5"/>
    <w:rsid w:val="005F7913"/>
    <w:rsid w:val="0060185C"/>
    <w:rsid w:val="00601918"/>
    <w:rsid w:val="006027F8"/>
    <w:rsid w:val="006031D7"/>
    <w:rsid w:val="006043E3"/>
    <w:rsid w:val="0060487D"/>
    <w:rsid w:val="006048A5"/>
    <w:rsid w:val="006049BC"/>
    <w:rsid w:val="00604B0B"/>
    <w:rsid w:val="00604F69"/>
    <w:rsid w:val="006050A8"/>
    <w:rsid w:val="0060519E"/>
    <w:rsid w:val="00606523"/>
    <w:rsid w:val="0060665E"/>
    <w:rsid w:val="00606CA1"/>
    <w:rsid w:val="0060733F"/>
    <w:rsid w:val="00607392"/>
    <w:rsid w:val="0060741C"/>
    <w:rsid w:val="00607C98"/>
    <w:rsid w:val="00607E8D"/>
    <w:rsid w:val="00610241"/>
    <w:rsid w:val="00610711"/>
    <w:rsid w:val="0061242B"/>
    <w:rsid w:val="006132BC"/>
    <w:rsid w:val="006142E6"/>
    <w:rsid w:val="00614483"/>
    <w:rsid w:val="00614586"/>
    <w:rsid w:val="006146D3"/>
    <w:rsid w:val="00614D57"/>
    <w:rsid w:val="00614FD5"/>
    <w:rsid w:val="006156E5"/>
    <w:rsid w:val="00615CB7"/>
    <w:rsid w:val="00615ED4"/>
    <w:rsid w:val="006162FD"/>
    <w:rsid w:val="006168E6"/>
    <w:rsid w:val="00616BC3"/>
    <w:rsid w:val="0062163E"/>
    <w:rsid w:val="0062182E"/>
    <w:rsid w:val="00621B14"/>
    <w:rsid w:val="00622B72"/>
    <w:rsid w:val="0062427F"/>
    <w:rsid w:val="006244B5"/>
    <w:rsid w:val="0062459D"/>
    <w:rsid w:val="006251AF"/>
    <w:rsid w:val="0062792B"/>
    <w:rsid w:val="00627FD9"/>
    <w:rsid w:val="0063016D"/>
    <w:rsid w:val="00630E39"/>
    <w:rsid w:val="00631217"/>
    <w:rsid w:val="00631367"/>
    <w:rsid w:val="00631F46"/>
    <w:rsid w:val="00631F8E"/>
    <w:rsid w:val="00632305"/>
    <w:rsid w:val="00634176"/>
    <w:rsid w:val="00634313"/>
    <w:rsid w:val="006344FD"/>
    <w:rsid w:val="00634AF5"/>
    <w:rsid w:val="00634F08"/>
    <w:rsid w:val="00635172"/>
    <w:rsid w:val="0063522D"/>
    <w:rsid w:val="00636714"/>
    <w:rsid w:val="00637002"/>
    <w:rsid w:val="0063721D"/>
    <w:rsid w:val="00640CE7"/>
    <w:rsid w:val="0064103D"/>
    <w:rsid w:val="0064107C"/>
    <w:rsid w:val="006419FE"/>
    <w:rsid w:val="00641FEF"/>
    <w:rsid w:val="0064225F"/>
    <w:rsid w:val="00642A18"/>
    <w:rsid w:val="00642F93"/>
    <w:rsid w:val="00643807"/>
    <w:rsid w:val="00643841"/>
    <w:rsid w:val="00643E92"/>
    <w:rsid w:val="00644429"/>
    <w:rsid w:val="006449D3"/>
    <w:rsid w:val="006453A2"/>
    <w:rsid w:val="00645BF6"/>
    <w:rsid w:val="006464C3"/>
    <w:rsid w:val="00646781"/>
    <w:rsid w:val="00646A0C"/>
    <w:rsid w:val="00647104"/>
    <w:rsid w:val="0064713E"/>
    <w:rsid w:val="0064729E"/>
    <w:rsid w:val="0064744D"/>
    <w:rsid w:val="00647492"/>
    <w:rsid w:val="006502A7"/>
    <w:rsid w:val="006508C2"/>
    <w:rsid w:val="00650D5B"/>
    <w:rsid w:val="00651078"/>
    <w:rsid w:val="00651929"/>
    <w:rsid w:val="00651EF8"/>
    <w:rsid w:val="0065208A"/>
    <w:rsid w:val="00652DBF"/>
    <w:rsid w:val="00653302"/>
    <w:rsid w:val="006533E0"/>
    <w:rsid w:val="00654211"/>
    <w:rsid w:val="006547CD"/>
    <w:rsid w:val="00654823"/>
    <w:rsid w:val="00654B0C"/>
    <w:rsid w:val="00654CB8"/>
    <w:rsid w:val="0065536D"/>
    <w:rsid w:val="00655677"/>
    <w:rsid w:val="00655AC6"/>
    <w:rsid w:val="00655EFC"/>
    <w:rsid w:val="00655F13"/>
    <w:rsid w:val="00655FAC"/>
    <w:rsid w:val="00655FE6"/>
    <w:rsid w:val="006563CC"/>
    <w:rsid w:val="00656B36"/>
    <w:rsid w:val="006571FD"/>
    <w:rsid w:val="00657D36"/>
    <w:rsid w:val="00660289"/>
    <w:rsid w:val="0066049B"/>
    <w:rsid w:val="006605E6"/>
    <w:rsid w:val="006607C4"/>
    <w:rsid w:val="00660F17"/>
    <w:rsid w:val="0066160F"/>
    <w:rsid w:val="00662C58"/>
    <w:rsid w:val="006632AF"/>
    <w:rsid w:val="00663D28"/>
    <w:rsid w:val="00664112"/>
    <w:rsid w:val="006641A0"/>
    <w:rsid w:val="0066488A"/>
    <w:rsid w:val="00664DEF"/>
    <w:rsid w:val="00665483"/>
    <w:rsid w:val="00665570"/>
    <w:rsid w:val="006657B1"/>
    <w:rsid w:val="00665830"/>
    <w:rsid w:val="006658E8"/>
    <w:rsid w:val="0066599D"/>
    <w:rsid w:val="00667303"/>
    <w:rsid w:val="00667DD4"/>
    <w:rsid w:val="006703B9"/>
    <w:rsid w:val="006704F9"/>
    <w:rsid w:val="006713B4"/>
    <w:rsid w:val="00671509"/>
    <w:rsid w:val="0067153A"/>
    <w:rsid w:val="00671B16"/>
    <w:rsid w:val="00672F59"/>
    <w:rsid w:val="006730B3"/>
    <w:rsid w:val="00673912"/>
    <w:rsid w:val="00673D69"/>
    <w:rsid w:val="006742D5"/>
    <w:rsid w:val="0067525B"/>
    <w:rsid w:val="0067589A"/>
    <w:rsid w:val="00675AD9"/>
    <w:rsid w:val="006763C9"/>
    <w:rsid w:val="006772B2"/>
    <w:rsid w:val="00680059"/>
    <w:rsid w:val="006805CA"/>
    <w:rsid w:val="006805DD"/>
    <w:rsid w:val="0068078E"/>
    <w:rsid w:val="0068126A"/>
    <w:rsid w:val="006816DE"/>
    <w:rsid w:val="0068209F"/>
    <w:rsid w:val="00682871"/>
    <w:rsid w:val="00683875"/>
    <w:rsid w:val="006838AA"/>
    <w:rsid w:val="006838E4"/>
    <w:rsid w:val="00683969"/>
    <w:rsid w:val="00683BE3"/>
    <w:rsid w:val="00683FF5"/>
    <w:rsid w:val="00684CB8"/>
    <w:rsid w:val="006857C6"/>
    <w:rsid w:val="00685B49"/>
    <w:rsid w:val="0069088B"/>
    <w:rsid w:val="00690D8C"/>
    <w:rsid w:val="00691B53"/>
    <w:rsid w:val="00692069"/>
    <w:rsid w:val="006929C2"/>
    <w:rsid w:val="006930E3"/>
    <w:rsid w:val="00693E47"/>
    <w:rsid w:val="00694C08"/>
    <w:rsid w:val="00694F14"/>
    <w:rsid w:val="00694F8B"/>
    <w:rsid w:val="0069580E"/>
    <w:rsid w:val="00695929"/>
    <w:rsid w:val="00695955"/>
    <w:rsid w:val="006968CA"/>
    <w:rsid w:val="006978DA"/>
    <w:rsid w:val="006A1582"/>
    <w:rsid w:val="006A2298"/>
    <w:rsid w:val="006A2815"/>
    <w:rsid w:val="006A2C93"/>
    <w:rsid w:val="006A2CCE"/>
    <w:rsid w:val="006A3927"/>
    <w:rsid w:val="006A3FE7"/>
    <w:rsid w:val="006A4521"/>
    <w:rsid w:val="006A4E38"/>
    <w:rsid w:val="006A51D6"/>
    <w:rsid w:val="006A581C"/>
    <w:rsid w:val="006A79F6"/>
    <w:rsid w:val="006A7A99"/>
    <w:rsid w:val="006A7F57"/>
    <w:rsid w:val="006B0201"/>
    <w:rsid w:val="006B03D7"/>
    <w:rsid w:val="006B1155"/>
    <w:rsid w:val="006B13A1"/>
    <w:rsid w:val="006B1ABB"/>
    <w:rsid w:val="006B1D4A"/>
    <w:rsid w:val="006B1D97"/>
    <w:rsid w:val="006B2B1E"/>
    <w:rsid w:val="006B2CCD"/>
    <w:rsid w:val="006B304B"/>
    <w:rsid w:val="006B3BB8"/>
    <w:rsid w:val="006B419E"/>
    <w:rsid w:val="006B4702"/>
    <w:rsid w:val="006B5340"/>
    <w:rsid w:val="006B5EFB"/>
    <w:rsid w:val="006B6848"/>
    <w:rsid w:val="006B6A2C"/>
    <w:rsid w:val="006C072F"/>
    <w:rsid w:val="006C099F"/>
    <w:rsid w:val="006C1669"/>
    <w:rsid w:val="006C1745"/>
    <w:rsid w:val="006C17B1"/>
    <w:rsid w:val="006C1A50"/>
    <w:rsid w:val="006C1B9C"/>
    <w:rsid w:val="006C2C9F"/>
    <w:rsid w:val="006C3385"/>
    <w:rsid w:val="006C382C"/>
    <w:rsid w:val="006C3F64"/>
    <w:rsid w:val="006C5911"/>
    <w:rsid w:val="006C60D2"/>
    <w:rsid w:val="006C6983"/>
    <w:rsid w:val="006C7257"/>
    <w:rsid w:val="006C7777"/>
    <w:rsid w:val="006C7B70"/>
    <w:rsid w:val="006C7D7B"/>
    <w:rsid w:val="006D0291"/>
    <w:rsid w:val="006D03D4"/>
    <w:rsid w:val="006D05C8"/>
    <w:rsid w:val="006D0607"/>
    <w:rsid w:val="006D0AD5"/>
    <w:rsid w:val="006D0BEA"/>
    <w:rsid w:val="006D112C"/>
    <w:rsid w:val="006D15A1"/>
    <w:rsid w:val="006D1851"/>
    <w:rsid w:val="006D1E84"/>
    <w:rsid w:val="006D20E0"/>
    <w:rsid w:val="006D29D3"/>
    <w:rsid w:val="006D2E38"/>
    <w:rsid w:val="006D3084"/>
    <w:rsid w:val="006D5020"/>
    <w:rsid w:val="006D517F"/>
    <w:rsid w:val="006D6A87"/>
    <w:rsid w:val="006D7B56"/>
    <w:rsid w:val="006E0180"/>
    <w:rsid w:val="006E0209"/>
    <w:rsid w:val="006E12C2"/>
    <w:rsid w:val="006E144D"/>
    <w:rsid w:val="006E27AA"/>
    <w:rsid w:val="006E295F"/>
    <w:rsid w:val="006E35AB"/>
    <w:rsid w:val="006E369E"/>
    <w:rsid w:val="006E3C63"/>
    <w:rsid w:val="006E4A0F"/>
    <w:rsid w:val="006E5036"/>
    <w:rsid w:val="006E522B"/>
    <w:rsid w:val="006E55B5"/>
    <w:rsid w:val="006E60BF"/>
    <w:rsid w:val="006E6219"/>
    <w:rsid w:val="006E67D8"/>
    <w:rsid w:val="006E67E7"/>
    <w:rsid w:val="006E68C0"/>
    <w:rsid w:val="006E6EA5"/>
    <w:rsid w:val="006E737C"/>
    <w:rsid w:val="006E7CC3"/>
    <w:rsid w:val="006F03F5"/>
    <w:rsid w:val="006F142B"/>
    <w:rsid w:val="006F1AC7"/>
    <w:rsid w:val="006F2817"/>
    <w:rsid w:val="006F2CB0"/>
    <w:rsid w:val="006F379C"/>
    <w:rsid w:val="006F434B"/>
    <w:rsid w:val="006F512A"/>
    <w:rsid w:val="006F5565"/>
    <w:rsid w:val="006F5931"/>
    <w:rsid w:val="006F6E6C"/>
    <w:rsid w:val="006F7BD3"/>
    <w:rsid w:val="00700227"/>
    <w:rsid w:val="00700440"/>
    <w:rsid w:val="0070089C"/>
    <w:rsid w:val="0070099B"/>
    <w:rsid w:val="00700FA8"/>
    <w:rsid w:val="00701394"/>
    <w:rsid w:val="00701E78"/>
    <w:rsid w:val="0070204C"/>
    <w:rsid w:val="00702A41"/>
    <w:rsid w:val="00703173"/>
    <w:rsid w:val="00703401"/>
    <w:rsid w:val="00703E88"/>
    <w:rsid w:val="00704637"/>
    <w:rsid w:val="0070469D"/>
    <w:rsid w:val="007048E3"/>
    <w:rsid w:val="00705AA7"/>
    <w:rsid w:val="00705FF6"/>
    <w:rsid w:val="007063F9"/>
    <w:rsid w:val="0070744B"/>
    <w:rsid w:val="00707666"/>
    <w:rsid w:val="007076CE"/>
    <w:rsid w:val="0071030C"/>
    <w:rsid w:val="007106B5"/>
    <w:rsid w:val="00710F03"/>
    <w:rsid w:val="00711BE4"/>
    <w:rsid w:val="00712754"/>
    <w:rsid w:val="007132C7"/>
    <w:rsid w:val="0071492B"/>
    <w:rsid w:val="007150AB"/>
    <w:rsid w:val="00715CE1"/>
    <w:rsid w:val="00716650"/>
    <w:rsid w:val="007166CA"/>
    <w:rsid w:val="00716B1A"/>
    <w:rsid w:val="00716F7E"/>
    <w:rsid w:val="007175B6"/>
    <w:rsid w:val="00717A31"/>
    <w:rsid w:val="00720129"/>
    <w:rsid w:val="00720A30"/>
    <w:rsid w:val="0072118E"/>
    <w:rsid w:val="00721493"/>
    <w:rsid w:val="00721502"/>
    <w:rsid w:val="007218FE"/>
    <w:rsid w:val="00721E2E"/>
    <w:rsid w:val="007224BB"/>
    <w:rsid w:val="007232D4"/>
    <w:rsid w:val="00725282"/>
    <w:rsid w:val="00725A06"/>
    <w:rsid w:val="00725B37"/>
    <w:rsid w:val="00725BD6"/>
    <w:rsid w:val="0072650D"/>
    <w:rsid w:val="00726B80"/>
    <w:rsid w:val="00726D23"/>
    <w:rsid w:val="00726FA2"/>
    <w:rsid w:val="007275DC"/>
    <w:rsid w:val="00730084"/>
    <w:rsid w:val="00730479"/>
    <w:rsid w:val="00730553"/>
    <w:rsid w:val="00730CA6"/>
    <w:rsid w:val="00731F2B"/>
    <w:rsid w:val="00731F42"/>
    <w:rsid w:val="00732638"/>
    <w:rsid w:val="00732811"/>
    <w:rsid w:val="0073282D"/>
    <w:rsid w:val="00732AE8"/>
    <w:rsid w:val="00733E6F"/>
    <w:rsid w:val="00734419"/>
    <w:rsid w:val="0073462C"/>
    <w:rsid w:val="00734C74"/>
    <w:rsid w:val="00735C1C"/>
    <w:rsid w:val="007365DA"/>
    <w:rsid w:val="0073682B"/>
    <w:rsid w:val="00736B9B"/>
    <w:rsid w:val="00736F5C"/>
    <w:rsid w:val="007376C3"/>
    <w:rsid w:val="007378AD"/>
    <w:rsid w:val="00737D8F"/>
    <w:rsid w:val="00737E61"/>
    <w:rsid w:val="0074071C"/>
    <w:rsid w:val="00741C65"/>
    <w:rsid w:val="00742073"/>
    <w:rsid w:val="00742378"/>
    <w:rsid w:val="00742AEC"/>
    <w:rsid w:val="007434CC"/>
    <w:rsid w:val="007435C7"/>
    <w:rsid w:val="007436BC"/>
    <w:rsid w:val="007439E9"/>
    <w:rsid w:val="007440DC"/>
    <w:rsid w:val="00745193"/>
    <w:rsid w:val="00746020"/>
    <w:rsid w:val="00746574"/>
    <w:rsid w:val="007508DA"/>
    <w:rsid w:val="00751A23"/>
    <w:rsid w:val="00752A9A"/>
    <w:rsid w:val="0075302D"/>
    <w:rsid w:val="007537F7"/>
    <w:rsid w:val="00753E87"/>
    <w:rsid w:val="00753FFF"/>
    <w:rsid w:val="007547F8"/>
    <w:rsid w:val="00755AC2"/>
    <w:rsid w:val="00755F4E"/>
    <w:rsid w:val="0075644E"/>
    <w:rsid w:val="0075685E"/>
    <w:rsid w:val="00757190"/>
    <w:rsid w:val="00760BB0"/>
    <w:rsid w:val="00760C32"/>
    <w:rsid w:val="00760F41"/>
    <w:rsid w:val="0076109D"/>
    <w:rsid w:val="007610DE"/>
    <w:rsid w:val="00761C24"/>
    <w:rsid w:val="00761DE3"/>
    <w:rsid w:val="00763446"/>
    <w:rsid w:val="00763D52"/>
    <w:rsid w:val="0076416F"/>
    <w:rsid w:val="007652AB"/>
    <w:rsid w:val="00765979"/>
    <w:rsid w:val="00765ED0"/>
    <w:rsid w:val="00766052"/>
    <w:rsid w:val="0076688A"/>
    <w:rsid w:val="00766910"/>
    <w:rsid w:val="00766A16"/>
    <w:rsid w:val="007674A7"/>
    <w:rsid w:val="00767545"/>
    <w:rsid w:val="007705B3"/>
    <w:rsid w:val="00770D1C"/>
    <w:rsid w:val="00771DA8"/>
    <w:rsid w:val="007721EA"/>
    <w:rsid w:val="007729E4"/>
    <w:rsid w:val="00772AC8"/>
    <w:rsid w:val="00773276"/>
    <w:rsid w:val="00773319"/>
    <w:rsid w:val="007738D2"/>
    <w:rsid w:val="00773946"/>
    <w:rsid w:val="00773EB3"/>
    <w:rsid w:val="007745F5"/>
    <w:rsid w:val="007750A3"/>
    <w:rsid w:val="0077534B"/>
    <w:rsid w:val="0077581E"/>
    <w:rsid w:val="007758B2"/>
    <w:rsid w:val="00775E24"/>
    <w:rsid w:val="00776CA2"/>
    <w:rsid w:val="0077701B"/>
    <w:rsid w:val="007771F1"/>
    <w:rsid w:val="0077755F"/>
    <w:rsid w:val="0078035A"/>
    <w:rsid w:val="00781388"/>
    <w:rsid w:val="0078154E"/>
    <w:rsid w:val="00782617"/>
    <w:rsid w:val="00782705"/>
    <w:rsid w:val="00783170"/>
    <w:rsid w:val="007836C1"/>
    <w:rsid w:val="00784635"/>
    <w:rsid w:val="007866E2"/>
    <w:rsid w:val="00786708"/>
    <w:rsid w:val="00786C60"/>
    <w:rsid w:val="00790344"/>
    <w:rsid w:val="00790F49"/>
    <w:rsid w:val="00791B06"/>
    <w:rsid w:val="0079233E"/>
    <w:rsid w:val="00792758"/>
    <w:rsid w:val="00792C9A"/>
    <w:rsid w:val="00792DF5"/>
    <w:rsid w:val="00794204"/>
    <w:rsid w:val="00794B5B"/>
    <w:rsid w:val="00794C3F"/>
    <w:rsid w:val="007952E6"/>
    <w:rsid w:val="00795909"/>
    <w:rsid w:val="00796E7A"/>
    <w:rsid w:val="007970AF"/>
    <w:rsid w:val="007974A1"/>
    <w:rsid w:val="007975D2"/>
    <w:rsid w:val="007977C0"/>
    <w:rsid w:val="007978DA"/>
    <w:rsid w:val="00797E40"/>
    <w:rsid w:val="007A06FE"/>
    <w:rsid w:val="007A0B02"/>
    <w:rsid w:val="007A1735"/>
    <w:rsid w:val="007A179A"/>
    <w:rsid w:val="007A1963"/>
    <w:rsid w:val="007A1B17"/>
    <w:rsid w:val="007A3FCB"/>
    <w:rsid w:val="007A4637"/>
    <w:rsid w:val="007A48FB"/>
    <w:rsid w:val="007A5810"/>
    <w:rsid w:val="007A5C0B"/>
    <w:rsid w:val="007A5D05"/>
    <w:rsid w:val="007A6B70"/>
    <w:rsid w:val="007A70D5"/>
    <w:rsid w:val="007A713B"/>
    <w:rsid w:val="007A7354"/>
    <w:rsid w:val="007B0B46"/>
    <w:rsid w:val="007B0CC4"/>
    <w:rsid w:val="007B0EAA"/>
    <w:rsid w:val="007B1189"/>
    <w:rsid w:val="007B126A"/>
    <w:rsid w:val="007B12CB"/>
    <w:rsid w:val="007B2090"/>
    <w:rsid w:val="007B2363"/>
    <w:rsid w:val="007B3004"/>
    <w:rsid w:val="007B3B9E"/>
    <w:rsid w:val="007B3D47"/>
    <w:rsid w:val="007B4DA2"/>
    <w:rsid w:val="007B7776"/>
    <w:rsid w:val="007C0A3D"/>
    <w:rsid w:val="007C0F3C"/>
    <w:rsid w:val="007C1CC8"/>
    <w:rsid w:val="007C1D20"/>
    <w:rsid w:val="007C238C"/>
    <w:rsid w:val="007C25DA"/>
    <w:rsid w:val="007C3007"/>
    <w:rsid w:val="007C363F"/>
    <w:rsid w:val="007C36FF"/>
    <w:rsid w:val="007C3BD8"/>
    <w:rsid w:val="007C40F6"/>
    <w:rsid w:val="007C41C0"/>
    <w:rsid w:val="007C53A8"/>
    <w:rsid w:val="007C53CF"/>
    <w:rsid w:val="007C564B"/>
    <w:rsid w:val="007C57E1"/>
    <w:rsid w:val="007C5FBC"/>
    <w:rsid w:val="007C6C4D"/>
    <w:rsid w:val="007C7855"/>
    <w:rsid w:val="007D0281"/>
    <w:rsid w:val="007D0ABB"/>
    <w:rsid w:val="007D136C"/>
    <w:rsid w:val="007D13E9"/>
    <w:rsid w:val="007D1655"/>
    <w:rsid w:val="007D17EA"/>
    <w:rsid w:val="007D2556"/>
    <w:rsid w:val="007D2AD6"/>
    <w:rsid w:val="007D30BA"/>
    <w:rsid w:val="007D3538"/>
    <w:rsid w:val="007D408F"/>
    <w:rsid w:val="007D49D2"/>
    <w:rsid w:val="007D4BE0"/>
    <w:rsid w:val="007D4EC5"/>
    <w:rsid w:val="007D5920"/>
    <w:rsid w:val="007D5F88"/>
    <w:rsid w:val="007D63B9"/>
    <w:rsid w:val="007D729E"/>
    <w:rsid w:val="007E135B"/>
    <w:rsid w:val="007E17A2"/>
    <w:rsid w:val="007E1E14"/>
    <w:rsid w:val="007E2355"/>
    <w:rsid w:val="007E2A3A"/>
    <w:rsid w:val="007E2C32"/>
    <w:rsid w:val="007E2C53"/>
    <w:rsid w:val="007E30EF"/>
    <w:rsid w:val="007E3531"/>
    <w:rsid w:val="007E3E7A"/>
    <w:rsid w:val="007E4AB4"/>
    <w:rsid w:val="007E5134"/>
    <w:rsid w:val="007E52EB"/>
    <w:rsid w:val="007E71D3"/>
    <w:rsid w:val="007E7230"/>
    <w:rsid w:val="007E7282"/>
    <w:rsid w:val="007F07A4"/>
    <w:rsid w:val="007F164B"/>
    <w:rsid w:val="007F1659"/>
    <w:rsid w:val="007F1D52"/>
    <w:rsid w:val="007F2350"/>
    <w:rsid w:val="007F26DB"/>
    <w:rsid w:val="007F27B0"/>
    <w:rsid w:val="007F29D7"/>
    <w:rsid w:val="007F29E8"/>
    <w:rsid w:val="007F2B02"/>
    <w:rsid w:val="007F2CFC"/>
    <w:rsid w:val="007F3307"/>
    <w:rsid w:val="007F34F6"/>
    <w:rsid w:val="007F3651"/>
    <w:rsid w:val="007F37ED"/>
    <w:rsid w:val="007F3E10"/>
    <w:rsid w:val="007F46DD"/>
    <w:rsid w:val="007F531B"/>
    <w:rsid w:val="007F5943"/>
    <w:rsid w:val="007F617B"/>
    <w:rsid w:val="007F61B0"/>
    <w:rsid w:val="007F62CE"/>
    <w:rsid w:val="007F6318"/>
    <w:rsid w:val="007F67B2"/>
    <w:rsid w:val="007F6C7C"/>
    <w:rsid w:val="007F6FBA"/>
    <w:rsid w:val="00800194"/>
    <w:rsid w:val="008007EE"/>
    <w:rsid w:val="00801135"/>
    <w:rsid w:val="008018D3"/>
    <w:rsid w:val="00801E8F"/>
    <w:rsid w:val="00801F17"/>
    <w:rsid w:val="00803214"/>
    <w:rsid w:val="008038CC"/>
    <w:rsid w:val="00803FBF"/>
    <w:rsid w:val="0080449E"/>
    <w:rsid w:val="00804CBC"/>
    <w:rsid w:val="00805693"/>
    <w:rsid w:val="00805C1F"/>
    <w:rsid w:val="00805F67"/>
    <w:rsid w:val="00806417"/>
    <w:rsid w:val="00806E23"/>
    <w:rsid w:val="00807335"/>
    <w:rsid w:val="0081037F"/>
    <w:rsid w:val="008103F5"/>
    <w:rsid w:val="008107CD"/>
    <w:rsid w:val="00810C8F"/>
    <w:rsid w:val="00810DE1"/>
    <w:rsid w:val="0081179B"/>
    <w:rsid w:val="00811860"/>
    <w:rsid w:val="0081188E"/>
    <w:rsid w:val="008119C8"/>
    <w:rsid w:val="00811ABF"/>
    <w:rsid w:val="0081229C"/>
    <w:rsid w:val="00812368"/>
    <w:rsid w:val="00812C37"/>
    <w:rsid w:val="00813183"/>
    <w:rsid w:val="00813649"/>
    <w:rsid w:val="00813F7B"/>
    <w:rsid w:val="00814070"/>
    <w:rsid w:val="00815075"/>
    <w:rsid w:val="00815B65"/>
    <w:rsid w:val="00815E85"/>
    <w:rsid w:val="00816629"/>
    <w:rsid w:val="00816CF7"/>
    <w:rsid w:val="0081725B"/>
    <w:rsid w:val="0081740D"/>
    <w:rsid w:val="008179A6"/>
    <w:rsid w:val="00820A92"/>
    <w:rsid w:val="00820AE4"/>
    <w:rsid w:val="00820B56"/>
    <w:rsid w:val="008210FA"/>
    <w:rsid w:val="00821B3D"/>
    <w:rsid w:val="00821E49"/>
    <w:rsid w:val="00822B5B"/>
    <w:rsid w:val="00823257"/>
    <w:rsid w:val="008237B5"/>
    <w:rsid w:val="008237DE"/>
    <w:rsid w:val="00824712"/>
    <w:rsid w:val="00824735"/>
    <w:rsid w:val="0082498C"/>
    <w:rsid w:val="00824BA1"/>
    <w:rsid w:val="00825236"/>
    <w:rsid w:val="00825819"/>
    <w:rsid w:val="00826A16"/>
    <w:rsid w:val="0082703C"/>
    <w:rsid w:val="00830142"/>
    <w:rsid w:val="0083035E"/>
    <w:rsid w:val="0083066B"/>
    <w:rsid w:val="00830D9D"/>
    <w:rsid w:val="00830EE5"/>
    <w:rsid w:val="00831153"/>
    <w:rsid w:val="008311D0"/>
    <w:rsid w:val="0083160B"/>
    <w:rsid w:val="00833279"/>
    <w:rsid w:val="0083343C"/>
    <w:rsid w:val="00833C5F"/>
    <w:rsid w:val="00833E53"/>
    <w:rsid w:val="008347C6"/>
    <w:rsid w:val="008350C6"/>
    <w:rsid w:val="00835B1F"/>
    <w:rsid w:val="008366E0"/>
    <w:rsid w:val="00836728"/>
    <w:rsid w:val="008367BB"/>
    <w:rsid w:val="00836CE8"/>
    <w:rsid w:val="008370C9"/>
    <w:rsid w:val="00837751"/>
    <w:rsid w:val="00837EA9"/>
    <w:rsid w:val="00840263"/>
    <w:rsid w:val="00840D3C"/>
    <w:rsid w:val="00841087"/>
    <w:rsid w:val="00841365"/>
    <w:rsid w:val="0084142C"/>
    <w:rsid w:val="008419D2"/>
    <w:rsid w:val="00841A6A"/>
    <w:rsid w:val="00841C28"/>
    <w:rsid w:val="008426DC"/>
    <w:rsid w:val="00842E77"/>
    <w:rsid w:val="0084360F"/>
    <w:rsid w:val="00844058"/>
    <w:rsid w:val="00844157"/>
    <w:rsid w:val="008444CB"/>
    <w:rsid w:val="008450FA"/>
    <w:rsid w:val="008451E3"/>
    <w:rsid w:val="00845BB5"/>
    <w:rsid w:val="00846FB8"/>
    <w:rsid w:val="008471BE"/>
    <w:rsid w:val="008474FF"/>
    <w:rsid w:val="00847507"/>
    <w:rsid w:val="008475EF"/>
    <w:rsid w:val="00847DF9"/>
    <w:rsid w:val="008500A5"/>
    <w:rsid w:val="00850618"/>
    <w:rsid w:val="00850F95"/>
    <w:rsid w:val="00851876"/>
    <w:rsid w:val="008519DE"/>
    <w:rsid w:val="00851BDE"/>
    <w:rsid w:val="00851D48"/>
    <w:rsid w:val="00852006"/>
    <w:rsid w:val="0085260C"/>
    <w:rsid w:val="00852A6D"/>
    <w:rsid w:val="00853149"/>
    <w:rsid w:val="00853204"/>
    <w:rsid w:val="008541B4"/>
    <w:rsid w:val="008545B3"/>
    <w:rsid w:val="00854CAB"/>
    <w:rsid w:val="00856879"/>
    <w:rsid w:val="00856B37"/>
    <w:rsid w:val="00856F53"/>
    <w:rsid w:val="00857CCB"/>
    <w:rsid w:val="00857DF8"/>
    <w:rsid w:val="00860050"/>
    <w:rsid w:val="0086035F"/>
    <w:rsid w:val="00860483"/>
    <w:rsid w:val="00861061"/>
    <w:rsid w:val="0086122F"/>
    <w:rsid w:val="0086177C"/>
    <w:rsid w:val="00861830"/>
    <w:rsid w:val="0086193E"/>
    <w:rsid w:val="008625F0"/>
    <w:rsid w:val="0086392E"/>
    <w:rsid w:val="00863B57"/>
    <w:rsid w:val="00864294"/>
    <w:rsid w:val="00865356"/>
    <w:rsid w:val="0086666D"/>
    <w:rsid w:val="00866973"/>
    <w:rsid w:val="00866C61"/>
    <w:rsid w:val="008675DD"/>
    <w:rsid w:val="008679F6"/>
    <w:rsid w:val="00867D4B"/>
    <w:rsid w:val="00870047"/>
    <w:rsid w:val="008700E0"/>
    <w:rsid w:val="008708BF"/>
    <w:rsid w:val="00870965"/>
    <w:rsid w:val="00870BDA"/>
    <w:rsid w:val="00870CD8"/>
    <w:rsid w:val="0087220B"/>
    <w:rsid w:val="008724AD"/>
    <w:rsid w:val="00872A12"/>
    <w:rsid w:val="00872BAE"/>
    <w:rsid w:val="0087394F"/>
    <w:rsid w:val="00873A57"/>
    <w:rsid w:val="00873D07"/>
    <w:rsid w:val="00874285"/>
    <w:rsid w:val="00874305"/>
    <w:rsid w:val="00875752"/>
    <w:rsid w:val="00875941"/>
    <w:rsid w:val="008759EA"/>
    <w:rsid w:val="00880542"/>
    <w:rsid w:val="00880630"/>
    <w:rsid w:val="008809FE"/>
    <w:rsid w:val="00880F4E"/>
    <w:rsid w:val="00881947"/>
    <w:rsid w:val="008819B8"/>
    <w:rsid w:val="00882626"/>
    <w:rsid w:val="00882D90"/>
    <w:rsid w:val="00883450"/>
    <w:rsid w:val="00883796"/>
    <w:rsid w:val="0088453B"/>
    <w:rsid w:val="00884CCF"/>
    <w:rsid w:val="0088514D"/>
    <w:rsid w:val="00885326"/>
    <w:rsid w:val="00885649"/>
    <w:rsid w:val="0088567D"/>
    <w:rsid w:val="00886B74"/>
    <w:rsid w:val="0088796D"/>
    <w:rsid w:val="008879CB"/>
    <w:rsid w:val="00890F7A"/>
    <w:rsid w:val="0089169A"/>
    <w:rsid w:val="008919C3"/>
    <w:rsid w:val="00891AD7"/>
    <w:rsid w:val="00891F6D"/>
    <w:rsid w:val="0089221E"/>
    <w:rsid w:val="00892BF8"/>
    <w:rsid w:val="00893413"/>
    <w:rsid w:val="0089394B"/>
    <w:rsid w:val="00893ABB"/>
    <w:rsid w:val="00893FD1"/>
    <w:rsid w:val="00894DF5"/>
    <w:rsid w:val="0089521B"/>
    <w:rsid w:val="0089599D"/>
    <w:rsid w:val="00895D2A"/>
    <w:rsid w:val="00896929"/>
    <w:rsid w:val="0089736A"/>
    <w:rsid w:val="00897A16"/>
    <w:rsid w:val="00897A37"/>
    <w:rsid w:val="00897D20"/>
    <w:rsid w:val="008A0D40"/>
    <w:rsid w:val="008A0D43"/>
    <w:rsid w:val="008A11AD"/>
    <w:rsid w:val="008A1C3C"/>
    <w:rsid w:val="008A2257"/>
    <w:rsid w:val="008A2C72"/>
    <w:rsid w:val="008A3391"/>
    <w:rsid w:val="008A3814"/>
    <w:rsid w:val="008A49B0"/>
    <w:rsid w:val="008A54EA"/>
    <w:rsid w:val="008A60DE"/>
    <w:rsid w:val="008A62D6"/>
    <w:rsid w:val="008A6682"/>
    <w:rsid w:val="008A6CA9"/>
    <w:rsid w:val="008A6CDE"/>
    <w:rsid w:val="008A6F4A"/>
    <w:rsid w:val="008A763E"/>
    <w:rsid w:val="008A7E71"/>
    <w:rsid w:val="008B07BF"/>
    <w:rsid w:val="008B0AAF"/>
    <w:rsid w:val="008B0CBB"/>
    <w:rsid w:val="008B11AA"/>
    <w:rsid w:val="008B16BB"/>
    <w:rsid w:val="008B16DB"/>
    <w:rsid w:val="008B2260"/>
    <w:rsid w:val="008B2622"/>
    <w:rsid w:val="008B2BEA"/>
    <w:rsid w:val="008B2FE7"/>
    <w:rsid w:val="008B30CC"/>
    <w:rsid w:val="008B3A5C"/>
    <w:rsid w:val="008B3C92"/>
    <w:rsid w:val="008B474B"/>
    <w:rsid w:val="008B4C69"/>
    <w:rsid w:val="008B552D"/>
    <w:rsid w:val="008B59AA"/>
    <w:rsid w:val="008B5E42"/>
    <w:rsid w:val="008B5F2F"/>
    <w:rsid w:val="008B677F"/>
    <w:rsid w:val="008B6FB4"/>
    <w:rsid w:val="008B73D8"/>
    <w:rsid w:val="008B7615"/>
    <w:rsid w:val="008B7AEA"/>
    <w:rsid w:val="008B7BB0"/>
    <w:rsid w:val="008C0BDD"/>
    <w:rsid w:val="008C0F1A"/>
    <w:rsid w:val="008C125F"/>
    <w:rsid w:val="008C135F"/>
    <w:rsid w:val="008C1DAB"/>
    <w:rsid w:val="008C2F81"/>
    <w:rsid w:val="008C3347"/>
    <w:rsid w:val="008C3E48"/>
    <w:rsid w:val="008C4D10"/>
    <w:rsid w:val="008C4DCD"/>
    <w:rsid w:val="008C5EB8"/>
    <w:rsid w:val="008C6241"/>
    <w:rsid w:val="008C632B"/>
    <w:rsid w:val="008C63AE"/>
    <w:rsid w:val="008C693A"/>
    <w:rsid w:val="008C6B1E"/>
    <w:rsid w:val="008C78E6"/>
    <w:rsid w:val="008C7AD2"/>
    <w:rsid w:val="008D0040"/>
    <w:rsid w:val="008D035C"/>
    <w:rsid w:val="008D05AC"/>
    <w:rsid w:val="008D0A4B"/>
    <w:rsid w:val="008D0BD1"/>
    <w:rsid w:val="008D0D1F"/>
    <w:rsid w:val="008D0E88"/>
    <w:rsid w:val="008D1848"/>
    <w:rsid w:val="008D1D32"/>
    <w:rsid w:val="008D1F7F"/>
    <w:rsid w:val="008D2319"/>
    <w:rsid w:val="008D2DB8"/>
    <w:rsid w:val="008D39B6"/>
    <w:rsid w:val="008D4621"/>
    <w:rsid w:val="008D4B0A"/>
    <w:rsid w:val="008D4C75"/>
    <w:rsid w:val="008D532F"/>
    <w:rsid w:val="008D67F5"/>
    <w:rsid w:val="008D6A50"/>
    <w:rsid w:val="008D6C3D"/>
    <w:rsid w:val="008D7482"/>
    <w:rsid w:val="008D7688"/>
    <w:rsid w:val="008D7F53"/>
    <w:rsid w:val="008E1DF5"/>
    <w:rsid w:val="008E2336"/>
    <w:rsid w:val="008E2478"/>
    <w:rsid w:val="008E2BF2"/>
    <w:rsid w:val="008E3631"/>
    <w:rsid w:val="008E4111"/>
    <w:rsid w:val="008E41D1"/>
    <w:rsid w:val="008E4FB2"/>
    <w:rsid w:val="008E5167"/>
    <w:rsid w:val="008E5207"/>
    <w:rsid w:val="008E53D7"/>
    <w:rsid w:val="008E5F5E"/>
    <w:rsid w:val="008E5FC7"/>
    <w:rsid w:val="008E6723"/>
    <w:rsid w:val="008E67F4"/>
    <w:rsid w:val="008E6EB8"/>
    <w:rsid w:val="008E7151"/>
    <w:rsid w:val="008E7FC2"/>
    <w:rsid w:val="008F0175"/>
    <w:rsid w:val="008F0486"/>
    <w:rsid w:val="008F13D1"/>
    <w:rsid w:val="008F1837"/>
    <w:rsid w:val="008F20FE"/>
    <w:rsid w:val="008F2264"/>
    <w:rsid w:val="008F374B"/>
    <w:rsid w:val="008F3ABD"/>
    <w:rsid w:val="008F3D2E"/>
    <w:rsid w:val="008F4AA8"/>
    <w:rsid w:val="008F4F9B"/>
    <w:rsid w:val="008F5224"/>
    <w:rsid w:val="008F6810"/>
    <w:rsid w:val="008F738B"/>
    <w:rsid w:val="009001EB"/>
    <w:rsid w:val="00900265"/>
    <w:rsid w:val="00900CF6"/>
    <w:rsid w:val="00900D00"/>
    <w:rsid w:val="009012D2"/>
    <w:rsid w:val="009019D7"/>
    <w:rsid w:val="00902A53"/>
    <w:rsid w:val="00903360"/>
    <w:rsid w:val="009036F8"/>
    <w:rsid w:val="00904150"/>
    <w:rsid w:val="0090450D"/>
    <w:rsid w:val="009047AD"/>
    <w:rsid w:val="00904A44"/>
    <w:rsid w:val="00904AD9"/>
    <w:rsid w:val="00905066"/>
    <w:rsid w:val="00905AE6"/>
    <w:rsid w:val="0090685A"/>
    <w:rsid w:val="009074FE"/>
    <w:rsid w:val="0090783B"/>
    <w:rsid w:val="00911466"/>
    <w:rsid w:val="00911C2B"/>
    <w:rsid w:val="00911DF2"/>
    <w:rsid w:val="00911EA5"/>
    <w:rsid w:val="0091201A"/>
    <w:rsid w:val="00912400"/>
    <w:rsid w:val="00912505"/>
    <w:rsid w:val="00912AA4"/>
    <w:rsid w:val="00912AA9"/>
    <w:rsid w:val="009135B1"/>
    <w:rsid w:val="00913CA6"/>
    <w:rsid w:val="009151E3"/>
    <w:rsid w:val="009158B7"/>
    <w:rsid w:val="00915A64"/>
    <w:rsid w:val="00917069"/>
    <w:rsid w:val="00917088"/>
    <w:rsid w:val="00917209"/>
    <w:rsid w:val="00917258"/>
    <w:rsid w:val="009175A0"/>
    <w:rsid w:val="009175CF"/>
    <w:rsid w:val="009200A5"/>
    <w:rsid w:val="00920E2B"/>
    <w:rsid w:val="00920EB8"/>
    <w:rsid w:val="00921081"/>
    <w:rsid w:val="00921A8E"/>
    <w:rsid w:val="00921EF5"/>
    <w:rsid w:val="00922542"/>
    <w:rsid w:val="0092283C"/>
    <w:rsid w:val="00922993"/>
    <w:rsid w:val="009230E1"/>
    <w:rsid w:val="0092314B"/>
    <w:rsid w:val="00923218"/>
    <w:rsid w:val="00923DA2"/>
    <w:rsid w:val="00925002"/>
    <w:rsid w:val="00925DEE"/>
    <w:rsid w:val="00926A76"/>
    <w:rsid w:val="00926AF9"/>
    <w:rsid w:val="009270B6"/>
    <w:rsid w:val="00927F77"/>
    <w:rsid w:val="00930C1D"/>
    <w:rsid w:val="009311A6"/>
    <w:rsid w:val="0093293C"/>
    <w:rsid w:val="0093385F"/>
    <w:rsid w:val="009351F6"/>
    <w:rsid w:val="00935262"/>
    <w:rsid w:val="009358D4"/>
    <w:rsid w:val="0093593F"/>
    <w:rsid w:val="00935CE7"/>
    <w:rsid w:val="00936394"/>
    <w:rsid w:val="00936A33"/>
    <w:rsid w:val="00936AD8"/>
    <w:rsid w:val="0093799F"/>
    <w:rsid w:val="0094127A"/>
    <w:rsid w:val="00941902"/>
    <w:rsid w:val="0094190E"/>
    <w:rsid w:val="00941C14"/>
    <w:rsid w:val="00941DB3"/>
    <w:rsid w:val="00942E69"/>
    <w:rsid w:val="00944000"/>
    <w:rsid w:val="00945658"/>
    <w:rsid w:val="00945984"/>
    <w:rsid w:val="00945B4E"/>
    <w:rsid w:val="00946604"/>
    <w:rsid w:val="00946CB4"/>
    <w:rsid w:val="00946E9D"/>
    <w:rsid w:val="00947E11"/>
    <w:rsid w:val="00950708"/>
    <w:rsid w:val="00950715"/>
    <w:rsid w:val="009510E5"/>
    <w:rsid w:val="009512FF"/>
    <w:rsid w:val="009515F9"/>
    <w:rsid w:val="00952162"/>
    <w:rsid w:val="009531A2"/>
    <w:rsid w:val="00953692"/>
    <w:rsid w:val="00953812"/>
    <w:rsid w:val="00953A5B"/>
    <w:rsid w:val="00954BFA"/>
    <w:rsid w:val="00955485"/>
    <w:rsid w:val="00955609"/>
    <w:rsid w:val="009559D2"/>
    <w:rsid w:val="00955A84"/>
    <w:rsid w:val="00955B7B"/>
    <w:rsid w:val="00955F97"/>
    <w:rsid w:val="00956010"/>
    <w:rsid w:val="009561F1"/>
    <w:rsid w:val="009604F3"/>
    <w:rsid w:val="009606FA"/>
    <w:rsid w:val="00960D70"/>
    <w:rsid w:val="009616AC"/>
    <w:rsid w:val="009631A9"/>
    <w:rsid w:val="00963799"/>
    <w:rsid w:val="00963820"/>
    <w:rsid w:val="009640AE"/>
    <w:rsid w:val="0096461F"/>
    <w:rsid w:val="00964D3C"/>
    <w:rsid w:val="009652C1"/>
    <w:rsid w:val="009654D5"/>
    <w:rsid w:val="00965A2C"/>
    <w:rsid w:val="00965B54"/>
    <w:rsid w:val="00965DFB"/>
    <w:rsid w:val="00965E74"/>
    <w:rsid w:val="0096636C"/>
    <w:rsid w:val="009666BF"/>
    <w:rsid w:val="00966C06"/>
    <w:rsid w:val="00967977"/>
    <w:rsid w:val="009703CD"/>
    <w:rsid w:val="00970486"/>
    <w:rsid w:val="00971299"/>
    <w:rsid w:val="009715D2"/>
    <w:rsid w:val="00971673"/>
    <w:rsid w:val="00971EA0"/>
    <w:rsid w:val="00971F76"/>
    <w:rsid w:val="009727A4"/>
    <w:rsid w:val="00972B7A"/>
    <w:rsid w:val="00972BF6"/>
    <w:rsid w:val="00972E1D"/>
    <w:rsid w:val="009732E6"/>
    <w:rsid w:val="009737BD"/>
    <w:rsid w:val="0097391F"/>
    <w:rsid w:val="00973A0F"/>
    <w:rsid w:val="009743B2"/>
    <w:rsid w:val="00974519"/>
    <w:rsid w:val="009747B5"/>
    <w:rsid w:val="00974C16"/>
    <w:rsid w:val="00974CCF"/>
    <w:rsid w:val="00974E6F"/>
    <w:rsid w:val="00975460"/>
    <w:rsid w:val="00975644"/>
    <w:rsid w:val="00975801"/>
    <w:rsid w:val="00975BFE"/>
    <w:rsid w:val="00976453"/>
    <w:rsid w:val="00977446"/>
    <w:rsid w:val="00980D3E"/>
    <w:rsid w:val="00980F46"/>
    <w:rsid w:val="009818DC"/>
    <w:rsid w:val="00981AD7"/>
    <w:rsid w:val="00981E11"/>
    <w:rsid w:val="00982822"/>
    <w:rsid w:val="00983894"/>
    <w:rsid w:val="00983B67"/>
    <w:rsid w:val="00983C94"/>
    <w:rsid w:val="00983F44"/>
    <w:rsid w:val="009850BF"/>
    <w:rsid w:val="0098667D"/>
    <w:rsid w:val="00986886"/>
    <w:rsid w:val="009874E9"/>
    <w:rsid w:val="00987786"/>
    <w:rsid w:val="00987854"/>
    <w:rsid w:val="009879A3"/>
    <w:rsid w:val="009879D4"/>
    <w:rsid w:val="00987FF3"/>
    <w:rsid w:val="00990003"/>
    <w:rsid w:val="00990C37"/>
    <w:rsid w:val="00991C9E"/>
    <w:rsid w:val="00992449"/>
    <w:rsid w:val="009924D0"/>
    <w:rsid w:val="00992BFF"/>
    <w:rsid w:val="009947F2"/>
    <w:rsid w:val="0099514E"/>
    <w:rsid w:val="009955D9"/>
    <w:rsid w:val="00995695"/>
    <w:rsid w:val="0099694A"/>
    <w:rsid w:val="009A0DFD"/>
    <w:rsid w:val="009A1839"/>
    <w:rsid w:val="009A1AA0"/>
    <w:rsid w:val="009A2667"/>
    <w:rsid w:val="009A27CF"/>
    <w:rsid w:val="009A3410"/>
    <w:rsid w:val="009A3BF9"/>
    <w:rsid w:val="009A3C74"/>
    <w:rsid w:val="009A4F16"/>
    <w:rsid w:val="009A6680"/>
    <w:rsid w:val="009A70E4"/>
    <w:rsid w:val="009A7124"/>
    <w:rsid w:val="009A71C9"/>
    <w:rsid w:val="009A7F80"/>
    <w:rsid w:val="009B0798"/>
    <w:rsid w:val="009B0A75"/>
    <w:rsid w:val="009B1FB4"/>
    <w:rsid w:val="009B21B3"/>
    <w:rsid w:val="009B36B8"/>
    <w:rsid w:val="009B3D86"/>
    <w:rsid w:val="009B41BC"/>
    <w:rsid w:val="009B4428"/>
    <w:rsid w:val="009B6517"/>
    <w:rsid w:val="009B6A77"/>
    <w:rsid w:val="009B74B0"/>
    <w:rsid w:val="009B7BAF"/>
    <w:rsid w:val="009C0C78"/>
    <w:rsid w:val="009C0E55"/>
    <w:rsid w:val="009C10BC"/>
    <w:rsid w:val="009C1DB3"/>
    <w:rsid w:val="009C1DFD"/>
    <w:rsid w:val="009C209D"/>
    <w:rsid w:val="009C267D"/>
    <w:rsid w:val="009C33A0"/>
    <w:rsid w:val="009C362D"/>
    <w:rsid w:val="009C4015"/>
    <w:rsid w:val="009C40C7"/>
    <w:rsid w:val="009C40F0"/>
    <w:rsid w:val="009C4F01"/>
    <w:rsid w:val="009C5D7E"/>
    <w:rsid w:val="009C65C6"/>
    <w:rsid w:val="009C67AB"/>
    <w:rsid w:val="009C6ECB"/>
    <w:rsid w:val="009C71B8"/>
    <w:rsid w:val="009D0302"/>
    <w:rsid w:val="009D0FE6"/>
    <w:rsid w:val="009D2B25"/>
    <w:rsid w:val="009D2DAE"/>
    <w:rsid w:val="009D3111"/>
    <w:rsid w:val="009D3A2D"/>
    <w:rsid w:val="009D3A47"/>
    <w:rsid w:val="009D3BB1"/>
    <w:rsid w:val="009D3BC1"/>
    <w:rsid w:val="009D3C48"/>
    <w:rsid w:val="009D4261"/>
    <w:rsid w:val="009D4ACC"/>
    <w:rsid w:val="009D5301"/>
    <w:rsid w:val="009D59D9"/>
    <w:rsid w:val="009D5A48"/>
    <w:rsid w:val="009D6808"/>
    <w:rsid w:val="009D6E94"/>
    <w:rsid w:val="009D7C67"/>
    <w:rsid w:val="009E0D44"/>
    <w:rsid w:val="009E13D4"/>
    <w:rsid w:val="009E1792"/>
    <w:rsid w:val="009E1CDC"/>
    <w:rsid w:val="009E209B"/>
    <w:rsid w:val="009E35F1"/>
    <w:rsid w:val="009E3EA1"/>
    <w:rsid w:val="009E447E"/>
    <w:rsid w:val="009E4A1E"/>
    <w:rsid w:val="009E4B59"/>
    <w:rsid w:val="009E6605"/>
    <w:rsid w:val="009E67D9"/>
    <w:rsid w:val="009E6F58"/>
    <w:rsid w:val="009E74A9"/>
    <w:rsid w:val="009E7786"/>
    <w:rsid w:val="009F0E6C"/>
    <w:rsid w:val="009F0F69"/>
    <w:rsid w:val="009F2505"/>
    <w:rsid w:val="009F2929"/>
    <w:rsid w:val="009F29A1"/>
    <w:rsid w:val="009F29FC"/>
    <w:rsid w:val="009F3742"/>
    <w:rsid w:val="009F38E9"/>
    <w:rsid w:val="009F414C"/>
    <w:rsid w:val="009F42FD"/>
    <w:rsid w:val="009F49F5"/>
    <w:rsid w:val="009F4E5C"/>
    <w:rsid w:val="009F50D6"/>
    <w:rsid w:val="009F564C"/>
    <w:rsid w:val="009F6764"/>
    <w:rsid w:val="009F6DD1"/>
    <w:rsid w:val="009F7F57"/>
    <w:rsid w:val="00A00417"/>
    <w:rsid w:val="00A0084D"/>
    <w:rsid w:val="00A00CFE"/>
    <w:rsid w:val="00A019D6"/>
    <w:rsid w:val="00A01B18"/>
    <w:rsid w:val="00A022CA"/>
    <w:rsid w:val="00A02AD6"/>
    <w:rsid w:val="00A03770"/>
    <w:rsid w:val="00A03784"/>
    <w:rsid w:val="00A03C06"/>
    <w:rsid w:val="00A04D3D"/>
    <w:rsid w:val="00A04D70"/>
    <w:rsid w:val="00A05578"/>
    <w:rsid w:val="00A05741"/>
    <w:rsid w:val="00A05935"/>
    <w:rsid w:val="00A059D4"/>
    <w:rsid w:val="00A05B41"/>
    <w:rsid w:val="00A05BD3"/>
    <w:rsid w:val="00A05CA9"/>
    <w:rsid w:val="00A0628B"/>
    <w:rsid w:val="00A0712C"/>
    <w:rsid w:val="00A0729C"/>
    <w:rsid w:val="00A072C1"/>
    <w:rsid w:val="00A10110"/>
    <w:rsid w:val="00A1018D"/>
    <w:rsid w:val="00A105A7"/>
    <w:rsid w:val="00A10B38"/>
    <w:rsid w:val="00A11DE7"/>
    <w:rsid w:val="00A11FB4"/>
    <w:rsid w:val="00A12320"/>
    <w:rsid w:val="00A125E0"/>
    <w:rsid w:val="00A129C2"/>
    <w:rsid w:val="00A12ADF"/>
    <w:rsid w:val="00A131A1"/>
    <w:rsid w:val="00A134AB"/>
    <w:rsid w:val="00A14262"/>
    <w:rsid w:val="00A148C0"/>
    <w:rsid w:val="00A14BFF"/>
    <w:rsid w:val="00A152DA"/>
    <w:rsid w:val="00A153AD"/>
    <w:rsid w:val="00A1545C"/>
    <w:rsid w:val="00A157E0"/>
    <w:rsid w:val="00A15A6C"/>
    <w:rsid w:val="00A16616"/>
    <w:rsid w:val="00A179DB"/>
    <w:rsid w:val="00A17E6A"/>
    <w:rsid w:val="00A20A82"/>
    <w:rsid w:val="00A20D95"/>
    <w:rsid w:val="00A20EF1"/>
    <w:rsid w:val="00A22565"/>
    <w:rsid w:val="00A22E77"/>
    <w:rsid w:val="00A230C7"/>
    <w:rsid w:val="00A23208"/>
    <w:rsid w:val="00A258DB"/>
    <w:rsid w:val="00A25CBC"/>
    <w:rsid w:val="00A25D8C"/>
    <w:rsid w:val="00A25E7B"/>
    <w:rsid w:val="00A269DD"/>
    <w:rsid w:val="00A26ABD"/>
    <w:rsid w:val="00A272BC"/>
    <w:rsid w:val="00A30174"/>
    <w:rsid w:val="00A3038F"/>
    <w:rsid w:val="00A3048F"/>
    <w:rsid w:val="00A304B4"/>
    <w:rsid w:val="00A30857"/>
    <w:rsid w:val="00A30A3E"/>
    <w:rsid w:val="00A30D5D"/>
    <w:rsid w:val="00A31059"/>
    <w:rsid w:val="00A31BAB"/>
    <w:rsid w:val="00A322A0"/>
    <w:rsid w:val="00A324A3"/>
    <w:rsid w:val="00A328CB"/>
    <w:rsid w:val="00A32D3F"/>
    <w:rsid w:val="00A3301F"/>
    <w:rsid w:val="00A33275"/>
    <w:rsid w:val="00A33513"/>
    <w:rsid w:val="00A34054"/>
    <w:rsid w:val="00A346AA"/>
    <w:rsid w:val="00A35766"/>
    <w:rsid w:val="00A360D0"/>
    <w:rsid w:val="00A36A16"/>
    <w:rsid w:val="00A36F0E"/>
    <w:rsid w:val="00A378A9"/>
    <w:rsid w:val="00A40D1C"/>
    <w:rsid w:val="00A40F71"/>
    <w:rsid w:val="00A41E95"/>
    <w:rsid w:val="00A420CD"/>
    <w:rsid w:val="00A429EE"/>
    <w:rsid w:val="00A430B3"/>
    <w:rsid w:val="00A436FA"/>
    <w:rsid w:val="00A45505"/>
    <w:rsid w:val="00A457C2"/>
    <w:rsid w:val="00A45C5A"/>
    <w:rsid w:val="00A46AF7"/>
    <w:rsid w:val="00A47097"/>
    <w:rsid w:val="00A47595"/>
    <w:rsid w:val="00A47741"/>
    <w:rsid w:val="00A479F7"/>
    <w:rsid w:val="00A502DF"/>
    <w:rsid w:val="00A50A3E"/>
    <w:rsid w:val="00A510BA"/>
    <w:rsid w:val="00A5132D"/>
    <w:rsid w:val="00A51714"/>
    <w:rsid w:val="00A52089"/>
    <w:rsid w:val="00A5217D"/>
    <w:rsid w:val="00A525BF"/>
    <w:rsid w:val="00A52D77"/>
    <w:rsid w:val="00A52DA5"/>
    <w:rsid w:val="00A5327A"/>
    <w:rsid w:val="00A5361A"/>
    <w:rsid w:val="00A54059"/>
    <w:rsid w:val="00A54DDD"/>
    <w:rsid w:val="00A54E07"/>
    <w:rsid w:val="00A56192"/>
    <w:rsid w:val="00A5711E"/>
    <w:rsid w:val="00A57F4F"/>
    <w:rsid w:val="00A605B8"/>
    <w:rsid w:val="00A61326"/>
    <w:rsid w:val="00A618AF"/>
    <w:rsid w:val="00A61B48"/>
    <w:rsid w:val="00A61D2B"/>
    <w:rsid w:val="00A61DB9"/>
    <w:rsid w:val="00A646F4"/>
    <w:rsid w:val="00A648AF"/>
    <w:rsid w:val="00A64A1B"/>
    <w:rsid w:val="00A64FEA"/>
    <w:rsid w:val="00A6508C"/>
    <w:rsid w:val="00A65117"/>
    <w:rsid w:val="00A65EAB"/>
    <w:rsid w:val="00A66148"/>
    <w:rsid w:val="00A665EC"/>
    <w:rsid w:val="00A676DB"/>
    <w:rsid w:val="00A67BCA"/>
    <w:rsid w:val="00A701C0"/>
    <w:rsid w:val="00A726C2"/>
    <w:rsid w:val="00A72F1F"/>
    <w:rsid w:val="00A731C7"/>
    <w:rsid w:val="00A73A9D"/>
    <w:rsid w:val="00A740AC"/>
    <w:rsid w:val="00A743B9"/>
    <w:rsid w:val="00A74B35"/>
    <w:rsid w:val="00A7504E"/>
    <w:rsid w:val="00A753FE"/>
    <w:rsid w:val="00A757A0"/>
    <w:rsid w:val="00A75929"/>
    <w:rsid w:val="00A75E05"/>
    <w:rsid w:val="00A75FF8"/>
    <w:rsid w:val="00A76A6D"/>
    <w:rsid w:val="00A76FC3"/>
    <w:rsid w:val="00A77406"/>
    <w:rsid w:val="00A77A57"/>
    <w:rsid w:val="00A802E1"/>
    <w:rsid w:val="00A806EC"/>
    <w:rsid w:val="00A80A89"/>
    <w:rsid w:val="00A8109E"/>
    <w:rsid w:val="00A81181"/>
    <w:rsid w:val="00A81579"/>
    <w:rsid w:val="00A81723"/>
    <w:rsid w:val="00A823FA"/>
    <w:rsid w:val="00A827CC"/>
    <w:rsid w:val="00A827FB"/>
    <w:rsid w:val="00A8372A"/>
    <w:rsid w:val="00A849B4"/>
    <w:rsid w:val="00A84A4F"/>
    <w:rsid w:val="00A85032"/>
    <w:rsid w:val="00A85A0F"/>
    <w:rsid w:val="00A85B44"/>
    <w:rsid w:val="00A85C53"/>
    <w:rsid w:val="00A85EDB"/>
    <w:rsid w:val="00A86FD7"/>
    <w:rsid w:val="00A875E9"/>
    <w:rsid w:val="00A8785E"/>
    <w:rsid w:val="00A879C6"/>
    <w:rsid w:val="00A87A5B"/>
    <w:rsid w:val="00A87C45"/>
    <w:rsid w:val="00A904F9"/>
    <w:rsid w:val="00A9068D"/>
    <w:rsid w:val="00A90A82"/>
    <w:rsid w:val="00A912D9"/>
    <w:rsid w:val="00A9131C"/>
    <w:rsid w:val="00A91C7D"/>
    <w:rsid w:val="00A91F57"/>
    <w:rsid w:val="00A92358"/>
    <w:rsid w:val="00A9447D"/>
    <w:rsid w:val="00A947DD"/>
    <w:rsid w:val="00A94CAA"/>
    <w:rsid w:val="00A95458"/>
    <w:rsid w:val="00A9593C"/>
    <w:rsid w:val="00A95AAC"/>
    <w:rsid w:val="00A95B2B"/>
    <w:rsid w:val="00A95FB9"/>
    <w:rsid w:val="00A96BC5"/>
    <w:rsid w:val="00A972A6"/>
    <w:rsid w:val="00A97BCF"/>
    <w:rsid w:val="00AA0BE1"/>
    <w:rsid w:val="00AA1ED1"/>
    <w:rsid w:val="00AA27A1"/>
    <w:rsid w:val="00AA29BF"/>
    <w:rsid w:val="00AA3192"/>
    <w:rsid w:val="00AA33D5"/>
    <w:rsid w:val="00AA3D9A"/>
    <w:rsid w:val="00AA3ED4"/>
    <w:rsid w:val="00AA3FE3"/>
    <w:rsid w:val="00AA65EA"/>
    <w:rsid w:val="00AA67DC"/>
    <w:rsid w:val="00AA6873"/>
    <w:rsid w:val="00AA6C2E"/>
    <w:rsid w:val="00AA73CF"/>
    <w:rsid w:val="00AA74D1"/>
    <w:rsid w:val="00AA7798"/>
    <w:rsid w:val="00AA78BE"/>
    <w:rsid w:val="00AB075B"/>
    <w:rsid w:val="00AB083C"/>
    <w:rsid w:val="00AB1546"/>
    <w:rsid w:val="00AB18AE"/>
    <w:rsid w:val="00AB21CB"/>
    <w:rsid w:val="00AB2409"/>
    <w:rsid w:val="00AB2431"/>
    <w:rsid w:val="00AB2A48"/>
    <w:rsid w:val="00AB2A6F"/>
    <w:rsid w:val="00AB2B96"/>
    <w:rsid w:val="00AB2F42"/>
    <w:rsid w:val="00AB3237"/>
    <w:rsid w:val="00AB3E09"/>
    <w:rsid w:val="00AB4149"/>
    <w:rsid w:val="00AB5095"/>
    <w:rsid w:val="00AB552F"/>
    <w:rsid w:val="00AB5617"/>
    <w:rsid w:val="00AB57ED"/>
    <w:rsid w:val="00AB5942"/>
    <w:rsid w:val="00AB61B6"/>
    <w:rsid w:val="00AB6270"/>
    <w:rsid w:val="00AB6D94"/>
    <w:rsid w:val="00AB7A1E"/>
    <w:rsid w:val="00AB7BC4"/>
    <w:rsid w:val="00AC022C"/>
    <w:rsid w:val="00AC0341"/>
    <w:rsid w:val="00AC0990"/>
    <w:rsid w:val="00AC1132"/>
    <w:rsid w:val="00AC137C"/>
    <w:rsid w:val="00AC19E6"/>
    <w:rsid w:val="00AC33DD"/>
    <w:rsid w:val="00AC34CE"/>
    <w:rsid w:val="00AC40A4"/>
    <w:rsid w:val="00AC42E4"/>
    <w:rsid w:val="00AC6301"/>
    <w:rsid w:val="00AC6452"/>
    <w:rsid w:val="00AD0143"/>
    <w:rsid w:val="00AD06B6"/>
    <w:rsid w:val="00AD08A8"/>
    <w:rsid w:val="00AD0D73"/>
    <w:rsid w:val="00AD17F0"/>
    <w:rsid w:val="00AD1BD6"/>
    <w:rsid w:val="00AD1F1F"/>
    <w:rsid w:val="00AD24F9"/>
    <w:rsid w:val="00AD36DE"/>
    <w:rsid w:val="00AD3DA3"/>
    <w:rsid w:val="00AD3E36"/>
    <w:rsid w:val="00AD4939"/>
    <w:rsid w:val="00AD633A"/>
    <w:rsid w:val="00AD640D"/>
    <w:rsid w:val="00AD778C"/>
    <w:rsid w:val="00AD77A5"/>
    <w:rsid w:val="00AD7B1A"/>
    <w:rsid w:val="00AE0DC2"/>
    <w:rsid w:val="00AE12E5"/>
    <w:rsid w:val="00AE1A5B"/>
    <w:rsid w:val="00AE1CB9"/>
    <w:rsid w:val="00AE1EB4"/>
    <w:rsid w:val="00AE2260"/>
    <w:rsid w:val="00AE28ED"/>
    <w:rsid w:val="00AE2C3C"/>
    <w:rsid w:val="00AE30B6"/>
    <w:rsid w:val="00AE374C"/>
    <w:rsid w:val="00AE43E3"/>
    <w:rsid w:val="00AE5D54"/>
    <w:rsid w:val="00AE654F"/>
    <w:rsid w:val="00AE6765"/>
    <w:rsid w:val="00AE76D0"/>
    <w:rsid w:val="00AF0A02"/>
    <w:rsid w:val="00AF1526"/>
    <w:rsid w:val="00AF1699"/>
    <w:rsid w:val="00AF1E95"/>
    <w:rsid w:val="00AF27C7"/>
    <w:rsid w:val="00AF32D2"/>
    <w:rsid w:val="00AF3406"/>
    <w:rsid w:val="00AF4B8B"/>
    <w:rsid w:val="00AF4D34"/>
    <w:rsid w:val="00AF561A"/>
    <w:rsid w:val="00AF5C24"/>
    <w:rsid w:val="00AF5EA0"/>
    <w:rsid w:val="00AF6FE6"/>
    <w:rsid w:val="00AF7150"/>
    <w:rsid w:val="00AF74F8"/>
    <w:rsid w:val="00B002AC"/>
    <w:rsid w:val="00B00331"/>
    <w:rsid w:val="00B011CF"/>
    <w:rsid w:val="00B01332"/>
    <w:rsid w:val="00B0185C"/>
    <w:rsid w:val="00B01B2F"/>
    <w:rsid w:val="00B0377D"/>
    <w:rsid w:val="00B03A24"/>
    <w:rsid w:val="00B03E2A"/>
    <w:rsid w:val="00B05591"/>
    <w:rsid w:val="00B0562E"/>
    <w:rsid w:val="00B056F4"/>
    <w:rsid w:val="00B05817"/>
    <w:rsid w:val="00B06AF7"/>
    <w:rsid w:val="00B0731B"/>
    <w:rsid w:val="00B07465"/>
    <w:rsid w:val="00B079D5"/>
    <w:rsid w:val="00B07BAE"/>
    <w:rsid w:val="00B07BCE"/>
    <w:rsid w:val="00B103AF"/>
    <w:rsid w:val="00B11212"/>
    <w:rsid w:val="00B1192F"/>
    <w:rsid w:val="00B11B4D"/>
    <w:rsid w:val="00B11BD4"/>
    <w:rsid w:val="00B11C13"/>
    <w:rsid w:val="00B12402"/>
    <w:rsid w:val="00B124FF"/>
    <w:rsid w:val="00B127D3"/>
    <w:rsid w:val="00B12AA7"/>
    <w:rsid w:val="00B12C15"/>
    <w:rsid w:val="00B138D9"/>
    <w:rsid w:val="00B13946"/>
    <w:rsid w:val="00B147FA"/>
    <w:rsid w:val="00B14904"/>
    <w:rsid w:val="00B14C7D"/>
    <w:rsid w:val="00B156E9"/>
    <w:rsid w:val="00B1602A"/>
    <w:rsid w:val="00B16123"/>
    <w:rsid w:val="00B16131"/>
    <w:rsid w:val="00B1626C"/>
    <w:rsid w:val="00B168F2"/>
    <w:rsid w:val="00B16980"/>
    <w:rsid w:val="00B1735D"/>
    <w:rsid w:val="00B17430"/>
    <w:rsid w:val="00B20996"/>
    <w:rsid w:val="00B20C15"/>
    <w:rsid w:val="00B20E54"/>
    <w:rsid w:val="00B20FD7"/>
    <w:rsid w:val="00B2147E"/>
    <w:rsid w:val="00B21846"/>
    <w:rsid w:val="00B221D8"/>
    <w:rsid w:val="00B22579"/>
    <w:rsid w:val="00B228AE"/>
    <w:rsid w:val="00B23223"/>
    <w:rsid w:val="00B24513"/>
    <w:rsid w:val="00B247A4"/>
    <w:rsid w:val="00B24C02"/>
    <w:rsid w:val="00B255F6"/>
    <w:rsid w:val="00B25AFA"/>
    <w:rsid w:val="00B263CA"/>
    <w:rsid w:val="00B26EE7"/>
    <w:rsid w:val="00B27136"/>
    <w:rsid w:val="00B27638"/>
    <w:rsid w:val="00B2791A"/>
    <w:rsid w:val="00B303C8"/>
    <w:rsid w:val="00B306FA"/>
    <w:rsid w:val="00B30BAE"/>
    <w:rsid w:val="00B32615"/>
    <w:rsid w:val="00B32C3A"/>
    <w:rsid w:val="00B33EC1"/>
    <w:rsid w:val="00B343C7"/>
    <w:rsid w:val="00B34B33"/>
    <w:rsid w:val="00B357E0"/>
    <w:rsid w:val="00B35F85"/>
    <w:rsid w:val="00B3606D"/>
    <w:rsid w:val="00B36505"/>
    <w:rsid w:val="00B36D3B"/>
    <w:rsid w:val="00B36FEE"/>
    <w:rsid w:val="00B372A3"/>
    <w:rsid w:val="00B3733E"/>
    <w:rsid w:val="00B374AD"/>
    <w:rsid w:val="00B40449"/>
    <w:rsid w:val="00B40731"/>
    <w:rsid w:val="00B40DA0"/>
    <w:rsid w:val="00B41010"/>
    <w:rsid w:val="00B41A5A"/>
    <w:rsid w:val="00B423CA"/>
    <w:rsid w:val="00B42501"/>
    <w:rsid w:val="00B428E9"/>
    <w:rsid w:val="00B438AA"/>
    <w:rsid w:val="00B440A7"/>
    <w:rsid w:val="00B4456F"/>
    <w:rsid w:val="00B449C5"/>
    <w:rsid w:val="00B44E38"/>
    <w:rsid w:val="00B46080"/>
    <w:rsid w:val="00B46207"/>
    <w:rsid w:val="00B500CC"/>
    <w:rsid w:val="00B52417"/>
    <w:rsid w:val="00B52E33"/>
    <w:rsid w:val="00B535FA"/>
    <w:rsid w:val="00B539E7"/>
    <w:rsid w:val="00B53D69"/>
    <w:rsid w:val="00B54825"/>
    <w:rsid w:val="00B54AA4"/>
    <w:rsid w:val="00B56A3E"/>
    <w:rsid w:val="00B56C7F"/>
    <w:rsid w:val="00B57600"/>
    <w:rsid w:val="00B60532"/>
    <w:rsid w:val="00B60B6A"/>
    <w:rsid w:val="00B60C81"/>
    <w:rsid w:val="00B618F7"/>
    <w:rsid w:val="00B61A73"/>
    <w:rsid w:val="00B62439"/>
    <w:rsid w:val="00B6256D"/>
    <w:rsid w:val="00B62FD3"/>
    <w:rsid w:val="00B63642"/>
    <w:rsid w:val="00B63F9E"/>
    <w:rsid w:val="00B642C1"/>
    <w:rsid w:val="00B644C7"/>
    <w:rsid w:val="00B64795"/>
    <w:rsid w:val="00B64C1E"/>
    <w:rsid w:val="00B65883"/>
    <w:rsid w:val="00B66FB8"/>
    <w:rsid w:val="00B67336"/>
    <w:rsid w:val="00B6742C"/>
    <w:rsid w:val="00B674C7"/>
    <w:rsid w:val="00B67923"/>
    <w:rsid w:val="00B6794F"/>
    <w:rsid w:val="00B679FD"/>
    <w:rsid w:val="00B67F40"/>
    <w:rsid w:val="00B702E4"/>
    <w:rsid w:val="00B7038F"/>
    <w:rsid w:val="00B705C3"/>
    <w:rsid w:val="00B70B93"/>
    <w:rsid w:val="00B715FF"/>
    <w:rsid w:val="00B718CF"/>
    <w:rsid w:val="00B71E55"/>
    <w:rsid w:val="00B720AF"/>
    <w:rsid w:val="00B72509"/>
    <w:rsid w:val="00B7253B"/>
    <w:rsid w:val="00B733EB"/>
    <w:rsid w:val="00B7362A"/>
    <w:rsid w:val="00B73B08"/>
    <w:rsid w:val="00B73BC3"/>
    <w:rsid w:val="00B74706"/>
    <w:rsid w:val="00B74A63"/>
    <w:rsid w:val="00B74DBE"/>
    <w:rsid w:val="00B752C6"/>
    <w:rsid w:val="00B752E5"/>
    <w:rsid w:val="00B765F3"/>
    <w:rsid w:val="00B77E52"/>
    <w:rsid w:val="00B77ED2"/>
    <w:rsid w:val="00B80382"/>
    <w:rsid w:val="00B80B7E"/>
    <w:rsid w:val="00B80E23"/>
    <w:rsid w:val="00B81334"/>
    <w:rsid w:val="00B813CB"/>
    <w:rsid w:val="00B82953"/>
    <w:rsid w:val="00B82FF4"/>
    <w:rsid w:val="00B8339F"/>
    <w:rsid w:val="00B83B3C"/>
    <w:rsid w:val="00B83F17"/>
    <w:rsid w:val="00B84136"/>
    <w:rsid w:val="00B8417E"/>
    <w:rsid w:val="00B842A2"/>
    <w:rsid w:val="00B847D2"/>
    <w:rsid w:val="00B848A6"/>
    <w:rsid w:val="00B85153"/>
    <w:rsid w:val="00B853F5"/>
    <w:rsid w:val="00B85455"/>
    <w:rsid w:val="00B85EB9"/>
    <w:rsid w:val="00B863AC"/>
    <w:rsid w:val="00B86696"/>
    <w:rsid w:val="00B867D8"/>
    <w:rsid w:val="00B87149"/>
    <w:rsid w:val="00B87565"/>
    <w:rsid w:val="00B879C7"/>
    <w:rsid w:val="00B911AF"/>
    <w:rsid w:val="00B91A56"/>
    <w:rsid w:val="00B91F24"/>
    <w:rsid w:val="00B926FD"/>
    <w:rsid w:val="00B93233"/>
    <w:rsid w:val="00B938AF"/>
    <w:rsid w:val="00B93CC2"/>
    <w:rsid w:val="00B94357"/>
    <w:rsid w:val="00B958E7"/>
    <w:rsid w:val="00B95F18"/>
    <w:rsid w:val="00B9611C"/>
    <w:rsid w:val="00B964B2"/>
    <w:rsid w:val="00B96506"/>
    <w:rsid w:val="00BA022E"/>
    <w:rsid w:val="00BA0BF1"/>
    <w:rsid w:val="00BA20D5"/>
    <w:rsid w:val="00BA222C"/>
    <w:rsid w:val="00BA2586"/>
    <w:rsid w:val="00BA2F17"/>
    <w:rsid w:val="00BA2F20"/>
    <w:rsid w:val="00BA2F70"/>
    <w:rsid w:val="00BA3237"/>
    <w:rsid w:val="00BA324F"/>
    <w:rsid w:val="00BA3569"/>
    <w:rsid w:val="00BA4705"/>
    <w:rsid w:val="00BA4719"/>
    <w:rsid w:val="00BA4959"/>
    <w:rsid w:val="00BA513D"/>
    <w:rsid w:val="00BA555C"/>
    <w:rsid w:val="00BA63A5"/>
    <w:rsid w:val="00BA6720"/>
    <w:rsid w:val="00BA6D71"/>
    <w:rsid w:val="00BA7C37"/>
    <w:rsid w:val="00BB0923"/>
    <w:rsid w:val="00BB110D"/>
    <w:rsid w:val="00BB11AC"/>
    <w:rsid w:val="00BB2716"/>
    <w:rsid w:val="00BB3774"/>
    <w:rsid w:val="00BB3DC1"/>
    <w:rsid w:val="00BB4810"/>
    <w:rsid w:val="00BB4BB6"/>
    <w:rsid w:val="00BB4CF3"/>
    <w:rsid w:val="00BB4F90"/>
    <w:rsid w:val="00BB50B1"/>
    <w:rsid w:val="00BB576B"/>
    <w:rsid w:val="00BB5950"/>
    <w:rsid w:val="00BB5E97"/>
    <w:rsid w:val="00BB6777"/>
    <w:rsid w:val="00BB69AF"/>
    <w:rsid w:val="00BB69B7"/>
    <w:rsid w:val="00BB7167"/>
    <w:rsid w:val="00BB74CA"/>
    <w:rsid w:val="00BB78E3"/>
    <w:rsid w:val="00BB7C8F"/>
    <w:rsid w:val="00BC0665"/>
    <w:rsid w:val="00BC0905"/>
    <w:rsid w:val="00BC0F57"/>
    <w:rsid w:val="00BC139C"/>
    <w:rsid w:val="00BC1C17"/>
    <w:rsid w:val="00BC2604"/>
    <w:rsid w:val="00BC2C36"/>
    <w:rsid w:val="00BC3BB1"/>
    <w:rsid w:val="00BC3E45"/>
    <w:rsid w:val="00BC491F"/>
    <w:rsid w:val="00BC4F99"/>
    <w:rsid w:val="00BC5B59"/>
    <w:rsid w:val="00BC5D9B"/>
    <w:rsid w:val="00BC5EA1"/>
    <w:rsid w:val="00BC5EBE"/>
    <w:rsid w:val="00BC5EFA"/>
    <w:rsid w:val="00BC6742"/>
    <w:rsid w:val="00BD0091"/>
    <w:rsid w:val="00BD1CED"/>
    <w:rsid w:val="00BD1F8B"/>
    <w:rsid w:val="00BD2805"/>
    <w:rsid w:val="00BD2BD3"/>
    <w:rsid w:val="00BD32F2"/>
    <w:rsid w:val="00BD3391"/>
    <w:rsid w:val="00BD33F4"/>
    <w:rsid w:val="00BD3469"/>
    <w:rsid w:val="00BD3EB7"/>
    <w:rsid w:val="00BD56A0"/>
    <w:rsid w:val="00BD635C"/>
    <w:rsid w:val="00BD691B"/>
    <w:rsid w:val="00BD69FE"/>
    <w:rsid w:val="00BD742B"/>
    <w:rsid w:val="00BE0176"/>
    <w:rsid w:val="00BE151E"/>
    <w:rsid w:val="00BE1BC1"/>
    <w:rsid w:val="00BE1F78"/>
    <w:rsid w:val="00BE2463"/>
    <w:rsid w:val="00BE2503"/>
    <w:rsid w:val="00BE3A44"/>
    <w:rsid w:val="00BE4330"/>
    <w:rsid w:val="00BE58DD"/>
    <w:rsid w:val="00BE5A02"/>
    <w:rsid w:val="00BE5A38"/>
    <w:rsid w:val="00BE5A9B"/>
    <w:rsid w:val="00BE5B00"/>
    <w:rsid w:val="00BE5F43"/>
    <w:rsid w:val="00BE6091"/>
    <w:rsid w:val="00BE6E8E"/>
    <w:rsid w:val="00BE736C"/>
    <w:rsid w:val="00BE73CA"/>
    <w:rsid w:val="00BE7441"/>
    <w:rsid w:val="00BE7D0A"/>
    <w:rsid w:val="00BE7EAF"/>
    <w:rsid w:val="00BE7F53"/>
    <w:rsid w:val="00BF0083"/>
    <w:rsid w:val="00BF0461"/>
    <w:rsid w:val="00BF04A8"/>
    <w:rsid w:val="00BF073D"/>
    <w:rsid w:val="00BF0DDD"/>
    <w:rsid w:val="00BF1667"/>
    <w:rsid w:val="00BF1CE0"/>
    <w:rsid w:val="00BF3118"/>
    <w:rsid w:val="00BF3255"/>
    <w:rsid w:val="00BF39D6"/>
    <w:rsid w:val="00BF3BCA"/>
    <w:rsid w:val="00BF3C48"/>
    <w:rsid w:val="00BF3EED"/>
    <w:rsid w:val="00BF411E"/>
    <w:rsid w:val="00BF50A3"/>
    <w:rsid w:val="00BF58D2"/>
    <w:rsid w:val="00BF5967"/>
    <w:rsid w:val="00BF5CDD"/>
    <w:rsid w:val="00BF611B"/>
    <w:rsid w:val="00BF674D"/>
    <w:rsid w:val="00BF69FC"/>
    <w:rsid w:val="00BF6D88"/>
    <w:rsid w:val="00BF6FAA"/>
    <w:rsid w:val="00BF7138"/>
    <w:rsid w:val="00BF7141"/>
    <w:rsid w:val="00BF78BD"/>
    <w:rsid w:val="00C002E1"/>
    <w:rsid w:val="00C00849"/>
    <w:rsid w:val="00C013BF"/>
    <w:rsid w:val="00C0218D"/>
    <w:rsid w:val="00C028E8"/>
    <w:rsid w:val="00C0299A"/>
    <w:rsid w:val="00C029E7"/>
    <w:rsid w:val="00C0350A"/>
    <w:rsid w:val="00C046BB"/>
    <w:rsid w:val="00C04AF1"/>
    <w:rsid w:val="00C04B62"/>
    <w:rsid w:val="00C052C1"/>
    <w:rsid w:val="00C0534C"/>
    <w:rsid w:val="00C05499"/>
    <w:rsid w:val="00C0587B"/>
    <w:rsid w:val="00C0709C"/>
    <w:rsid w:val="00C071EA"/>
    <w:rsid w:val="00C07B80"/>
    <w:rsid w:val="00C07EF5"/>
    <w:rsid w:val="00C10E0A"/>
    <w:rsid w:val="00C1130C"/>
    <w:rsid w:val="00C1221B"/>
    <w:rsid w:val="00C12C5F"/>
    <w:rsid w:val="00C12CE5"/>
    <w:rsid w:val="00C148FE"/>
    <w:rsid w:val="00C14FC9"/>
    <w:rsid w:val="00C150C8"/>
    <w:rsid w:val="00C15640"/>
    <w:rsid w:val="00C15C09"/>
    <w:rsid w:val="00C15D79"/>
    <w:rsid w:val="00C16E3D"/>
    <w:rsid w:val="00C16F39"/>
    <w:rsid w:val="00C17013"/>
    <w:rsid w:val="00C17535"/>
    <w:rsid w:val="00C17641"/>
    <w:rsid w:val="00C177B2"/>
    <w:rsid w:val="00C179B8"/>
    <w:rsid w:val="00C17F8B"/>
    <w:rsid w:val="00C21718"/>
    <w:rsid w:val="00C2178F"/>
    <w:rsid w:val="00C21D06"/>
    <w:rsid w:val="00C22973"/>
    <w:rsid w:val="00C229CB"/>
    <w:rsid w:val="00C229F8"/>
    <w:rsid w:val="00C22AE5"/>
    <w:rsid w:val="00C22DA8"/>
    <w:rsid w:val="00C232AA"/>
    <w:rsid w:val="00C23E19"/>
    <w:rsid w:val="00C240E8"/>
    <w:rsid w:val="00C250A7"/>
    <w:rsid w:val="00C2579E"/>
    <w:rsid w:val="00C25C46"/>
    <w:rsid w:val="00C26695"/>
    <w:rsid w:val="00C32A90"/>
    <w:rsid w:val="00C32B14"/>
    <w:rsid w:val="00C3340F"/>
    <w:rsid w:val="00C33C52"/>
    <w:rsid w:val="00C34833"/>
    <w:rsid w:val="00C34E07"/>
    <w:rsid w:val="00C3565F"/>
    <w:rsid w:val="00C360C1"/>
    <w:rsid w:val="00C36789"/>
    <w:rsid w:val="00C36ACA"/>
    <w:rsid w:val="00C3715A"/>
    <w:rsid w:val="00C37C36"/>
    <w:rsid w:val="00C41588"/>
    <w:rsid w:val="00C42435"/>
    <w:rsid w:val="00C426C5"/>
    <w:rsid w:val="00C42C36"/>
    <w:rsid w:val="00C42F0D"/>
    <w:rsid w:val="00C42FB4"/>
    <w:rsid w:val="00C43405"/>
    <w:rsid w:val="00C43631"/>
    <w:rsid w:val="00C436BF"/>
    <w:rsid w:val="00C43C64"/>
    <w:rsid w:val="00C43CCD"/>
    <w:rsid w:val="00C4478C"/>
    <w:rsid w:val="00C447C4"/>
    <w:rsid w:val="00C44A95"/>
    <w:rsid w:val="00C45965"/>
    <w:rsid w:val="00C45CEA"/>
    <w:rsid w:val="00C461CE"/>
    <w:rsid w:val="00C46A77"/>
    <w:rsid w:val="00C46BD4"/>
    <w:rsid w:val="00C47026"/>
    <w:rsid w:val="00C475E1"/>
    <w:rsid w:val="00C47670"/>
    <w:rsid w:val="00C50022"/>
    <w:rsid w:val="00C50263"/>
    <w:rsid w:val="00C5033F"/>
    <w:rsid w:val="00C504A3"/>
    <w:rsid w:val="00C50D49"/>
    <w:rsid w:val="00C517E0"/>
    <w:rsid w:val="00C51F11"/>
    <w:rsid w:val="00C528F1"/>
    <w:rsid w:val="00C53A1D"/>
    <w:rsid w:val="00C5422D"/>
    <w:rsid w:val="00C54522"/>
    <w:rsid w:val="00C54D62"/>
    <w:rsid w:val="00C5510B"/>
    <w:rsid w:val="00C5624E"/>
    <w:rsid w:val="00C562EF"/>
    <w:rsid w:val="00C5677E"/>
    <w:rsid w:val="00C56973"/>
    <w:rsid w:val="00C56C80"/>
    <w:rsid w:val="00C56CAF"/>
    <w:rsid w:val="00C57417"/>
    <w:rsid w:val="00C5751B"/>
    <w:rsid w:val="00C57788"/>
    <w:rsid w:val="00C61127"/>
    <w:rsid w:val="00C6143D"/>
    <w:rsid w:val="00C61B66"/>
    <w:rsid w:val="00C61B6D"/>
    <w:rsid w:val="00C61C0A"/>
    <w:rsid w:val="00C61E6F"/>
    <w:rsid w:val="00C63229"/>
    <w:rsid w:val="00C6333C"/>
    <w:rsid w:val="00C6466D"/>
    <w:rsid w:val="00C64CFF"/>
    <w:rsid w:val="00C64DF6"/>
    <w:rsid w:val="00C651C9"/>
    <w:rsid w:val="00C65A1D"/>
    <w:rsid w:val="00C66BE3"/>
    <w:rsid w:val="00C66FD9"/>
    <w:rsid w:val="00C679BB"/>
    <w:rsid w:val="00C704F3"/>
    <w:rsid w:val="00C70F93"/>
    <w:rsid w:val="00C7160E"/>
    <w:rsid w:val="00C718D9"/>
    <w:rsid w:val="00C7630A"/>
    <w:rsid w:val="00C776F0"/>
    <w:rsid w:val="00C80DB1"/>
    <w:rsid w:val="00C80FFB"/>
    <w:rsid w:val="00C8103E"/>
    <w:rsid w:val="00C81757"/>
    <w:rsid w:val="00C81E4F"/>
    <w:rsid w:val="00C81F8A"/>
    <w:rsid w:val="00C826C9"/>
    <w:rsid w:val="00C829E6"/>
    <w:rsid w:val="00C82F14"/>
    <w:rsid w:val="00C83028"/>
    <w:rsid w:val="00C83BB4"/>
    <w:rsid w:val="00C8429C"/>
    <w:rsid w:val="00C8461A"/>
    <w:rsid w:val="00C84D0E"/>
    <w:rsid w:val="00C84E3A"/>
    <w:rsid w:val="00C84FEE"/>
    <w:rsid w:val="00C8548A"/>
    <w:rsid w:val="00C8564D"/>
    <w:rsid w:val="00C86116"/>
    <w:rsid w:val="00C86AB9"/>
    <w:rsid w:val="00C86C0F"/>
    <w:rsid w:val="00C87404"/>
    <w:rsid w:val="00C878FD"/>
    <w:rsid w:val="00C87B4A"/>
    <w:rsid w:val="00C87C67"/>
    <w:rsid w:val="00C87E71"/>
    <w:rsid w:val="00C9083F"/>
    <w:rsid w:val="00C916FC"/>
    <w:rsid w:val="00C918A9"/>
    <w:rsid w:val="00C91BB5"/>
    <w:rsid w:val="00C924E9"/>
    <w:rsid w:val="00C93822"/>
    <w:rsid w:val="00C940E1"/>
    <w:rsid w:val="00C9446D"/>
    <w:rsid w:val="00C963E7"/>
    <w:rsid w:val="00C96703"/>
    <w:rsid w:val="00C96A8E"/>
    <w:rsid w:val="00C9791E"/>
    <w:rsid w:val="00C97BF4"/>
    <w:rsid w:val="00CA0809"/>
    <w:rsid w:val="00CA09F9"/>
    <w:rsid w:val="00CA0E6F"/>
    <w:rsid w:val="00CA12E3"/>
    <w:rsid w:val="00CA160F"/>
    <w:rsid w:val="00CA1D5C"/>
    <w:rsid w:val="00CA1E3A"/>
    <w:rsid w:val="00CA230F"/>
    <w:rsid w:val="00CA2B0B"/>
    <w:rsid w:val="00CA2EB8"/>
    <w:rsid w:val="00CA38E6"/>
    <w:rsid w:val="00CA3F9B"/>
    <w:rsid w:val="00CA513D"/>
    <w:rsid w:val="00CA51F9"/>
    <w:rsid w:val="00CA5872"/>
    <w:rsid w:val="00CA59AA"/>
    <w:rsid w:val="00CA61EC"/>
    <w:rsid w:val="00CA6A10"/>
    <w:rsid w:val="00CA6DA9"/>
    <w:rsid w:val="00CA73E0"/>
    <w:rsid w:val="00CA77F1"/>
    <w:rsid w:val="00CB0190"/>
    <w:rsid w:val="00CB0355"/>
    <w:rsid w:val="00CB0422"/>
    <w:rsid w:val="00CB1372"/>
    <w:rsid w:val="00CB18CB"/>
    <w:rsid w:val="00CB1B62"/>
    <w:rsid w:val="00CB28E4"/>
    <w:rsid w:val="00CB2D47"/>
    <w:rsid w:val="00CB33F3"/>
    <w:rsid w:val="00CB35F8"/>
    <w:rsid w:val="00CB42B8"/>
    <w:rsid w:val="00CB5470"/>
    <w:rsid w:val="00CB5DF8"/>
    <w:rsid w:val="00CB6A64"/>
    <w:rsid w:val="00CB6FC5"/>
    <w:rsid w:val="00CB7607"/>
    <w:rsid w:val="00CC08B1"/>
    <w:rsid w:val="00CC0A6F"/>
    <w:rsid w:val="00CC14C2"/>
    <w:rsid w:val="00CC1BE2"/>
    <w:rsid w:val="00CC271D"/>
    <w:rsid w:val="00CC28A1"/>
    <w:rsid w:val="00CC29CE"/>
    <w:rsid w:val="00CC31E7"/>
    <w:rsid w:val="00CC493A"/>
    <w:rsid w:val="00CC4CFB"/>
    <w:rsid w:val="00CC51D4"/>
    <w:rsid w:val="00CC623F"/>
    <w:rsid w:val="00CC6440"/>
    <w:rsid w:val="00CC6482"/>
    <w:rsid w:val="00CC6561"/>
    <w:rsid w:val="00CC7AC6"/>
    <w:rsid w:val="00CD03A0"/>
    <w:rsid w:val="00CD07FC"/>
    <w:rsid w:val="00CD0C6F"/>
    <w:rsid w:val="00CD0D8E"/>
    <w:rsid w:val="00CD2012"/>
    <w:rsid w:val="00CD2102"/>
    <w:rsid w:val="00CD2237"/>
    <w:rsid w:val="00CD2904"/>
    <w:rsid w:val="00CD325A"/>
    <w:rsid w:val="00CD3286"/>
    <w:rsid w:val="00CD39D4"/>
    <w:rsid w:val="00CD3C9E"/>
    <w:rsid w:val="00CD3D0C"/>
    <w:rsid w:val="00CD43B0"/>
    <w:rsid w:val="00CD4794"/>
    <w:rsid w:val="00CD4D48"/>
    <w:rsid w:val="00CD5366"/>
    <w:rsid w:val="00CD55D4"/>
    <w:rsid w:val="00CD598D"/>
    <w:rsid w:val="00CD62E3"/>
    <w:rsid w:val="00CD6853"/>
    <w:rsid w:val="00CE0A14"/>
    <w:rsid w:val="00CE0B3D"/>
    <w:rsid w:val="00CE0BB8"/>
    <w:rsid w:val="00CE0C9A"/>
    <w:rsid w:val="00CE0CDD"/>
    <w:rsid w:val="00CE0D04"/>
    <w:rsid w:val="00CE16AE"/>
    <w:rsid w:val="00CE2102"/>
    <w:rsid w:val="00CE3224"/>
    <w:rsid w:val="00CE4126"/>
    <w:rsid w:val="00CE4262"/>
    <w:rsid w:val="00CE44FE"/>
    <w:rsid w:val="00CE469A"/>
    <w:rsid w:val="00CE4D68"/>
    <w:rsid w:val="00CE5114"/>
    <w:rsid w:val="00CE5DE7"/>
    <w:rsid w:val="00CE5F2F"/>
    <w:rsid w:val="00CE6F89"/>
    <w:rsid w:val="00CE7809"/>
    <w:rsid w:val="00CE7B3D"/>
    <w:rsid w:val="00CE7E86"/>
    <w:rsid w:val="00CF078B"/>
    <w:rsid w:val="00CF1602"/>
    <w:rsid w:val="00CF1983"/>
    <w:rsid w:val="00CF2CDA"/>
    <w:rsid w:val="00CF431F"/>
    <w:rsid w:val="00CF44D7"/>
    <w:rsid w:val="00CF4785"/>
    <w:rsid w:val="00CF48A7"/>
    <w:rsid w:val="00CF4CAF"/>
    <w:rsid w:val="00CF4D72"/>
    <w:rsid w:val="00CF5245"/>
    <w:rsid w:val="00CF5791"/>
    <w:rsid w:val="00CF5E76"/>
    <w:rsid w:val="00CF72B9"/>
    <w:rsid w:val="00CF7343"/>
    <w:rsid w:val="00D00211"/>
    <w:rsid w:val="00D0068C"/>
    <w:rsid w:val="00D00961"/>
    <w:rsid w:val="00D00F5A"/>
    <w:rsid w:val="00D01E0E"/>
    <w:rsid w:val="00D0260A"/>
    <w:rsid w:val="00D02BEC"/>
    <w:rsid w:val="00D02F8A"/>
    <w:rsid w:val="00D03756"/>
    <w:rsid w:val="00D037EF"/>
    <w:rsid w:val="00D03D7B"/>
    <w:rsid w:val="00D04366"/>
    <w:rsid w:val="00D047E2"/>
    <w:rsid w:val="00D05703"/>
    <w:rsid w:val="00D063DB"/>
    <w:rsid w:val="00D0641D"/>
    <w:rsid w:val="00D066F1"/>
    <w:rsid w:val="00D07647"/>
    <w:rsid w:val="00D07844"/>
    <w:rsid w:val="00D07BB0"/>
    <w:rsid w:val="00D07D0F"/>
    <w:rsid w:val="00D07D6D"/>
    <w:rsid w:val="00D10C50"/>
    <w:rsid w:val="00D11E56"/>
    <w:rsid w:val="00D127CF"/>
    <w:rsid w:val="00D1410A"/>
    <w:rsid w:val="00D14301"/>
    <w:rsid w:val="00D14ABC"/>
    <w:rsid w:val="00D14D06"/>
    <w:rsid w:val="00D1521A"/>
    <w:rsid w:val="00D15506"/>
    <w:rsid w:val="00D156EE"/>
    <w:rsid w:val="00D159E3"/>
    <w:rsid w:val="00D15EAB"/>
    <w:rsid w:val="00D162C7"/>
    <w:rsid w:val="00D1679B"/>
    <w:rsid w:val="00D168D4"/>
    <w:rsid w:val="00D16B42"/>
    <w:rsid w:val="00D16D97"/>
    <w:rsid w:val="00D17192"/>
    <w:rsid w:val="00D172B9"/>
    <w:rsid w:val="00D2001F"/>
    <w:rsid w:val="00D20200"/>
    <w:rsid w:val="00D2025A"/>
    <w:rsid w:val="00D206B7"/>
    <w:rsid w:val="00D213A9"/>
    <w:rsid w:val="00D215E5"/>
    <w:rsid w:val="00D21B6D"/>
    <w:rsid w:val="00D21E1C"/>
    <w:rsid w:val="00D220B8"/>
    <w:rsid w:val="00D2235F"/>
    <w:rsid w:val="00D22A40"/>
    <w:rsid w:val="00D23326"/>
    <w:rsid w:val="00D24193"/>
    <w:rsid w:val="00D244DF"/>
    <w:rsid w:val="00D24748"/>
    <w:rsid w:val="00D25155"/>
    <w:rsid w:val="00D25199"/>
    <w:rsid w:val="00D2558A"/>
    <w:rsid w:val="00D25855"/>
    <w:rsid w:val="00D25CDD"/>
    <w:rsid w:val="00D2601C"/>
    <w:rsid w:val="00D263D8"/>
    <w:rsid w:val="00D26497"/>
    <w:rsid w:val="00D2708A"/>
    <w:rsid w:val="00D276B3"/>
    <w:rsid w:val="00D27733"/>
    <w:rsid w:val="00D27D30"/>
    <w:rsid w:val="00D3157A"/>
    <w:rsid w:val="00D31D88"/>
    <w:rsid w:val="00D32297"/>
    <w:rsid w:val="00D324AC"/>
    <w:rsid w:val="00D32C0B"/>
    <w:rsid w:val="00D3490C"/>
    <w:rsid w:val="00D35231"/>
    <w:rsid w:val="00D3529E"/>
    <w:rsid w:val="00D365C4"/>
    <w:rsid w:val="00D36687"/>
    <w:rsid w:val="00D366CF"/>
    <w:rsid w:val="00D36E63"/>
    <w:rsid w:val="00D412EA"/>
    <w:rsid w:val="00D41749"/>
    <w:rsid w:val="00D425C2"/>
    <w:rsid w:val="00D4279F"/>
    <w:rsid w:val="00D428B9"/>
    <w:rsid w:val="00D42A37"/>
    <w:rsid w:val="00D43425"/>
    <w:rsid w:val="00D43436"/>
    <w:rsid w:val="00D43682"/>
    <w:rsid w:val="00D4489A"/>
    <w:rsid w:val="00D45208"/>
    <w:rsid w:val="00D46292"/>
    <w:rsid w:val="00D46582"/>
    <w:rsid w:val="00D46924"/>
    <w:rsid w:val="00D479D4"/>
    <w:rsid w:val="00D47A21"/>
    <w:rsid w:val="00D47BFD"/>
    <w:rsid w:val="00D47D2F"/>
    <w:rsid w:val="00D47DA6"/>
    <w:rsid w:val="00D50AFD"/>
    <w:rsid w:val="00D520AC"/>
    <w:rsid w:val="00D52A71"/>
    <w:rsid w:val="00D5348C"/>
    <w:rsid w:val="00D54461"/>
    <w:rsid w:val="00D55EBE"/>
    <w:rsid w:val="00D55F7F"/>
    <w:rsid w:val="00D563AC"/>
    <w:rsid w:val="00D57B81"/>
    <w:rsid w:val="00D57DA3"/>
    <w:rsid w:val="00D60546"/>
    <w:rsid w:val="00D613D8"/>
    <w:rsid w:val="00D6155E"/>
    <w:rsid w:val="00D61F09"/>
    <w:rsid w:val="00D621EA"/>
    <w:rsid w:val="00D623C4"/>
    <w:rsid w:val="00D62EF7"/>
    <w:rsid w:val="00D63938"/>
    <w:rsid w:val="00D63CBB"/>
    <w:rsid w:val="00D63F68"/>
    <w:rsid w:val="00D64561"/>
    <w:rsid w:val="00D654CB"/>
    <w:rsid w:val="00D660EA"/>
    <w:rsid w:val="00D672EF"/>
    <w:rsid w:val="00D6786A"/>
    <w:rsid w:val="00D67C3A"/>
    <w:rsid w:val="00D67DD7"/>
    <w:rsid w:val="00D709F2"/>
    <w:rsid w:val="00D70BAF"/>
    <w:rsid w:val="00D71CF3"/>
    <w:rsid w:val="00D723F8"/>
    <w:rsid w:val="00D72C22"/>
    <w:rsid w:val="00D72D0B"/>
    <w:rsid w:val="00D73CA1"/>
    <w:rsid w:val="00D743B1"/>
    <w:rsid w:val="00D74DA5"/>
    <w:rsid w:val="00D75C20"/>
    <w:rsid w:val="00D7610D"/>
    <w:rsid w:val="00D76B76"/>
    <w:rsid w:val="00D779D1"/>
    <w:rsid w:val="00D80323"/>
    <w:rsid w:val="00D80568"/>
    <w:rsid w:val="00D806CB"/>
    <w:rsid w:val="00D80702"/>
    <w:rsid w:val="00D8147C"/>
    <w:rsid w:val="00D820D1"/>
    <w:rsid w:val="00D823EE"/>
    <w:rsid w:val="00D82486"/>
    <w:rsid w:val="00D82947"/>
    <w:rsid w:val="00D82A51"/>
    <w:rsid w:val="00D82BA2"/>
    <w:rsid w:val="00D8311F"/>
    <w:rsid w:val="00D846FC"/>
    <w:rsid w:val="00D8645E"/>
    <w:rsid w:val="00D868DB"/>
    <w:rsid w:val="00D8716A"/>
    <w:rsid w:val="00D8785D"/>
    <w:rsid w:val="00D87ADA"/>
    <w:rsid w:val="00D87C38"/>
    <w:rsid w:val="00D913AA"/>
    <w:rsid w:val="00D9191F"/>
    <w:rsid w:val="00D91FA6"/>
    <w:rsid w:val="00D92FBD"/>
    <w:rsid w:val="00D937C0"/>
    <w:rsid w:val="00D93D1F"/>
    <w:rsid w:val="00D93DAE"/>
    <w:rsid w:val="00D9437F"/>
    <w:rsid w:val="00D946F5"/>
    <w:rsid w:val="00D95674"/>
    <w:rsid w:val="00D9567B"/>
    <w:rsid w:val="00D958D1"/>
    <w:rsid w:val="00D95FC8"/>
    <w:rsid w:val="00D96F77"/>
    <w:rsid w:val="00D97429"/>
    <w:rsid w:val="00D97AAC"/>
    <w:rsid w:val="00DA04DA"/>
    <w:rsid w:val="00DA1977"/>
    <w:rsid w:val="00DA213D"/>
    <w:rsid w:val="00DA267C"/>
    <w:rsid w:val="00DA2E4B"/>
    <w:rsid w:val="00DA3128"/>
    <w:rsid w:val="00DA48A9"/>
    <w:rsid w:val="00DA48D9"/>
    <w:rsid w:val="00DA4A95"/>
    <w:rsid w:val="00DA4B4E"/>
    <w:rsid w:val="00DA4FDA"/>
    <w:rsid w:val="00DA509D"/>
    <w:rsid w:val="00DA51DD"/>
    <w:rsid w:val="00DA571D"/>
    <w:rsid w:val="00DA628C"/>
    <w:rsid w:val="00DA63A8"/>
    <w:rsid w:val="00DA6DBC"/>
    <w:rsid w:val="00DA7694"/>
    <w:rsid w:val="00DA76C7"/>
    <w:rsid w:val="00DA7792"/>
    <w:rsid w:val="00DB184A"/>
    <w:rsid w:val="00DB2593"/>
    <w:rsid w:val="00DB2B16"/>
    <w:rsid w:val="00DB3046"/>
    <w:rsid w:val="00DB340F"/>
    <w:rsid w:val="00DB3450"/>
    <w:rsid w:val="00DB3693"/>
    <w:rsid w:val="00DB38F8"/>
    <w:rsid w:val="00DB3EF9"/>
    <w:rsid w:val="00DB3F14"/>
    <w:rsid w:val="00DB4189"/>
    <w:rsid w:val="00DB4281"/>
    <w:rsid w:val="00DB5962"/>
    <w:rsid w:val="00DB5A9D"/>
    <w:rsid w:val="00DB5B54"/>
    <w:rsid w:val="00DB63C9"/>
    <w:rsid w:val="00DB688D"/>
    <w:rsid w:val="00DB7320"/>
    <w:rsid w:val="00DB7958"/>
    <w:rsid w:val="00DC0810"/>
    <w:rsid w:val="00DC0E16"/>
    <w:rsid w:val="00DC11C1"/>
    <w:rsid w:val="00DC1428"/>
    <w:rsid w:val="00DC1DF5"/>
    <w:rsid w:val="00DC1ECD"/>
    <w:rsid w:val="00DC20CB"/>
    <w:rsid w:val="00DC2542"/>
    <w:rsid w:val="00DC2C1C"/>
    <w:rsid w:val="00DC3D65"/>
    <w:rsid w:val="00DC45F8"/>
    <w:rsid w:val="00DC5121"/>
    <w:rsid w:val="00DC599C"/>
    <w:rsid w:val="00DC6DE4"/>
    <w:rsid w:val="00DC783B"/>
    <w:rsid w:val="00DC7BC1"/>
    <w:rsid w:val="00DD01F3"/>
    <w:rsid w:val="00DD02B0"/>
    <w:rsid w:val="00DD0A14"/>
    <w:rsid w:val="00DD1183"/>
    <w:rsid w:val="00DD205A"/>
    <w:rsid w:val="00DD302C"/>
    <w:rsid w:val="00DD320C"/>
    <w:rsid w:val="00DD342A"/>
    <w:rsid w:val="00DD4A82"/>
    <w:rsid w:val="00DD4C0F"/>
    <w:rsid w:val="00DD4CB9"/>
    <w:rsid w:val="00DD6452"/>
    <w:rsid w:val="00DD6454"/>
    <w:rsid w:val="00DD6727"/>
    <w:rsid w:val="00DD7275"/>
    <w:rsid w:val="00DD7A0C"/>
    <w:rsid w:val="00DD7AC9"/>
    <w:rsid w:val="00DE018A"/>
    <w:rsid w:val="00DE02C2"/>
    <w:rsid w:val="00DE0E45"/>
    <w:rsid w:val="00DE123D"/>
    <w:rsid w:val="00DE1269"/>
    <w:rsid w:val="00DE13EE"/>
    <w:rsid w:val="00DE190D"/>
    <w:rsid w:val="00DE2F81"/>
    <w:rsid w:val="00DE33FB"/>
    <w:rsid w:val="00DE35BD"/>
    <w:rsid w:val="00DE4470"/>
    <w:rsid w:val="00DE47EC"/>
    <w:rsid w:val="00DE4F3D"/>
    <w:rsid w:val="00DE50CA"/>
    <w:rsid w:val="00DE51C7"/>
    <w:rsid w:val="00DE5908"/>
    <w:rsid w:val="00DE5964"/>
    <w:rsid w:val="00DE5BED"/>
    <w:rsid w:val="00DE61CA"/>
    <w:rsid w:val="00DE661E"/>
    <w:rsid w:val="00DE6E12"/>
    <w:rsid w:val="00DE7621"/>
    <w:rsid w:val="00DE77C4"/>
    <w:rsid w:val="00DE7D2A"/>
    <w:rsid w:val="00DE7EC3"/>
    <w:rsid w:val="00DF00FC"/>
    <w:rsid w:val="00DF044A"/>
    <w:rsid w:val="00DF0CEC"/>
    <w:rsid w:val="00DF11B2"/>
    <w:rsid w:val="00DF1630"/>
    <w:rsid w:val="00DF1D43"/>
    <w:rsid w:val="00DF1F56"/>
    <w:rsid w:val="00DF30B9"/>
    <w:rsid w:val="00DF3E85"/>
    <w:rsid w:val="00DF4292"/>
    <w:rsid w:val="00DF45BA"/>
    <w:rsid w:val="00DF472C"/>
    <w:rsid w:val="00DF4800"/>
    <w:rsid w:val="00DF4E97"/>
    <w:rsid w:val="00DF5998"/>
    <w:rsid w:val="00DF5D44"/>
    <w:rsid w:val="00DF61FE"/>
    <w:rsid w:val="00DF64EC"/>
    <w:rsid w:val="00DF67E1"/>
    <w:rsid w:val="00DF6958"/>
    <w:rsid w:val="00DF6E4D"/>
    <w:rsid w:val="00DF72C9"/>
    <w:rsid w:val="00E003FF"/>
    <w:rsid w:val="00E00D13"/>
    <w:rsid w:val="00E00D56"/>
    <w:rsid w:val="00E016D3"/>
    <w:rsid w:val="00E02371"/>
    <w:rsid w:val="00E0279E"/>
    <w:rsid w:val="00E02E07"/>
    <w:rsid w:val="00E04224"/>
    <w:rsid w:val="00E0439D"/>
    <w:rsid w:val="00E04B7B"/>
    <w:rsid w:val="00E06147"/>
    <w:rsid w:val="00E071E6"/>
    <w:rsid w:val="00E07A60"/>
    <w:rsid w:val="00E100FA"/>
    <w:rsid w:val="00E10163"/>
    <w:rsid w:val="00E1032A"/>
    <w:rsid w:val="00E104E3"/>
    <w:rsid w:val="00E10D09"/>
    <w:rsid w:val="00E11481"/>
    <w:rsid w:val="00E118BD"/>
    <w:rsid w:val="00E11D44"/>
    <w:rsid w:val="00E123C9"/>
    <w:rsid w:val="00E12741"/>
    <w:rsid w:val="00E12762"/>
    <w:rsid w:val="00E13303"/>
    <w:rsid w:val="00E13DC9"/>
    <w:rsid w:val="00E1437C"/>
    <w:rsid w:val="00E14B60"/>
    <w:rsid w:val="00E156FB"/>
    <w:rsid w:val="00E15709"/>
    <w:rsid w:val="00E15773"/>
    <w:rsid w:val="00E1586A"/>
    <w:rsid w:val="00E1775E"/>
    <w:rsid w:val="00E17867"/>
    <w:rsid w:val="00E17F28"/>
    <w:rsid w:val="00E20846"/>
    <w:rsid w:val="00E20C46"/>
    <w:rsid w:val="00E20E9E"/>
    <w:rsid w:val="00E20EA3"/>
    <w:rsid w:val="00E211A2"/>
    <w:rsid w:val="00E213F2"/>
    <w:rsid w:val="00E21C93"/>
    <w:rsid w:val="00E22A1E"/>
    <w:rsid w:val="00E22B8D"/>
    <w:rsid w:val="00E2300F"/>
    <w:rsid w:val="00E2320D"/>
    <w:rsid w:val="00E23DAD"/>
    <w:rsid w:val="00E23E60"/>
    <w:rsid w:val="00E2439B"/>
    <w:rsid w:val="00E25440"/>
    <w:rsid w:val="00E2565E"/>
    <w:rsid w:val="00E260FF"/>
    <w:rsid w:val="00E26A78"/>
    <w:rsid w:val="00E27B89"/>
    <w:rsid w:val="00E27BA3"/>
    <w:rsid w:val="00E30EB3"/>
    <w:rsid w:val="00E3140E"/>
    <w:rsid w:val="00E31746"/>
    <w:rsid w:val="00E31EF6"/>
    <w:rsid w:val="00E3370B"/>
    <w:rsid w:val="00E33A39"/>
    <w:rsid w:val="00E3462F"/>
    <w:rsid w:val="00E34905"/>
    <w:rsid w:val="00E3490D"/>
    <w:rsid w:val="00E34C04"/>
    <w:rsid w:val="00E3559D"/>
    <w:rsid w:val="00E35C6B"/>
    <w:rsid w:val="00E35CA9"/>
    <w:rsid w:val="00E36B91"/>
    <w:rsid w:val="00E37175"/>
    <w:rsid w:val="00E37953"/>
    <w:rsid w:val="00E404AE"/>
    <w:rsid w:val="00E42160"/>
    <w:rsid w:val="00E4219D"/>
    <w:rsid w:val="00E42F12"/>
    <w:rsid w:val="00E459AF"/>
    <w:rsid w:val="00E45DD5"/>
    <w:rsid w:val="00E45FB4"/>
    <w:rsid w:val="00E473C2"/>
    <w:rsid w:val="00E47914"/>
    <w:rsid w:val="00E500E4"/>
    <w:rsid w:val="00E502FB"/>
    <w:rsid w:val="00E503DB"/>
    <w:rsid w:val="00E50E96"/>
    <w:rsid w:val="00E50F0B"/>
    <w:rsid w:val="00E51D88"/>
    <w:rsid w:val="00E52494"/>
    <w:rsid w:val="00E527C0"/>
    <w:rsid w:val="00E52867"/>
    <w:rsid w:val="00E52A9D"/>
    <w:rsid w:val="00E531D4"/>
    <w:rsid w:val="00E5330D"/>
    <w:rsid w:val="00E53B38"/>
    <w:rsid w:val="00E53DD5"/>
    <w:rsid w:val="00E53EEA"/>
    <w:rsid w:val="00E5490A"/>
    <w:rsid w:val="00E55A4D"/>
    <w:rsid w:val="00E5616F"/>
    <w:rsid w:val="00E56690"/>
    <w:rsid w:val="00E56939"/>
    <w:rsid w:val="00E5750E"/>
    <w:rsid w:val="00E57564"/>
    <w:rsid w:val="00E57A5A"/>
    <w:rsid w:val="00E60756"/>
    <w:rsid w:val="00E60C99"/>
    <w:rsid w:val="00E61E41"/>
    <w:rsid w:val="00E620C5"/>
    <w:rsid w:val="00E629A1"/>
    <w:rsid w:val="00E62B45"/>
    <w:rsid w:val="00E65487"/>
    <w:rsid w:val="00E6669C"/>
    <w:rsid w:val="00E673BD"/>
    <w:rsid w:val="00E7009D"/>
    <w:rsid w:val="00E701B4"/>
    <w:rsid w:val="00E708A7"/>
    <w:rsid w:val="00E70BD9"/>
    <w:rsid w:val="00E71960"/>
    <w:rsid w:val="00E71D42"/>
    <w:rsid w:val="00E733E2"/>
    <w:rsid w:val="00E73633"/>
    <w:rsid w:val="00E7430F"/>
    <w:rsid w:val="00E75366"/>
    <w:rsid w:val="00E75CE7"/>
    <w:rsid w:val="00E768E8"/>
    <w:rsid w:val="00E76B09"/>
    <w:rsid w:val="00E7746B"/>
    <w:rsid w:val="00E776A3"/>
    <w:rsid w:val="00E77C3E"/>
    <w:rsid w:val="00E77D1C"/>
    <w:rsid w:val="00E77D7A"/>
    <w:rsid w:val="00E77E4E"/>
    <w:rsid w:val="00E801BB"/>
    <w:rsid w:val="00E802D0"/>
    <w:rsid w:val="00E80FF7"/>
    <w:rsid w:val="00E820C3"/>
    <w:rsid w:val="00E82EEB"/>
    <w:rsid w:val="00E8317A"/>
    <w:rsid w:val="00E831A2"/>
    <w:rsid w:val="00E84DE0"/>
    <w:rsid w:val="00E85ABB"/>
    <w:rsid w:val="00E85B0D"/>
    <w:rsid w:val="00E8623E"/>
    <w:rsid w:val="00E867DC"/>
    <w:rsid w:val="00E87122"/>
    <w:rsid w:val="00E873CB"/>
    <w:rsid w:val="00E87459"/>
    <w:rsid w:val="00E874B4"/>
    <w:rsid w:val="00E875B9"/>
    <w:rsid w:val="00E876FD"/>
    <w:rsid w:val="00E87F12"/>
    <w:rsid w:val="00E87FBC"/>
    <w:rsid w:val="00E90152"/>
    <w:rsid w:val="00E9042C"/>
    <w:rsid w:val="00E922F0"/>
    <w:rsid w:val="00E92B42"/>
    <w:rsid w:val="00E92D3D"/>
    <w:rsid w:val="00E92F76"/>
    <w:rsid w:val="00E93237"/>
    <w:rsid w:val="00E93598"/>
    <w:rsid w:val="00E936C0"/>
    <w:rsid w:val="00E94BFF"/>
    <w:rsid w:val="00E9579E"/>
    <w:rsid w:val="00E9655B"/>
    <w:rsid w:val="00E97061"/>
    <w:rsid w:val="00EA028E"/>
    <w:rsid w:val="00EA1771"/>
    <w:rsid w:val="00EA25C8"/>
    <w:rsid w:val="00EA2F16"/>
    <w:rsid w:val="00EA3121"/>
    <w:rsid w:val="00EA34B4"/>
    <w:rsid w:val="00EA36F4"/>
    <w:rsid w:val="00EA376A"/>
    <w:rsid w:val="00EA3A87"/>
    <w:rsid w:val="00EA48B6"/>
    <w:rsid w:val="00EA4AEC"/>
    <w:rsid w:val="00EA5CD4"/>
    <w:rsid w:val="00EA66BC"/>
    <w:rsid w:val="00EA7749"/>
    <w:rsid w:val="00EA7C5D"/>
    <w:rsid w:val="00EA7DE8"/>
    <w:rsid w:val="00EA7E50"/>
    <w:rsid w:val="00EB14EA"/>
    <w:rsid w:val="00EB23C3"/>
    <w:rsid w:val="00EB2868"/>
    <w:rsid w:val="00EB35A1"/>
    <w:rsid w:val="00EB4640"/>
    <w:rsid w:val="00EB46E0"/>
    <w:rsid w:val="00EB4DF3"/>
    <w:rsid w:val="00EB4EC0"/>
    <w:rsid w:val="00EB545C"/>
    <w:rsid w:val="00EB65AA"/>
    <w:rsid w:val="00EB6ABF"/>
    <w:rsid w:val="00EB6FE0"/>
    <w:rsid w:val="00EB7867"/>
    <w:rsid w:val="00EB7D65"/>
    <w:rsid w:val="00EC0431"/>
    <w:rsid w:val="00EC0A8C"/>
    <w:rsid w:val="00EC1320"/>
    <w:rsid w:val="00EC2303"/>
    <w:rsid w:val="00EC39A9"/>
    <w:rsid w:val="00EC3B5C"/>
    <w:rsid w:val="00EC3C06"/>
    <w:rsid w:val="00EC3CD1"/>
    <w:rsid w:val="00EC418D"/>
    <w:rsid w:val="00EC5B19"/>
    <w:rsid w:val="00EC5C2E"/>
    <w:rsid w:val="00EC6C39"/>
    <w:rsid w:val="00EC6E71"/>
    <w:rsid w:val="00EC734E"/>
    <w:rsid w:val="00EC763F"/>
    <w:rsid w:val="00EC77A9"/>
    <w:rsid w:val="00ED091C"/>
    <w:rsid w:val="00ED1DBB"/>
    <w:rsid w:val="00ED2B1C"/>
    <w:rsid w:val="00ED2FE1"/>
    <w:rsid w:val="00ED3A49"/>
    <w:rsid w:val="00ED3E87"/>
    <w:rsid w:val="00ED3EC7"/>
    <w:rsid w:val="00ED4819"/>
    <w:rsid w:val="00ED4B56"/>
    <w:rsid w:val="00ED4D40"/>
    <w:rsid w:val="00ED4DE4"/>
    <w:rsid w:val="00ED614A"/>
    <w:rsid w:val="00ED66AD"/>
    <w:rsid w:val="00ED67A2"/>
    <w:rsid w:val="00EE0388"/>
    <w:rsid w:val="00EE08B2"/>
    <w:rsid w:val="00EE13F8"/>
    <w:rsid w:val="00EE1562"/>
    <w:rsid w:val="00EE1564"/>
    <w:rsid w:val="00EE17DB"/>
    <w:rsid w:val="00EE1DEA"/>
    <w:rsid w:val="00EE2563"/>
    <w:rsid w:val="00EE2F8A"/>
    <w:rsid w:val="00EE32B4"/>
    <w:rsid w:val="00EE3C9C"/>
    <w:rsid w:val="00EE3DF4"/>
    <w:rsid w:val="00EE4330"/>
    <w:rsid w:val="00EE4BDD"/>
    <w:rsid w:val="00EE4F24"/>
    <w:rsid w:val="00EE6313"/>
    <w:rsid w:val="00EE63DC"/>
    <w:rsid w:val="00EE6522"/>
    <w:rsid w:val="00EE6674"/>
    <w:rsid w:val="00EE6F10"/>
    <w:rsid w:val="00EE6FE5"/>
    <w:rsid w:val="00EE70E2"/>
    <w:rsid w:val="00EE7BA4"/>
    <w:rsid w:val="00EF0647"/>
    <w:rsid w:val="00EF075F"/>
    <w:rsid w:val="00EF1381"/>
    <w:rsid w:val="00EF17BA"/>
    <w:rsid w:val="00EF34EA"/>
    <w:rsid w:val="00EF3B69"/>
    <w:rsid w:val="00EF3FD5"/>
    <w:rsid w:val="00EF4527"/>
    <w:rsid w:val="00EF5CDD"/>
    <w:rsid w:val="00EF5E3F"/>
    <w:rsid w:val="00EF6F3E"/>
    <w:rsid w:val="00EF6FE3"/>
    <w:rsid w:val="00EF708B"/>
    <w:rsid w:val="00F0106E"/>
    <w:rsid w:val="00F010C4"/>
    <w:rsid w:val="00F022AA"/>
    <w:rsid w:val="00F026A2"/>
    <w:rsid w:val="00F02957"/>
    <w:rsid w:val="00F041A4"/>
    <w:rsid w:val="00F047D5"/>
    <w:rsid w:val="00F049FA"/>
    <w:rsid w:val="00F04D39"/>
    <w:rsid w:val="00F0586B"/>
    <w:rsid w:val="00F059E3"/>
    <w:rsid w:val="00F05C82"/>
    <w:rsid w:val="00F0623C"/>
    <w:rsid w:val="00F068FB"/>
    <w:rsid w:val="00F07064"/>
    <w:rsid w:val="00F0728C"/>
    <w:rsid w:val="00F077D8"/>
    <w:rsid w:val="00F10BC6"/>
    <w:rsid w:val="00F10DE7"/>
    <w:rsid w:val="00F11236"/>
    <w:rsid w:val="00F11B2D"/>
    <w:rsid w:val="00F12479"/>
    <w:rsid w:val="00F1266E"/>
    <w:rsid w:val="00F12A38"/>
    <w:rsid w:val="00F13588"/>
    <w:rsid w:val="00F13CF1"/>
    <w:rsid w:val="00F14835"/>
    <w:rsid w:val="00F14E64"/>
    <w:rsid w:val="00F1509F"/>
    <w:rsid w:val="00F151A0"/>
    <w:rsid w:val="00F152CE"/>
    <w:rsid w:val="00F153C0"/>
    <w:rsid w:val="00F15BBA"/>
    <w:rsid w:val="00F15C2F"/>
    <w:rsid w:val="00F15DAC"/>
    <w:rsid w:val="00F166DF"/>
    <w:rsid w:val="00F16746"/>
    <w:rsid w:val="00F17060"/>
    <w:rsid w:val="00F1773E"/>
    <w:rsid w:val="00F17A76"/>
    <w:rsid w:val="00F20119"/>
    <w:rsid w:val="00F2096A"/>
    <w:rsid w:val="00F20CD9"/>
    <w:rsid w:val="00F22865"/>
    <w:rsid w:val="00F22A62"/>
    <w:rsid w:val="00F22D78"/>
    <w:rsid w:val="00F239B6"/>
    <w:rsid w:val="00F24510"/>
    <w:rsid w:val="00F24878"/>
    <w:rsid w:val="00F249CF"/>
    <w:rsid w:val="00F24B2F"/>
    <w:rsid w:val="00F2500B"/>
    <w:rsid w:val="00F2613B"/>
    <w:rsid w:val="00F2698B"/>
    <w:rsid w:val="00F26E24"/>
    <w:rsid w:val="00F271D8"/>
    <w:rsid w:val="00F27256"/>
    <w:rsid w:val="00F2770B"/>
    <w:rsid w:val="00F27A46"/>
    <w:rsid w:val="00F30160"/>
    <w:rsid w:val="00F30607"/>
    <w:rsid w:val="00F31CCF"/>
    <w:rsid w:val="00F32314"/>
    <w:rsid w:val="00F32324"/>
    <w:rsid w:val="00F32994"/>
    <w:rsid w:val="00F337FF"/>
    <w:rsid w:val="00F346E3"/>
    <w:rsid w:val="00F34F5F"/>
    <w:rsid w:val="00F35F0A"/>
    <w:rsid w:val="00F36473"/>
    <w:rsid w:val="00F36772"/>
    <w:rsid w:val="00F36F83"/>
    <w:rsid w:val="00F3718F"/>
    <w:rsid w:val="00F40178"/>
    <w:rsid w:val="00F40975"/>
    <w:rsid w:val="00F40984"/>
    <w:rsid w:val="00F41443"/>
    <w:rsid w:val="00F426EB"/>
    <w:rsid w:val="00F43C51"/>
    <w:rsid w:val="00F449B4"/>
    <w:rsid w:val="00F45206"/>
    <w:rsid w:val="00F4631A"/>
    <w:rsid w:val="00F46B3B"/>
    <w:rsid w:val="00F46EB9"/>
    <w:rsid w:val="00F46F9F"/>
    <w:rsid w:val="00F47CCB"/>
    <w:rsid w:val="00F5015D"/>
    <w:rsid w:val="00F5028F"/>
    <w:rsid w:val="00F502FA"/>
    <w:rsid w:val="00F505A4"/>
    <w:rsid w:val="00F507F0"/>
    <w:rsid w:val="00F509D3"/>
    <w:rsid w:val="00F50E84"/>
    <w:rsid w:val="00F50EDB"/>
    <w:rsid w:val="00F51B01"/>
    <w:rsid w:val="00F51F55"/>
    <w:rsid w:val="00F5264E"/>
    <w:rsid w:val="00F52A7F"/>
    <w:rsid w:val="00F5314D"/>
    <w:rsid w:val="00F539AA"/>
    <w:rsid w:val="00F54488"/>
    <w:rsid w:val="00F5450C"/>
    <w:rsid w:val="00F55AB6"/>
    <w:rsid w:val="00F56D25"/>
    <w:rsid w:val="00F57926"/>
    <w:rsid w:val="00F579EE"/>
    <w:rsid w:val="00F57BD5"/>
    <w:rsid w:val="00F606DD"/>
    <w:rsid w:val="00F61510"/>
    <w:rsid w:val="00F615B5"/>
    <w:rsid w:val="00F619F5"/>
    <w:rsid w:val="00F62C9D"/>
    <w:rsid w:val="00F62FAD"/>
    <w:rsid w:val="00F630ED"/>
    <w:rsid w:val="00F63ADE"/>
    <w:rsid w:val="00F6479E"/>
    <w:rsid w:val="00F64E8F"/>
    <w:rsid w:val="00F65748"/>
    <w:rsid w:val="00F65C10"/>
    <w:rsid w:val="00F65F92"/>
    <w:rsid w:val="00F66197"/>
    <w:rsid w:val="00F67871"/>
    <w:rsid w:val="00F67BC1"/>
    <w:rsid w:val="00F67F79"/>
    <w:rsid w:val="00F70B0B"/>
    <w:rsid w:val="00F719AC"/>
    <w:rsid w:val="00F71F2D"/>
    <w:rsid w:val="00F742D8"/>
    <w:rsid w:val="00F74D47"/>
    <w:rsid w:val="00F7537C"/>
    <w:rsid w:val="00F75890"/>
    <w:rsid w:val="00F75D17"/>
    <w:rsid w:val="00F76B9F"/>
    <w:rsid w:val="00F77BE9"/>
    <w:rsid w:val="00F80D73"/>
    <w:rsid w:val="00F81893"/>
    <w:rsid w:val="00F82A57"/>
    <w:rsid w:val="00F838DA"/>
    <w:rsid w:val="00F83AB5"/>
    <w:rsid w:val="00F85007"/>
    <w:rsid w:val="00F8564D"/>
    <w:rsid w:val="00F85AE5"/>
    <w:rsid w:val="00F85B43"/>
    <w:rsid w:val="00F86735"/>
    <w:rsid w:val="00F8685B"/>
    <w:rsid w:val="00F868C7"/>
    <w:rsid w:val="00F876A0"/>
    <w:rsid w:val="00F87BA2"/>
    <w:rsid w:val="00F87F4C"/>
    <w:rsid w:val="00F9075D"/>
    <w:rsid w:val="00F91900"/>
    <w:rsid w:val="00F91A1E"/>
    <w:rsid w:val="00F92AFC"/>
    <w:rsid w:val="00F93323"/>
    <w:rsid w:val="00F93579"/>
    <w:rsid w:val="00F935BE"/>
    <w:rsid w:val="00F93619"/>
    <w:rsid w:val="00F93B8D"/>
    <w:rsid w:val="00F9559B"/>
    <w:rsid w:val="00F95DD2"/>
    <w:rsid w:val="00F96875"/>
    <w:rsid w:val="00F96B4A"/>
    <w:rsid w:val="00F97607"/>
    <w:rsid w:val="00F97738"/>
    <w:rsid w:val="00F97AE8"/>
    <w:rsid w:val="00F97FDA"/>
    <w:rsid w:val="00FA0373"/>
    <w:rsid w:val="00FA204E"/>
    <w:rsid w:val="00FA2084"/>
    <w:rsid w:val="00FA2D44"/>
    <w:rsid w:val="00FA2D5B"/>
    <w:rsid w:val="00FA3445"/>
    <w:rsid w:val="00FA46A0"/>
    <w:rsid w:val="00FA4DBE"/>
    <w:rsid w:val="00FA52EC"/>
    <w:rsid w:val="00FA5445"/>
    <w:rsid w:val="00FA5EAD"/>
    <w:rsid w:val="00FA68D1"/>
    <w:rsid w:val="00FA77DC"/>
    <w:rsid w:val="00FB027F"/>
    <w:rsid w:val="00FB038C"/>
    <w:rsid w:val="00FB0989"/>
    <w:rsid w:val="00FB119C"/>
    <w:rsid w:val="00FB1EA9"/>
    <w:rsid w:val="00FB2A26"/>
    <w:rsid w:val="00FB2F4D"/>
    <w:rsid w:val="00FB342D"/>
    <w:rsid w:val="00FB40FC"/>
    <w:rsid w:val="00FB462D"/>
    <w:rsid w:val="00FB492A"/>
    <w:rsid w:val="00FB5336"/>
    <w:rsid w:val="00FB5888"/>
    <w:rsid w:val="00FB6650"/>
    <w:rsid w:val="00FB6B91"/>
    <w:rsid w:val="00FC0A8D"/>
    <w:rsid w:val="00FC1493"/>
    <w:rsid w:val="00FC274F"/>
    <w:rsid w:val="00FC33D2"/>
    <w:rsid w:val="00FC3635"/>
    <w:rsid w:val="00FC3934"/>
    <w:rsid w:val="00FC3E80"/>
    <w:rsid w:val="00FC41B4"/>
    <w:rsid w:val="00FC6399"/>
    <w:rsid w:val="00FC690A"/>
    <w:rsid w:val="00FC6D63"/>
    <w:rsid w:val="00FC6FE3"/>
    <w:rsid w:val="00FC729E"/>
    <w:rsid w:val="00FC776E"/>
    <w:rsid w:val="00FD058F"/>
    <w:rsid w:val="00FD0B31"/>
    <w:rsid w:val="00FD106E"/>
    <w:rsid w:val="00FD1679"/>
    <w:rsid w:val="00FD259B"/>
    <w:rsid w:val="00FD3722"/>
    <w:rsid w:val="00FD4541"/>
    <w:rsid w:val="00FD4CF0"/>
    <w:rsid w:val="00FD4D9A"/>
    <w:rsid w:val="00FD513F"/>
    <w:rsid w:val="00FD5441"/>
    <w:rsid w:val="00FD56F0"/>
    <w:rsid w:val="00FD5B6B"/>
    <w:rsid w:val="00FD68F5"/>
    <w:rsid w:val="00FE0B30"/>
    <w:rsid w:val="00FE0FE7"/>
    <w:rsid w:val="00FE12C6"/>
    <w:rsid w:val="00FE12CF"/>
    <w:rsid w:val="00FE12EE"/>
    <w:rsid w:val="00FE2124"/>
    <w:rsid w:val="00FE2231"/>
    <w:rsid w:val="00FE28D1"/>
    <w:rsid w:val="00FE28FB"/>
    <w:rsid w:val="00FE2D08"/>
    <w:rsid w:val="00FE2DEB"/>
    <w:rsid w:val="00FE3C47"/>
    <w:rsid w:val="00FE3D57"/>
    <w:rsid w:val="00FE4083"/>
    <w:rsid w:val="00FE42EF"/>
    <w:rsid w:val="00FE460E"/>
    <w:rsid w:val="00FE4B38"/>
    <w:rsid w:val="00FE4B42"/>
    <w:rsid w:val="00FE4B4E"/>
    <w:rsid w:val="00FE53D6"/>
    <w:rsid w:val="00FE58FE"/>
    <w:rsid w:val="00FE5EB7"/>
    <w:rsid w:val="00FE6AEF"/>
    <w:rsid w:val="00FE71C4"/>
    <w:rsid w:val="00FF0C7F"/>
    <w:rsid w:val="00FF1027"/>
    <w:rsid w:val="00FF1FD9"/>
    <w:rsid w:val="00FF2073"/>
    <w:rsid w:val="00FF2210"/>
    <w:rsid w:val="00FF2DE6"/>
    <w:rsid w:val="00FF2E8A"/>
    <w:rsid w:val="00FF3E27"/>
    <w:rsid w:val="00FF472E"/>
    <w:rsid w:val="00FF4CAD"/>
    <w:rsid w:val="00FF5AEB"/>
    <w:rsid w:val="00FF5B8A"/>
    <w:rsid w:val="00FF5FB6"/>
    <w:rsid w:val="00FF6255"/>
    <w:rsid w:val="00FF62DD"/>
    <w:rsid w:val="00FF66EF"/>
    <w:rsid w:val="00FF6811"/>
    <w:rsid w:val="00FF6B63"/>
    <w:rsid w:val="00FF729D"/>
    <w:rsid w:val="00FF7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C5E9FA"/>
  <w15:docId w15:val="{120409E9-37D2-46E2-BC26-5ECBF3480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07695"/>
    <w:pPr>
      <w:jc w:val="both"/>
    </w:pPr>
    <w:rPr>
      <w:sz w:val="21"/>
    </w:rPr>
  </w:style>
  <w:style w:type="paragraph" w:styleId="berschrift1">
    <w:name w:val="heading 1"/>
    <w:basedOn w:val="Standard"/>
    <w:next w:val="Standard"/>
    <w:link w:val="berschrift1Zchn"/>
    <w:uiPriority w:val="9"/>
    <w:qFormat/>
    <w:rsid w:val="00584600"/>
    <w:pPr>
      <w:keepNext/>
      <w:keepLines/>
      <w:numPr>
        <w:numId w:val="3"/>
      </w:numPr>
      <w:spacing w:before="2040" w:after="720"/>
      <w:ind w:left="431" w:hanging="431"/>
      <w:outlineLvl w:val="0"/>
    </w:pPr>
    <w:rPr>
      <w:rFonts w:asciiTheme="majorHAnsi" w:eastAsiaTheme="majorEastAsia" w:hAnsiTheme="majorHAnsi" w:cstheme="majorBidi"/>
      <w:b/>
      <w:bCs/>
      <w:color w:val="000000" w:themeColor="text1"/>
      <w:sz w:val="40"/>
      <w:szCs w:val="28"/>
    </w:rPr>
  </w:style>
  <w:style w:type="paragraph" w:styleId="berschrift2">
    <w:name w:val="heading 2"/>
    <w:basedOn w:val="berschrift1"/>
    <w:next w:val="Standard"/>
    <w:link w:val="berschrift2Zchn"/>
    <w:uiPriority w:val="9"/>
    <w:unhideWhenUsed/>
    <w:qFormat/>
    <w:rsid w:val="008D4621"/>
    <w:pPr>
      <w:numPr>
        <w:ilvl w:val="1"/>
      </w:numPr>
      <w:spacing w:before="1080" w:after="360"/>
      <w:ind w:left="578" w:hanging="578"/>
      <w:outlineLvl w:val="1"/>
    </w:pPr>
    <w:rPr>
      <w:bCs w:val="0"/>
      <w:sz w:val="32"/>
      <w:szCs w:val="26"/>
    </w:rPr>
  </w:style>
  <w:style w:type="paragraph" w:styleId="berschrift3">
    <w:name w:val="heading 3"/>
    <w:basedOn w:val="berschrift2"/>
    <w:next w:val="Standard"/>
    <w:link w:val="berschrift3Zchn"/>
    <w:uiPriority w:val="9"/>
    <w:unhideWhenUsed/>
    <w:qFormat/>
    <w:rsid w:val="00F24510"/>
    <w:pPr>
      <w:numPr>
        <w:ilvl w:val="2"/>
      </w:numPr>
      <w:spacing w:before="480" w:after="240"/>
      <w:outlineLvl w:val="2"/>
    </w:pPr>
    <w:rPr>
      <w:bCs/>
      <w:sz w:val="28"/>
    </w:rPr>
  </w:style>
  <w:style w:type="paragraph" w:styleId="berschrift4">
    <w:name w:val="heading 4"/>
    <w:basedOn w:val="berschrift3"/>
    <w:next w:val="Standard"/>
    <w:link w:val="berschrift4Zchn"/>
    <w:uiPriority w:val="9"/>
    <w:unhideWhenUsed/>
    <w:qFormat/>
    <w:rsid w:val="00F24510"/>
    <w:pPr>
      <w:numPr>
        <w:ilvl w:val="3"/>
      </w:numPr>
      <w:spacing w:before="360"/>
      <w:ind w:left="862" w:hanging="862"/>
      <w:outlineLvl w:val="3"/>
    </w:pPr>
    <w:rPr>
      <w:bCs w:val="0"/>
      <w:iCs/>
      <w:sz w:val="24"/>
    </w:rPr>
  </w:style>
  <w:style w:type="paragraph" w:styleId="berschrift5">
    <w:name w:val="heading 5"/>
    <w:basedOn w:val="Standard"/>
    <w:next w:val="Standard"/>
    <w:link w:val="berschrift5Zchn"/>
    <w:uiPriority w:val="9"/>
    <w:semiHidden/>
    <w:unhideWhenUsed/>
    <w:qFormat/>
    <w:rsid w:val="004C7B15"/>
    <w:pPr>
      <w:keepNext/>
      <w:keepLines/>
      <w:spacing w:before="200" w:after="0"/>
      <w:outlineLvl w:val="4"/>
    </w:pPr>
    <w:rPr>
      <w:rFonts w:asciiTheme="majorHAnsi" w:eastAsiaTheme="majorEastAsia" w:hAnsiTheme="majorHAnsi" w:cstheme="majorBidi"/>
      <w:b/>
      <w:color w:val="395220" w:themeColor="accent1" w:themeShade="7F"/>
    </w:rPr>
  </w:style>
  <w:style w:type="paragraph" w:styleId="berschrift6">
    <w:name w:val="heading 6"/>
    <w:basedOn w:val="Standard"/>
    <w:next w:val="Standard"/>
    <w:link w:val="berschrift6Zchn"/>
    <w:uiPriority w:val="9"/>
    <w:semiHidden/>
    <w:unhideWhenUsed/>
    <w:qFormat/>
    <w:rsid w:val="000A10C8"/>
    <w:pPr>
      <w:keepNext/>
      <w:keepLines/>
      <w:numPr>
        <w:ilvl w:val="5"/>
        <w:numId w:val="3"/>
      </w:numPr>
      <w:spacing w:before="200" w:after="0"/>
      <w:outlineLvl w:val="5"/>
    </w:pPr>
    <w:rPr>
      <w:rFonts w:asciiTheme="majorHAnsi" w:eastAsiaTheme="majorEastAsia" w:hAnsiTheme="majorHAnsi" w:cstheme="majorBidi"/>
      <w:i/>
      <w:iCs/>
      <w:color w:val="395220" w:themeColor="accent1" w:themeShade="7F"/>
    </w:rPr>
  </w:style>
  <w:style w:type="paragraph" w:styleId="berschrift7">
    <w:name w:val="heading 7"/>
    <w:basedOn w:val="Standard"/>
    <w:next w:val="Standard"/>
    <w:link w:val="berschrift7Zchn"/>
    <w:uiPriority w:val="9"/>
    <w:semiHidden/>
    <w:unhideWhenUsed/>
    <w:qFormat/>
    <w:rsid w:val="000A10C8"/>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A10C8"/>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A10C8"/>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link w:val="BeschriftungZchn"/>
    <w:uiPriority w:val="35"/>
    <w:unhideWhenUsed/>
    <w:qFormat/>
    <w:rsid w:val="008A2257"/>
    <w:pPr>
      <w:spacing w:after="240" w:line="240" w:lineRule="auto"/>
    </w:pPr>
    <w:rPr>
      <w:bCs/>
      <w:color w:val="000000" w:themeColor="text1"/>
      <w:sz w:val="18"/>
      <w:szCs w:val="18"/>
    </w:rPr>
  </w:style>
  <w:style w:type="paragraph" w:styleId="Inhaltsverzeichnisberschrift">
    <w:name w:val="TOC Heading"/>
    <w:basedOn w:val="berschrift1"/>
    <w:next w:val="Standard"/>
    <w:uiPriority w:val="39"/>
    <w:unhideWhenUsed/>
    <w:qFormat/>
    <w:rsid w:val="002001A8"/>
    <w:pPr>
      <w:numPr>
        <w:numId w:val="0"/>
      </w:numPr>
      <w:spacing w:before="480" w:after="0"/>
      <w:jc w:val="left"/>
      <w:outlineLvl w:val="9"/>
    </w:pPr>
    <w:rPr>
      <w:color w:val="567B30" w:themeColor="accent1" w:themeShade="BF"/>
      <w:sz w:val="28"/>
      <w:lang w:eastAsia="de-DE"/>
    </w:rPr>
  </w:style>
  <w:style w:type="paragraph" w:styleId="Sprechblasentext">
    <w:name w:val="Balloon Text"/>
    <w:basedOn w:val="Standard"/>
    <w:link w:val="SprechblasentextZchn"/>
    <w:uiPriority w:val="99"/>
    <w:semiHidden/>
    <w:unhideWhenUsed/>
    <w:rsid w:val="001F0FF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F0FFC"/>
    <w:rPr>
      <w:rFonts w:ascii="Tahoma" w:hAnsi="Tahoma" w:cs="Tahoma"/>
      <w:sz w:val="16"/>
      <w:szCs w:val="16"/>
    </w:rPr>
  </w:style>
  <w:style w:type="paragraph" w:styleId="Titel">
    <w:name w:val="Title"/>
    <w:basedOn w:val="Standard"/>
    <w:next w:val="Standard"/>
    <w:link w:val="TitelZchn"/>
    <w:uiPriority w:val="10"/>
    <w:qFormat/>
    <w:rsid w:val="007C40F6"/>
    <w:pPr>
      <w:pBdr>
        <w:bottom w:val="single" w:sz="8" w:space="4" w:color="74A541" w:themeColor="accent1"/>
      </w:pBdr>
      <w:spacing w:after="300" w:line="240" w:lineRule="auto"/>
      <w:contextualSpacing/>
    </w:pPr>
    <w:rPr>
      <w:rFonts w:asciiTheme="majorHAnsi" w:eastAsiaTheme="majorEastAsia" w:hAnsiTheme="majorHAnsi" w:cstheme="majorBidi"/>
      <w:b/>
      <w:spacing w:val="5"/>
      <w:kern w:val="28"/>
      <w:sz w:val="52"/>
      <w:szCs w:val="52"/>
    </w:rPr>
  </w:style>
  <w:style w:type="character" w:customStyle="1" w:styleId="TitelZchn">
    <w:name w:val="Titel Zchn"/>
    <w:basedOn w:val="Absatz-Standardschriftart"/>
    <w:link w:val="Titel"/>
    <w:uiPriority w:val="10"/>
    <w:rsid w:val="007C40F6"/>
    <w:rPr>
      <w:rFonts w:asciiTheme="majorHAnsi" w:eastAsiaTheme="majorEastAsia" w:hAnsiTheme="majorHAnsi" w:cstheme="majorBidi"/>
      <w:b/>
      <w:spacing w:val="5"/>
      <w:kern w:val="28"/>
      <w:sz w:val="52"/>
      <w:szCs w:val="52"/>
    </w:rPr>
  </w:style>
  <w:style w:type="character" w:styleId="Platzhaltertext">
    <w:name w:val="Placeholder Text"/>
    <w:basedOn w:val="Absatz-Standardschriftart"/>
    <w:uiPriority w:val="99"/>
    <w:semiHidden/>
    <w:rsid w:val="00A04D3D"/>
    <w:rPr>
      <w:color w:val="808080"/>
    </w:rPr>
  </w:style>
  <w:style w:type="character" w:customStyle="1" w:styleId="berschrift1Zchn">
    <w:name w:val="Überschrift 1 Zchn"/>
    <w:basedOn w:val="Absatz-Standardschriftart"/>
    <w:link w:val="berschrift1"/>
    <w:uiPriority w:val="9"/>
    <w:rsid w:val="00584600"/>
    <w:rPr>
      <w:rFonts w:asciiTheme="majorHAnsi" w:eastAsiaTheme="majorEastAsia" w:hAnsiTheme="majorHAnsi" w:cstheme="majorBidi"/>
      <w:b/>
      <w:bCs/>
      <w:color w:val="000000" w:themeColor="text1"/>
      <w:sz w:val="40"/>
      <w:szCs w:val="28"/>
    </w:rPr>
  </w:style>
  <w:style w:type="character" w:styleId="Hervorhebung">
    <w:name w:val="Emphasis"/>
    <w:basedOn w:val="Absatz-Standardschriftart"/>
    <w:uiPriority w:val="20"/>
    <w:qFormat/>
    <w:rsid w:val="007C40F6"/>
    <w:rPr>
      <w:i/>
      <w:iCs/>
    </w:rPr>
  </w:style>
  <w:style w:type="character" w:customStyle="1" w:styleId="berschrift2Zchn">
    <w:name w:val="Überschrift 2 Zchn"/>
    <w:basedOn w:val="Absatz-Standardschriftart"/>
    <w:link w:val="berschrift2"/>
    <w:uiPriority w:val="9"/>
    <w:rsid w:val="008D4621"/>
    <w:rPr>
      <w:rFonts w:asciiTheme="majorHAnsi" w:eastAsiaTheme="majorEastAsia" w:hAnsiTheme="majorHAnsi" w:cstheme="majorBidi"/>
      <w:b/>
      <w:color w:val="000000" w:themeColor="text1"/>
      <w:sz w:val="32"/>
      <w:szCs w:val="26"/>
    </w:rPr>
  </w:style>
  <w:style w:type="character" w:customStyle="1" w:styleId="berschrift3Zchn">
    <w:name w:val="Überschrift 3 Zchn"/>
    <w:basedOn w:val="Absatz-Standardschriftart"/>
    <w:link w:val="berschrift3"/>
    <w:uiPriority w:val="9"/>
    <w:rsid w:val="00F24510"/>
    <w:rPr>
      <w:rFonts w:asciiTheme="majorHAnsi" w:eastAsiaTheme="majorEastAsia" w:hAnsiTheme="majorHAnsi" w:cstheme="majorBidi"/>
      <w:b/>
      <w:bCs/>
      <w:color w:val="000000" w:themeColor="text1"/>
      <w:sz w:val="28"/>
      <w:szCs w:val="26"/>
    </w:rPr>
  </w:style>
  <w:style w:type="character" w:customStyle="1" w:styleId="berschrift4Zchn">
    <w:name w:val="Überschrift 4 Zchn"/>
    <w:basedOn w:val="Absatz-Standardschriftart"/>
    <w:link w:val="berschrift4"/>
    <w:uiPriority w:val="9"/>
    <w:rsid w:val="00F24510"/>
    <w:rPr>
      <w:rFonts w:asciiTheme="majorHAnsi" w:eastAsiaTheme="majorEastAsia" w:hAnsiTheme="majorHAnsi" w:cstheme="majorBidi"/>
      <w:b/>
      <w:iCs/>
      <w:color w:val="000000" w:themeColor="text1"/>
      <w:sz w:val="24"/>
      <w:szCs w:val="26"/>
    </w:rPr>
  </w:style>
  <w:style w:type="paragraph" w:styleId="Untertitel">
    <w:name w:val="Subtitle"/>
    <w:basedOn w:val="Standard"/>
    <w:next w:val="Standard"/>
    <w:link w:val="UntertitelZchn"/>
    <w:uiPriority w:val="11"/>
    <w:qFormat/>
    <w:rsid w:val="00AA29BF"/>
    <w:pPr>
      <w:numPr>
        <w:ilvl w:val="1"/>
      </w:numPr>
      <w:spacing w:after="0"/>
    </w:pPr>
    <w:rPr>
      <w:rFonts w:asciiTheme="majorHAnsi" w:eastAsiaTheme="majorEastAsia" w:hAnsiTheme="majorHAnsi" w:cstheme="majorBidi"/>
      <w:iCs/>
      <w:color w:val="000000" w:themeColor="text1"/>
      <w:spacing w:val="15"/>
      <w:szCs w:val="24"/>
    </w:rPr>
  </w:style>
  <w:style w:type="character" w:customStyle="1" w:styleId="UntertitelZchn">
    <w:name w:val="Untertitel Zchn"/>
    <w:basedOn w:val="Absatz-Standardschriftart"/>
    <w:link w:val="Untertitel"/>
    <w:uiPriority w:val="11"/>
    <w:rsid w:val="00AA29BF"/>
    <w:rPr>
      <w:rFonts w:asciiTheme="majorHAnsi" w:eastAsiaTheme="majorEastAsia" w:hAnsiTheme="majorHAnsi" w:cstheme="majorBidi"/>
      <w:iCs/>
      <w:color w:val="000000" w:themeColor="text1"/>
      <w:spacing w:val="15"/>
      <w:sz w:val="21"/>
      <w:szCs w:val="24"/>
    </w:rPr>
  </w:style>
  <w:style w:type="paragraph" w:styleId="Zitat">
    <w:name w:val="Quote"/>
    <w:basedOn w:val="Standard"/>
    <w:next w:val="Standard"/>
    <w:link w:val="ZitatZchn"/>
    <w:uiPriority w:val="29"/>
    <w:qFormat/>
    <w:rsid w:val="004E72A6"/>
    <w:pPr>
      <w:ind w:left="567"/>
    </w:pPr>
    <w:rPr>
      <w:i/>
      <w:iCs/>
      <w:color w:val="000000" w:themeColor="text1"/>
    </w:rPr>
  </w:style>
  <w:style w:type="character" w:customStyle="1" w:styleId="ZitatZchn">
    <w:name w:val="Zitat Zchn"/>
    <w:basedOn w:val="Absatz-Standardschriftart"/>
    <w:link w:val="Zitat"/>
    <w:uiPriority w:val="29"/>
    <w:rsid w:val="004E72A6"/>
    <w:rPr>
      <w:i/>
      <w:iCs/>
      <w:color w:val="000000" w:themeColor="text1"/>
      <w:sz w:val="21"/>
    </w:rPr>
  </w:style>
  <w:style w:type="paragraph" w:customStyle="1" w:styleId="Zitat-Quelle">
    <w:name w:val="Zitat-Quelle"/>
    <w:basedOn w:val="Standard"/>
    <w:qFormat/>
    <w:rsid w:val="00737D8F"/>
    <w:pPr>
      <w:numPr>
        <w:numId w:val="1"/>
      </w:numPr>
      <w:jc w:val="right"/>
    </w:pPr>
    <w:rPr>
      <w:smallCaps/>
      <w:lang w:val="en-US"/>
    </w:rPr>
  </w:style>
  <w:style w:type="character" w:customStyle="1" w:styleId="berschrift5Zchn">
    <w:name w:val="Überschrift 5 Zchn"/>
    <w:basedOn w:val="Absatz-Standardschriftart"/>
    <w:link w:val="berschrift5"/>
    <w:uiPriority w:val="9"/>
    <w:semiHidden/>
    <w:rsid w:val="004C7B15"/>
    <w:rPr>
      <w:rFonts w:asciiTheme="majorHAnsi" w:eastAsiaTheme="majorEastAsia" w:hAnsiTheme="majorHAnsi" w:cstheme="majorBidi"/>
      <w:b/>
      <w:color w:val="395220" w:themeColor="accent1" w:themeShade="7F"/>
      <w:sz w:val="21"/>
    </w:rPr>
  </w:style>
  <w:style w:type="character" w:customStyle="1" w:styleId="berschrift6Zchn">
    <w:name w:val="Überschrift 6 Zchn"/>
    <w:basedOn w:val="Absatz-Standardschriftart"/>
    <w:link w:val="berschrift6"/>
    <w:uiPriority w:val="9"/>
    <w:semiHidden/>
    <w:rsid w:val="000A10C8"/>
    <w:rPr>
      <w:rFonts w:asciiTheme="majorHAnsi" w:eastAsiaTheme="majorEastAsia" w:hAnsiTheme="majorHAnsi" w:cstheme="majorBidi"/>
      <w:i/>
      <w:iCs/>
      <w:color w:val="395220" w:themeColor="accent1" w:themeShade="7F"/>
      <w:sz w:val="21"/>
    </w:rPr>
  </w:style>
  <w:style w:type="character" w:customStyle="1" w:styleId="berschrift7Zchn">
    <w:name w:val="Überschrift 7 Zchn"/>
    <w:basedOn w:val="Absatz-Standardschriftart"/>
    <w:link w:val="berschrift7"/>
    <w:uiPriority w:val="9"/>
    <w:semiHidden/>
    <w:rsid w:val="000A10C8"/>
    <w:rPr>
      <w:rFonts w:asciiTheme="majorHAnsi" w:eastAsiaTheme="majorEastAsia" w:hAnsiTheme="majorHAnsi" w:cstheme="majorBidi"/>
      <w:i/>
      <w:iCs/>
      <w:color w:val="404040" w:themeColor="text1" w:themeTint="BF"/>
      <w:sz w:val="21"/>
    </w:rPr>
  </w:style>
  <w:style w:type="character" w:customStyle="1" w:styleId="berschrift8Zchn">
    <w:name w:val="Überschrift 8 Zchn"/>
    <w:basedOn w:val="Absatz-Standardschriftart"/>
    <w:link w:val="berschrift8"/>
    <w:uiPriority w:val="9"/>
    <w:semiHidden/>
    <w:rsid w:val="000A10C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A10C8"/>
    <w:rPr>
      <w:rFonts w:asciiTheme="majorHAnsi" w:eastAsiaTheme="majorEastAsia" w:hAnsiTheme="majorHAnsi" w:cstheme="majorBidi"/>
      <w:i/>
      <w:iCs/>
      <w:color w:val="404040" w:themeColor="text1" w:themeTint="BF"/>
      <w:sz w:val="20"/>
      <w:szCs w:val="20"/>
    </w:rPr>
  </w:style>
  <w:style w:type="paragraph" w:styleId="Verzeichnis1">
    <w:name w:val="toc 1"/>
    <w:basedOn w:val="berschrift4"/>
    <w:next w:val="Standard"/>
    <w:autoRedefine/>
    <w:uiPriority w:val="39"/>
    <w:unhideWhenUsed/>
    <w:rsid w:val="002001A8"/>
    <w:pPr>
      <w:numPr>
        <w:ilvl w:val="0"/>
        <w:numId w:val="0"/>
      </w:numPr>
      <w:spacing w:after="100"/>
    </w:pPr>
  </w:style>
  <w:style w:type="paragraph" w:styleId="Verzeichnis2">
    <w:name w:val="toc 2"/>
    <w:basedOn w:val="Standard"/>
    <w:next w:val="Standard"/>
    <w:autoRedefine/>
    <w:uiPriority w:val="39"/>
    <w:unhideWhenUsed/>
    <w:rsid w:val="002001A8"/>
    <w:pPr>
      <w:spacing w:after="100"/>
      <w:ind w:left="708"/>
    </w:pPr>
  </w:style>
  <w:style w:type="paragraph" w:styleId="Verzeichnis3">
    <w:name w:val="toc 3"/>
    <w:basedOn w:val="Standard"/>
    <w:next w:val="Standard"/>
    <w:autoRedefine/>
    <w:uiPriority w:val="39"/>
    <w:unhideWhenUsed/>
    <w:rsid w:val="002001A8"/>
    <w:pPr>
      <w:spacing w:after="100"/>
      <w:ind w:left="1416"/>
    </w:pPr>
  </w:style>
  <w:style w:type="paragraph" w:styleId="Verzeichnis4">
    <w:name w:val="toc 4"/>
    <w:basedOn w:val="Standard"/>
    <w:next w:val="Standard"/>
    <w:autoRedefine/>
    <w:uiPriority w:val="39"/>
    <w:semiHidden/>
    <w:unhideWhenUsed/>
    <w:rsid w:val="002001A8"/>
    <w:pPr>
      <w:spacing w:after="100"/>
      <w:ind w:left="2124"/>
    </w:pPr>
  </w:style>
  <w:style w:type="paragraph" w:styleId="Verzeichnis5">
    <w:name w:val="toc 5"/>
    <w:basedOn w:val="Standard"/>
    <w:next w:val="Standard"/>
    <w:autoRedefine/>
    <w:uiPriority w:val="39"/>
    <w:semiHidden/>
    <w:unhideWhenUsed/>
    <w:rsid w:val="002001A8"/>
    <w:pPr>
      <w:spacing w:after="100"/>
    </w:pPr>
  </w:style>
  <w:style w:type="paragraph" w:styleId="Verzeichnis6">
    <w:name w:val="toc 6"/>
    <w:basedOn w:val="Standard"/>
    <w:next w:val="Standard"/>
    <w:autoRedefine/>
    <w:uiPriority w:val="39"/>
    <w:semiHidden/>
    <w:unhideWhenUsed/>
    <w:rsid w:val="002001A8"/>
    <w:pPr>
      <w:spacing w:after="100"/>
    </w:pPr>
  </w:style>
  <w:style w:type="paragraph" w:styleId="Verzeichnis7">
    <w:name w:val="toc 7"/>
    <w:basedOn w:val="Standard"/>
    <w:next w:val="Standard"/>
    <w:autoRedefine/>
    <w:uiPriority w:val="39"/>
    <w:semiHidden/>
    <w:unhideWhenUsed/>
    <w:rsid w:val="002001A8"/>
    <w:pPr>
      <w:spacing w:after="100"/>
    </w:pPr>
  </w:style>
  <w:style w:type="paragraph" w:styleId="Verzeichnis8">
    <w:name w:val="toc 8"/>
    <w:basedOn w:val="Standard"/>
    <w:next w:val="Standard"/>
    <w:autoRedefine/>
    <w:uiPriority w:val="39"/>
    <w:semiHidden/>
    <w:unhideWhenUsed/>
    <w:rsid w:val="002001A8"/>
    <w:pPr>
      <w:spacing w:after="100"/>
    </w:pPr>
  </w:style>
  <w:style w:type="paragraph" w:styleId="Verzeichnis9">
    <w:name w:val="toc 9"/>
    <w:basedOn w:val="Standard"/>
    <w:next w:val="Standard"/>
    <w:autoRedefine/>
    <w:uiPriority w:val="39"/>
    <w:semiHidden/>
    <w:unhideWhenUsed/>
    <w:rsid w:val="002001A8"/>
    <w:pPr>
      <w:spacing w:after="100"/>
      <w:ind w:left="1680"/>
    </w:pPr>
  </w:style>
  <w:style w:type="character" w:styleId="Hyperlink">
    <w:name w:val="Hyperlink"/>
    <w:basedOn w:val="Absatz-Standardschriftart"/>
    <w:uiPriority w:val="99"/>
    <w:unhideWhenUsed/>
    <w:rsid w:val="002001A8"/>
    <w:rPr>
      <w:color w:val="CCCCFF" w:themeColor="hyperlink"/>
      <w:u w:val="single"/>
    </w:rPr>
  </w:style>
  <w:style w:type="paragraph" w:styleId="Kopfzeile">
    <w:name w:val="header"/>
    <w:basedOn w:val="Standard"/>
    <w:link w:val="KopfzeileZchn"/>
    <w:uiPriority w:val="99"/>
    <w:unhideWhenUsed/>
    <w:rsid w:val="003762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762F5"/>
    <w:rPr>
      <w:sz w:val="21"/>
    </w:rPr>
  </w:style>
  <w:style w:type="paragraph" w:styleId="Fuzeile">
    <w:name w:val="footer"/>
    <w:basedOn w:val="Standard"/>
    <w:link w:val="FuzeileZchn"/>
    <w:uiPriority w:val="99"/>
    <w:unhideWhenUsed/>
    <w:rsid w:val="003762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762F5"/>
    <w:rPr>
      <w:sz w:val="21"/>
    </w:rPr>
  </w:style>
  <w:style w:type="paragraph" w:customStyle="1" w:styleId="HeaderEven">
    <w:name w:val="Header Even"/>
    <w:basedOn w:val="KeinLeerraum"/>
    <w:qFormat/>
    <w:rsid w:val="007B3B9E"/>
    <w:pPr>
      <w:pBdr>
        <w:bottom w:val="single" w:sz="4" w:space="1" w:color="74A541" w:themeColor="accent1"/>
      </w:pBdr>
      <w:jc w:val="left"/>
    </w:pPr>
    <w:rPr>
      <w:rFonts w:asciiTheme="majorHAnsi" w:eastAsiaTheme="minorEastAsia" w:hAnsiTheme="majorHAnsi"/>
      <w:bCs/>
      <w:sz w:val="20"/>
      <w:szCs w:val="23"/>
      <w:lang w:eastAsia="ja-JP"/>
    </w:rPr>
  </w:style>
  <w:style w:type="paragraph" w:styleId="KeinLeerraum">
    <w:name w:val="No Spacing"/>
    <w:uiPriority w:val="1"/>
    <w:qFormat/>
    <w:rsid w:val="003762F5"/>
    <w:pPr>
      <w:spacing w:after="0" w:line="240" w:lineRule="auto"/>
      <w:jc w:val="both"/>
    </w:pPr>
    <w:rPr>
      <w:sz w:val="21"/>
    </w:rPr>
  </w:style>
  <w:style w:type="paragraph" w:styleId="Literaturverzeichnis">
    <w:name w:val="Bibliography"/>
    <w:basedOn w:val="Standard"/>
    <w:next w:val="Standard"/>
    <w:uiPriority w:val="37"/>
    <w:unhideWhenUsed/>
    <w:rsid w:val="009C4015"/>
  </w:style>
  <w:style w:type="character" w:styleId="Zeilennummer">
    <w:name w:val="line number"/>
    <w:basedOn w:val="Absatz-Standardschriftart"/>
    <w:uiPriority w:val="99"/>
    <w:semiHidden/>
    <w:unhideWhenUsed/>
    <w:rsid w:val="00773276"/>
  </w:style>
  <w:style w:type="paragraph" w:styleId="Listenabsatz">
    <w:name w:val="List Paragraph"/>
    <w:basedOn w:val="Standard"/>
    <w:uiPriority w:val="34"/>
    <w:qFormat/>
    <w:rsid w:val="001C5401"/>
    <w:pPr>
      <w:ind w:left="720"/>
      <w:contextualSpacing/>
    </w:pPr>
  </w:style>
  <w:style w:type="character" w:styleId="Kommentarzeichen">
    <w:name w:val="annotation reference"/>
    <w:basedOn w:val="Absatz-Standardschriftart"/>
    <w:uiPriority w:val="99"/>
    <w:semiHidden/>
    <w:unhideWhenUsed/>
    <w:rsid w:val="00D92FBD"/>
    <w:rPr>
      <w:sz w:val="16"/>
      <w:szCs w:val="16"/>
    </w:rPr>
  </w:style>
  <w:style w:type="paragraph" w:styleId="Kommentartext">
    <w:name w:val="annotation text"/>
    <w:basedOn w:val="Standard"/>
    <w:link w:val="KommentartextZchn"/>
    <w:uiPriority w:val="99"/>
    <w:semiHidden/>
    <w:unhideWhenUsed/>
    <w:rsid w:val="00D92FB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92FBD"/>
    <w:rPr>
      <w:sz w:val="20"/>
      <w:szCs w:val="20"/>
    </w:rPr>
  </w:style>
  <w:style w:type="paragraph" w:styleId="Kommentarthema">
    <w:name w:val="annotation subject"/>
    <w:basedOn w:val="Kommentartext"/>
    <w:next w:val="Kommentartext"/>
    <w:link w:val="KommentarthemaZchn"/>
    <w:uiPriority w:val="99"/>
    <w:semiHidden/>
    <w:unhideWhenUsed/>
    <w:rsid w:val="00D92FBD"/>
    <w:rPr>
      <w:b/>
      <w:bCs/>
    </w:rPr>
  </w:style>
  <w:style w:type="character" w:customStyle="1" w:styleId="KommentarthemaZchn">
    <w:name w:val="Kommentarthema Zchn"/>
    <w:basedOn w:val="KommentartextZchn"/>
    <w:link w:val="Kommentarthema"/>
    <w:uiPriority w:val="99"/>
    <w:semiHidden/>
    <w:rsid w:val="00D92FBD"/>
    <w:rPr>
      <w:b/>
      <w:bCs/>
      <w:sz w:val="20"/>
      <w:szCs w:val="20"/>
    </w:rPr>
  </w:style>
  <w:style w:type="table" w:styleId="Tabellenraster">
    <w:name w:val="Table Grid"/>
    <w:basedOn w:val="NormaleTabelle"/>
    <w:uiPriority w:val="39"/>
    <w:rsid w:val="004B7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schriftungOhneEintrag">
    <w:name w:val="Beschriftung Ohne Eintrag"/>
    <w:basedOn w:val="Beschriftung"/>
    <w:link w:val="BeschriftungOhneEintragZchn"/>
    <w:qFormat/>
    <w:rsid w:val="005A7411"/>
  </w:style>
  <w:style w:type="paragraph" w:styleId="Abbildungsverzeichnis">
    <w:name w:val="table of figures"/>
    <w:basedOn w:val="Standard"/>
    <w:next w:val="Standard"/>
    <w:uiPriority w:val="99"/>
    <w:unhideWhenUsed/>
    <w:rsid w:val="00B17430"/>
    <w:pPr>
      <w:spacing w:after="0"/>
    </w:pPr>
  </w:style>
  <w:style w:type="character" w:customStyle="1" w:styleId="BeschriftungZchn">
    <w:name w:val="Beschriftung Zchn"/>
    <w:basedOn w:val="Absatz-Standardschriftart"/>
    <w:link w:val="Beschriftung"/>
    <w:uiPriority w:val="35"/>
    <w:rsid w:val="005A7411"/>
    <w:rPr>
      <w:bCs/>
      <w:color w:val="000000" w:themeColor="text1"/>
      <w:sz w:val="18"/>
      <w:szCs w:val="18"/>
    </w:rPr>
  </w:style>
  <w:style w:type="character" w:customStyle="1" w:styleId="BeschriftungOhneEintragZchn">
    <w:name w:val="Beschriftung Ohne Eintrag Zchn"/>
    <w:basedOn w:val="BeschriftungZchn"/>
    <w:link w:val="BeschriftungOhneEintrag"/>
    <w:rsid w:val="005A7411"/>
    <w:rPr>
      <w:bCs/>
      <w:color w:val="000000" w:themeColor="text1"/>
      <w:sz w:val="18"/>
      <w:szCs w:val="18"/>
    </w:rPr>
  </w:style>
  <w:style w:type="paragraph" w:customStyle="1" w:styleId="CitaviBibliographyEntry">
    <w:name w:val="Citavi Bibliography Entry"/>
    <w:basedOn w:val="Standard"/>
    <w:link w:val="CitaviBibliographyEntryZchn"/>
    <w:uiPriority w:val="99"/>
    <w:rsid w:val="00F30160"/>
    <w:pPr>
      <w:spacing w:after="120"/>
      <w:jc w:val="left"/>
    </w:pPr>
  </w:style>
  <w:style w:type="character" w:customStyle="1" w:styleId="CitaviBibliographyEntryZchn">
    <w:name w:val="Citavi Bibliography Entry Zchn"/>
    <w:basedOn w:val="Absatz-Standardschriftart"/>
    <w:link w:val="CitaviBibliographyEntry"/>
    <w:uiPriority w:val="99"/>
    <w:rsid w:val="00F30160"/>
    <w:rPr>
      <w:sz w:val="21"/>
    </w:rPr>
  </w:style>
  <w:style w:type="paragraph" w:customStyle="1" w:styleId="CitaviBibliographyHeading">
    <w:name w:val="Citavi Bibliography Heading"/>
    <w:basedOn w:val="berschrift1"/>
    <w:link w:val="CitaviBibliographyHeadingZchn"/>
    <w:uiPriority w:val="99"/>
    <w:rsid w:val="00F30160"/>
    <w:pPr>
      <w:jc w:val="left"/>
    </w:pPr>
  </w:style>
  <w:style w:type="character" w:customStyle="1" w:styleId="CitaviBibliographyHeadingZchn">
    <w:name w:val="Citavi Bibliography Heading Zchn"/>
    <w:basedOn w:val="Absatz-Standardschriftart"/>
    <w:link w:val="CitaviBibliographyHeading"/>
    <w:uiPriority w:val="99"/>
    <w:rsid w:val="00F30160"/>
    <w:rPr>
      <w:rFonts w:asciiTheme="majorHAnsi" w:eastAsiaTheme="majorEastAsia" w:hAnsiTheme="majorHAnsi" w:cstheme="majorBidi"/>
      <w:b/>
      <w:bCs/>
      <w:color w:val="000000" w:themeColor="text1"/>
      <w:sz w:val="40"/>
      <w:szCs w:val="28"/>
    </w:rPr>
  </w:style>
  <w:style w:type="paragraph" w:customStyle="1" w:styleId="CitaviChapterBibliographyHeading">
    <w:name w:val="Citavi Chapter Bibliography Heading"/>
    <w:basedOn w:val="berschrift2"/>
    <w:link w:val="CitaviChapterBibliographyHeadingZchn"/>
    <w:uiPriority w:val="99"/>
    <w:rsid w:val="00F30160"/>
    <w:pPr>
      <w:jc w:val="left"/>
    </w:pPr>
  </w:style>
  <w:style w:type="character" w:customStyle="1" w:styleId="CitaviChapterBibliographyHeadingZchn">
    <w:name w:val="Citavi Chapter Bibliography Heading Zchn"/>
    <w:basedOn w:val="Absatz-Standardschriftart"/>
    <w:link w:val="CitaviChapterBibliographyHeading"/>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1">
    <w:name w:val="Citavi Bibliography Subheading 1"/>
    <w:basedOn w:val="berschrift2"/>
    <w:link w:val="CitaviBibliographySubheading1Zchn"/>
    <w:uiPriority w:val="99"/>
    <w:rsid w:val="00F30160"/>
    <w:pPr>
      <w:outlineLvl w:val="9"/>
    </w:pPr>
  </w:style>
  <w:style w:type="character" w:customStyle="1" w:styleId="CitaviBibliographySubheading1Zchn">
    <w:name w:val="Citavi Bibliography Subheading 1 Zchn"/>
    <w:basedOn w:val="Absatz-Standardschriftart"/>
    <w:link w:val="CitaviBibliographySubheading1"/>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2">
    <w:name w:val="Citavi Bibliography Subheading 2"/>
    <w:basedOn w:val="berschrift3"/>
    <w:link w:val="CitaviBibliographySubheading2Zchn"/>
    <w:uiPriority w:val="99"/>
    <w:rsid w:val="00F30160"/>
    <w:pPr>
      <w:outlineLvl w:val="9"/>
    </w:pPr>
  </w:style>
  <w:style w:type="character" w:customStyle="1" w:styleId="CitaviBibliographySubheading2Zchn">
    <w:name w:val="Citavi Bibliography Subheading 2 Zchn"/>
    <w:basedOn w:val="Absatz-Standardschriftart"/>
    <w:link w:val="CitaviBibliographySubheading2"/>
    <w:uiPriority w:val="99"/>
    <w:rsid w:val="00F30160"/>
    <w:rPr>
      <w:rFonts w:asciiTheme="majorHAnsi" w:eastAsiaTheme="majorEastAsia" w:hAnsiTheme="majorHAnsi" w:cstheme="majorBidi"/>
      <w:b/>
      <w:bCs/>
      <w:color w:val="000000" w:themeColor="text1"/>
      <w:sz w:val="28"/>
      <w:szCs w:val="26"/>
    </w:rPr>
  </w:style>
  <w:style w:type="paragraph" w:customStyle="1" w:styleId="CitaviBibliographySubheading3">
    <w:name w:val="Citavi Bibliography Subheading 3"/>
    <w:basedOn w:val="berschrift4"/>
    <w:link w:val="CitaviBibliographySubheading3Zchn"/>
    <w:uiPriority w:val="99"/>
    <w:rsid w:val="00F30160"/>
    <w:pPr>
      <w:outlineLvl w:val="9"/>
    </w:pPr>
  </w:style>
  <w:style w:type="character" w:customStyle="1" w:styleId="CitaviBibliographySubheading3Zchn">
    <w:name w:val="Citavi Bibliography Subheading 3 Zchn"/>
    <w:basedOn w:val="Absatz-Standardschriftart"/>
    <w:link w:val="CitaviBibliographySubheading3"/>
    <w:uiPriority w:val="99"/>
    <w:rsid w:val="00F30160"/>
    <w:rPr>
      <w:rFonts w:asciiTheme="majorHAnsi" w:eastAsiaTheme="majorEastAsia" w:hAnsiTheme="majorHAnsi" w:cstheme="majorBidi"/>
      <w:b/>
      <w:iCs/>
      <w:color w:val="000000" w:themeColor="text1"/>
      <w:sz w:val="24"/>
      <w:szCs w:val="26"/>
    </w:rPr>
  </w:style>
  <w:style w:type="paragraph" w:customStyle="1" w:styleId="CitaviBibliographySubheading4">
    <w:name w:val="Citavi Bibliography Subheading 4"/>
    <w:basedOn w:val="berschrift5"/>
    <w:link w:val="CitaviBibliographySubheading4Zchn"/>
    <w:uiPriority w:val="99"/>
    <w:rsid w:val="00F30160"/>
    <w:pPr>
      <w:outlineLvl w:val="9"/>
    </w:pPr>
  </w:style>
  <w:style w:type="character" w:customStyle="1" w:styleId="CitaviBibliographySubheading4Zchn">
    <w:name w:val="Citavi Bibliography Subheading 4 Zchn"/>
    <w:basedOn w:val="Absatz-Standardschriftart"/>
    <w:link w:val="CitaviBibliographySubheading4"/>
    <w:uiPriority w:val="99"/>
    <w:rsid w:val="00F30160"/>
    <w:rPr>
      <w:rFonts w:asciiTheme="majorHAnsi" w:eastAsiaTheme="majorEastAsia" w:hAnsiTheme="majorHAnsi" w:cstheme="majorBidi"/>
      <w:b/>
      <w:color w:val="395220" w:themeColor="accent1" w:themeShade="7F"/>
      <w:sz w:val="21"/>
    </w:rPr>
  </w:style>
  <w:style w:type="paragraph" w:customStyle="1" w:styleId="CitaviBibliographySubheading5">
    <w:name w:val="Citavi Bibliography Subheading 5"/>
    <w:basedOn w:val="berschrift6"/>
    <w:link w:val="CitaviBibliographySubheading5Zchn"/>
    <w:uiPriority w:val="99"/>
    <w:rsid w:val="00F30160"/>
    <w:pPr>
      <w:outlineLvl w:val="9"/>
    </w:pPr>
  </w:style>
  <w:style w:type="character" w:customStyle="1" w:styleId="CitaviBibliographySubheading5Zchn">
    <w:name w:val="Citavi Bibliography Subheading 5 Zchn"/>
    <w:basedOn w:val="Absatz-Standardschriftart"/>
    <w:link w:val="CitaviBibliographySubheading5"/>
    <w:uiPriority w:val="99"/>
    <w:rsid w:val="00F30160"/>
    <w:rPr>
      <w:rFonts w:asciiTheme="majorHAnsi" w:eastAsiaTheme="majorEastAsia" w:hAnsiTheme="majorHAnsi" w:cstheme="majorBidi"/>
      <w:i/>
      <w:iCs/>
      <w:color w:val="395220" w:themeColor="accent1" w:themeShade="7F"/>
      <w:sz w:val="21"/>
    </w:rPr>
  </w:style>
  <w:style w:type="paragraph" w:customStyle="1" w:styleId="CitaviBibliographySubheading6">
    <w:name w:val="Citavi Bibliography Subheading 6"/>
    <w:basedOn w:val="berschrift7"/>
    <w:link w:val="CitaviBibliographySubheading6Zchn"/>
    <w:uiPriority w:val="99"/>
    <w:rsid w:val="00F30160"/>
    <w:pPr>
      <w:outlineLvl w:val="9"/>
    </w:pPr>
  </w:style>
  <w:style w:type="character" w:customStyle="1" w:styleId="CitaviBibliographySubheading6Zchn">
    <w:name w:val="Citavi Bibliography Subheading 6 Zchn"/>
    <w:basedOn w:val="Absatz-Standardschriftart"/>
    <w:link w:val="CitaviBibliographySubheading6"/>
    <w:uiPriority w:val="99"/>
    <w:rsid w:val="00F30160"/>
    <w:rPr>
      <w:rFonts w:asciiTheme="majorHAnsi" w:eastAsiaTheme="majorEastAsia" w:hAnsiTheme="majorHAnsi" w:cstheme="majorBidi"/>
      <w:i/>
      <w:iCs/>
      <w:color w:val="404040" w:themeColor="text1" w:themeTint="BF"/>
      <w:sz w:val="21"/>
    </w:rPr>
  </w:style>
  <w:style w:type="paragraph" w:customStyle="1" w:styleId="CitaviBibliographySubheading7">
    <w:name w:val="Citavi Bibliography Subheading 7"/>
    <w:basedOn w:val="berschrift8"/>
    <w:link w:val="CitaviBibliographySubheading7Zchn"/>
    <w:uiPriority w:val="99"/>
    <w:rsid w:val="00F30160"/>
    <w:pPr>
      <w:outlineLvl w:val="9"/>
    </w:pPr>
  </w:style>
  <w:style w:type="character" w:customStyle="1" w:styleId="CitaviBibliographySubheading7Zchn">
    <w:name w:val="Citavi Bibliography Subheading 7 Zchn"/>
    <w:basedOn w:val="Absatz-Standardschriftart"/>
    <w:link w:val="CitaviBibliographySubheading7"/>
    <w:uiPriority w:val="99"/>
    <w:rsid w:val="00F30160"/>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F30160"/>
    <w:pPr>
      <w:outlineLvl w:val="9"/>
    </w:pPr>
  </w:style>
  <w:style w:type="character" w:customStyle="1" w:styleId="CitaviBibliographySubheading8Zchn">
    <w:name w:val="Citavi Bibliography Subheading 8 Zchn"/>
    <w:basedOn w:val="Absatz-Standardschriftart"/>
    <w:link w:val="CitaviBibliographySubheading8"/>
    <w:uiPriority w:val="99"/>
    <w:rsid w:val="00F30160"/>
    <w:rPr>
      <w:rFonts w:asciiTheme="majorHAnsi" w:eastAsiaTheme="majorEastAsia" w:hAnsiTheme="majorHAnsi" w:cstheme="majorBidi"/>
      <w:i/>
      <w:iCs/>
      <w:color w:val="404040" w:themeColor="text1" w:themeTint="BF"/>
      <w:sz w:val="20"/>
      <w:szCs w:val="20"/>
    </w:rPr>
  </w:style>
  <w:style w:type="paragraph" w:styleId="Index1">
    <w:name w:val="index 1"/>
    <w:basedOn w:val="Standard"/>
    <w:next w:val="Standard"/>
    <w:autoRedefine/>
    <w:uiPriority w:val="99"/>
    <w:unhideWhenUsed/>
    <w:rsid w:val="007B126A"/>
    <w:pPr>
      <w:tabs>
        <w:tab w:val="right" w:leader="dot" w:pos="8777"/>
      </w:tabs>
      <w:spacing w:after="0" w:line="240" w:lineRule="auto"/>
      <w:ind w:left="210" w:hanging="210"/>
      <w:pPrChange w:id="0" w:author="Sebastian Knopf" w:date="2023-01-30T20:45:00Z">
        <w:pPr>
          <w:ind w:left="210" w:hanging="210"/>
          <w:jc w:val="both"/>
        </w:pPr>
      </w:pPrChange>
    </w:pPr>
    <w:rPr>
      <w:rPrChange w:id="0" w:author="Sebastian Knopf" w:date="2023-01-30T20:45:00Z">
        <w:rPr>
          <w:rFonts w:asciiTheme="minorHAnsi" w:eastAsiaTheme="minorHAnsi" w:hAnsiTheme="minorHAnsi" w:cstheme="minorBidi"/>
          <w:sz w:val="21"/>
          <w:szCs w:val="22"/>
          <w:lang w:val="de-DE" w:eastAsia="en-US" w:bidi="ar-SA"/>
        </w:rPr>
      </w:rPrChange>
    </w:rPr>
  </w:style>
  <w:style w:type="table" w:styleId="EinfacheTabelle2">
    <w:name w:val="Plain Table 2"/>
    <w:basedOn w:val="NormaleTabelle"/>
    <w:uiPriority w:val="42"/>
    <w:rsid w:val="002E1BC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Buchtitel">
    <w:name w:val="Book Title"/>
    <w:basedOn w:val="Absatz-Standardschriftart"/>
    <w:uiPriority w:val="33"/>
    <w:qFormat/>
    <w:rsid w:val="00356C45"/>
    <w:rPr>
      <w:b/>
      <w:bCs/>
      <w:i/>
      <w:iCs/>
      <w:spacing w:val="5"/>
    </w:rPr>
  </w:style>
  <w:style w:type="character" w:styleId="IntensiverVerweis">
    <w:name w:val="Intense Reference"/>
    <w:basedOn w:val="Absatz-Standardschriftart"/>
    <w:uiPriority w:val="32"/>
    <w:rsid w:val="00356C45"/>
    <w:rPr>
      <w:b/>
      <w:bCs/>
      <w:smallCaps/>
      <w:color w:val="74A541" w:themeColor="accent1"/>
      <w:spacing w:val="5"/>
    </w:rPr>
  </w:style>
  <w:style w:type="character" w:styleId="SchwacherVerweis">
    <w:name w:val="Subtle Reference"/>
    <w:basedOn w:val="Absatz-Standardschriftart"/>
    <w:uiPriority w:val="31"/>
    <w:rsid w:val="00356C45"/>
    <w:rPr>
      <w:smallCaps/>
      <w:color w:val="5A5A5A" w:themeColor="text1" w:themeTint="A5"/>
    </w:rPr>
  </w:style>
  <w:style w:type="character" w:styleId="IntensiveHervorhebung">
    <w:name w:val="Intense Emphasis"/>
    <w:basedOn w:val="Absatz-Standardschriftart"/>
    <w:uiPriority w:val="21"/>
    <w:qFormat/>
    <w:rsid w:val="00356C45"/>
    <w:rPr>
      <w:i/>
      <w:iCs/>
      <w:color w:val="74A541" w:themeColor="accent1"/>
    </w:rPr>
  </w:style>
  <w:style w:type="character" w:styleId="SchwacheHervorhebung">
    <w:name w:val="Subtle Emphasis"/>
    <w:basedOn w:val="Absatz-Standardschriftart"/>
    <w:uiPriority w:val="19"/>
    <w:qFormat/>
    <w:rsid w:val="00356C45"/>
    <w:rPr>
      <w:i/>
      <w:iCs/>
      <w:color w:val="404040" w:themeColor="text1" w:themeTint="BF"/>
    </w:rPr>
  </w:style>
  <w:style w:type="paragraph" w:styleId="IntensivesZitat">
    <w:name w:val="Intense Quote"/>
    <w:basedOn w:val="Standard"/>
    <w:next w:val="Standard"/>
    <w:link w:val="IntensivesZitatZchn"/>
    <w:uiPriority w:val="30"/>
    <w:rsid w:val="00356C45"/>
    <w:pPr>
      <w:pBdr>
        <w:top w:val="single" w:sz="4" w:space="10" w:color="74A541" w:themeColor="accent1"/>
        <w:bottom w:val="single" w:sz="4" w:space="10" w:color="74A541" w:themeColor="accent1"/>
      </w:pBdr>
      <w:spacing w:before="360" w:after="360"/>
      <w:ind w:left="864" w:right="864"/>
      <w:jc w:val="center"/>
    </w:pPr>
    <w:rPr>
      <w:i/>
      <w:iCs/>
      <w:color w:val="74A541" w:themeColor="accent1"/>
    </w:rPr>
  </w:style>
  <w:style w:type="character" w:customStyle="1" w:styleId="IntensivesZitatZchn">
    <w:name w:val="Intensives Zitat Zchn"/>
    <w:basedOn w:val="Absatz-Standardschriftart"/>
    <w:link w:val="IntensivesZitat"/>
    <w:uiPriority w:val="30"/>
    <w:rsid w:val="00356C45"/>
    <w:rPr>
      <w:i/>
      <w:iCs/>
      <w:color w:val="74A541" w:themeColor="accent1"/>
      <w:sz w:val="21"/>
    </w:rPr>
  </w:style>
  <w:style w:type="table" w:styleId="MittlereListe1-Akzent1">
    <w:name w:val="Medium List 1 Accen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74A541" w:themeColor="accent1"/>
        <w:bottom w:val="single" w:sz="8" w:space="0" w:color="74A541" w:themeColor="accent1"/>
      </w:tblBorders>
    </w:tblPr>
    <w:tblStylePr w:type="firstRow">
      <w:rPr>
        <w:rFonts w:asciiTheme="majorHAnsi" w:eastAsiaTheme="majorEastAsia" w:hAnsiTheme="majorHAnsi" w:cstheme="majorBidi"/>
      </w:rPr>
      <w:tblPr/>
      <w:tcPr>
        <w:tcBorders>
          <w:top w:val="nil"/>
          <w:bottom w:val="single" w:sz="8" w:space="0" w:color="74A541" w:themeColor="accent1"/>
        </w:tcBorders>
      </w:tcPr>
    </w:tblStylePr>
    <w:tblStylePr w:type="lastRow">
      <w:rPr>
        <w:b/>
        <w:bCs/>
        <w:color w:val="9B9B9B" w:themeColor="text2"/>
      </w:rPr>
      <w:tblPr/>
      <w:tcPr>
        <w:tcBorders>
          <w:top w:val="single" w:sz="8" w:space="0" w:color="74A541" w:themeColor="accent1"/>
          <w:bottom w:val="single" w:sz="8" w:space="0" w:color="74A541" w:themeColor="accent1"/>
        </w:tcBorders>
      </w:tcPr>
    </w:tblStylePr>
    <w:tblStylePr w:type="firstCol">
      <w:rPr>
        <w:b/>
        <w:bCs/>
      </w:rPr>
    </w:tblStylePr>
    <w:tblStylePr w:type="lastCol">
      <w:rPr>
        <w:b/>
        <w:bCs/>
      </w:rPr>
      <w:tblPr/>
      <w:tcPr>
        <w:tcBorders>
          <w:top w:val="single" w:sz="8" w:space="0" w:color="74A541" w:themeColor="accent1"/>
          <w:bottom w:val="single" w:sz="8" w:space="0" w:color="74A541" w:themeColor="accent1"/>
        </w:tcBorders>
      </w:tcPr>
    </w:tblStylePr>
    <w:tblStylePr w:type="band1Vert">
      <w:tblPr/>
      <w:tcPr>
        <w:shd w:val="clear" w:color="auto" w:fill="DCEBCD" w:themeFill="accent1" w:themeFillTint="3F"/>
      </w:tcPr>
    </w:tblStylePr>
    <w:tblStylePr w:type="band1Horz">
      <w:tblPr/>
      <w:tcPr>
        <w:shd w:val="clear" w:color="auto" w:fill="DCEBCD" w:themeFill="accent1" w:themeFillTint="3F"/>
      </w:tcPr>
    </w:tblStylePr>
  </w:style>
  <w:style w:type="table" w:styleId="MittlereSchattierung2-Akzent1">
    <w:name w:val="Medium Shading 2 Accent 1"/>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A54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4A541" w:themeFill="accent1"/>
      </w:tcPr>
    </w:tblStylePr>
    <w:tblStylePr w:type="lastCol">
      <w:rPr>
        <w:b/>
        <w:bCs/>
        <w:color w:val="FFFFFF" w:themeColor="background1"/>
      </w:rPr>
      <w:tblPr/>
      <w:tcPr>
        <w:tcBorders>
          <w:left w:val="nil"/>
          <w:right w:val="nil"/>
          <w:insideH w:val="nil"/>
          <w:insideV w:val="nil"/>
        </w:tcBorders>
        <w:shd w:val="clear" w:color="auto" w:fill="74A54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356C45"/>
    <w:pPr>
      <w:spacing w:after="0" w:line="240" w:lineRule="auto"/>
    </w:pPr>
    <w:tblPr>
      <w:tblStyleRowBandSize w:val="1"/>
      <w:tblStyleColBandSize w:val="1"/>
      <w:tbl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single" w:sz="8" w:space="0" w:color="96C368" w:themeColor="accent1" w:themeTint="BF"/>
      </w:tblBorders>
    </w:tblPr>
    <w:tblStylePr w:type="firstRow">
      <w:pPr>
        <w:spacing w:before="0" w:after="0" w:line="240" w:lineRule="auto"/>
      </w:pPr>
      <w:rPr>
        <w:b/>
        <w:bCs/>
        <w:color w:val="FFFFFF" w:themeColor="background1"/>
      </w:rPr>
      <w:tblPr/>
      <w:tcPr>
        <w:tc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shd w:val="clear" w:color="auto" w:fill="74A541" w:themeFill="accent1"/>
      </w:tcPr>
    </w:tblStylePr>
    <w:tblStylePr w:type="lastRow">
      <w:pPr>
        <w:spacing w:before="0" w:after="0" w:line="240" w:lineRule="auto"/>
      </w:pPr>
      <w:rPr>
        <w:b/>
        <w:bCs/>
      </w:rPr>
      <w:tblPr/>
      <w:tcPr>
        <w:tcBorders>
          <w:top w:val="double" w:sz="6"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BCD" w:themeFill="accent1" w:themeFillTint="3F"/>
      </w:tcPr>
    </w:tblStylePr>
    <w:tblStylePr w:type="band1Horz">
      <w:tblPr/>
      <w:tcPr>
        <w:tcBorders>
          <w:insideH w:val="nil"/>
          <w:insideV w:val="nil"/>
        </w:tcBorders>
        <w:shd w:val="clear" w:color="auto" w:fill="DCEBCD"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insideH w:val="single" w:sz="8" w:space="0" w:color="74A541" w:themeColor="accent1"/>
        <w:insideV w:val="single" w:sz="8" w:space="0" w:color="74A54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18" w:space="0" w:color="74A541" w:themeColor="accent1"/>
          <w:right w:val="single" w:sz="8" w:space="0" w:color="74A541" w:themeColor="accent1"/>
          <w:insideH w:val="nil"/>
          <w:insideV w:val="single" w:sz="8" w:space="0" w:color="74A54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insideH w:val="nil"/>
          <w:insideV w:val="single" w:sz="8" w:space="0" w:color="74A54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shd w:val="clear" w:color="auto" w:fill="DCEBCD" w:themeFill="accent1" w:themeFillTint="3F"/>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shd w:val="clear" w:color="auto" w:fill="DCEBCD" w:themeFill="accent1" w:themeFillTint="3F"/>
      </w:tcPr>
    </w:tblStylePr>
    <w:tblStylePr w:type="band2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tcPr>
    </w:tblStylePr>
  </w:style>
  <w:style w:type="table" w:styleId="HelleListe-Akzent1">
    <w:name w:val="Light List Accent 1"/>
    <w:basedOn w:val="NormaleTabelle"/>
    <w:uiPriority w:val="61"/>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tblBorders>
    </w:tblPr>
    <w:tblStylePr w:type="firstRow">
      <w:pPr>
        <w:spacing w:before="0" w:after="0" w:line="240" w:lineRule="auto"/>
      </w:pPr>
      <w:rPr>
        <w:b/>
        <w:bCs/>
        <w:color w:val="FFFFFF" w:themeColor="background1"/>
      </w:rPr>
      <w:tblPr/>
      <w:tcPr>
        <w:shd w:val="clear" w:color="auto" w:fill="74A541" w:themeFill="accent1"/>
      </w:tcPr>
    </w:tblStylePr>
    <w:tblStylePr w:type="lastRow">
      <w:pPr>
        <w:spacing w:before="0" w:after="0" w:line="240" w:lineRule="auto"/>
      </w:pPr>
      <w:rPr>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tcBorders>
      </w:tcPr>
    </w:tblStylePr>
    <w:tblStylePr w:type="firstCol">
      <w:rPr>
        <w:b/>
        <w:bCs/>
      </w:rPr>
    </w:tblStylePr>
    <w:tblStylePr w:type="lastCol">
      <w:rPr>
        <w:b/>
        <w:bCs/>
      </w:r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style>
  <w:style w:type="table" w:styleId="HelleSchattierung-Akzent1">
    <w:name w:val="Light Shading Accent 1"/>
    <w:basedOn w:val="NormaleTabelle"/>
    <w:uiPriority w:val="60"/>
    <w:semiHidden/>
    <w:unhideWhenUsed/>
    <w:rsid w:val="00356C45"/>
    <w:pPr>
      <w:spacing w:after="0" w:line="240" w:lineRule="auto"/>
    </w:pPr>
    <w:rPr>
      <w:color w:val="567B30" w:themeColor="accent1" w:themeShade="BF"/>
    </w:rPr>
    <w:tblPr>
      <w:tblStyleRowBandSize w:val="1"/>
      <w:tblStyleColBandSize w:val="1"/>
      <w:tblBorders>
        <w:top w:val="single" w:sz="8" w:space="0" w:color="74A541" w:themeColor="accent1"/>
        <w:bottom w:val="single" w:sz="8" w:space="0" w:color="74A541" w:themeColor="accent1"/>
      </w:tblBorders>
    </w:tblPr>
    <w:tblStylePr w:type="fir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la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BCD" w:themeFill="accent1" w:themeFillTint="3F"/>
      </w:tcPr>
    </w:tblStylePr>
    <w:tblStylePr w:type="band1Horz">
      <w:tblPr/>
      <w:tcPr>
        <w:tcBorders>
          <w:left w:val="nil"/>
          <w:right w:val="nil"/>
          <w:insideH w:val="nil"/>
          <w:insideV w:val="nil"/>
        </w:tcBorders>
        <w:shd w:val="clear" w:color="auto" w:fill="DCEBCD" w:themeFill="accent1" w:themeFillTint="3F"/>
      </w:tcPr>
    </w:tblStylePr>
  </w:style>
  <w:style w:type="table" w:styleId="FarbigesRaster">
    <w:name w:val="Colorful Grid"/>
    <w:basedOn w:val="NormaleTabelle"/>
    <w:uiPriority w:val="73"/>
    <w:semiHidden/>
    <w:unhideWhenUsed/>
    <w:rsid w:val="00356C4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56C4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FAE28" w:themeFill="accent2" w:themeFillShade="CC"/>
      </w:tcPr>
    </w:tblStylePr>
    <w:tblStylePr w:type="lastRow">
      <w:rPr>
        <w:b/>
        <w:bCs/>
        <w:color w:val="8FAE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56C45"/>
    <w:pPr>
      <w:spacing w:after="0" w:line="240" w:lineRule="auto"/>
    </w:pPr>
    <w:rPr>
      <w:color w:val="000000" w:themeColor="text1"/>
    </w:rPr>
    <w:tblPr>
      <w:tblStyleRowBandSize w:val="1"/>
      <w:tblStyleColBandSize w:val="1"/>
      <w:tblBorders>
        <w:top w:val="single" w:sz="24" w:space="0" w:color="AFD23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FD23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56C4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56C4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9B9B9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56C4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356C45"/>
    <w:rPr>
      <w:i/>
      <w:iCs/>
    </w:rPr>
  </w:style>
  <w:style w:type="character" w:styleId="HTMLSchreibmaschine">
    <w:name w:val="HTML Typewriter"/>
    <w:basedOn w:val="Absatz-Standardschriftart"/>
    <w:uiPriority w:val="99"/>
    <w:semiHidden/>
    <w:unhideWhenUsed/>
    <w:rsid w:val="00356C45"/>
    <w:rPr>
      <w:rFonts w:ascii="Consolas" w:hAnsi="Consolas"/>
      <w:sz w:val="20"/>
      <w:szCs w:val="20"/>
    </w:rPr>
  </w:style>
  <w:style w:type="character" w:styleId="HTMLBeispiel">
    <w:name w:val="HTML Sample"/>
    <w:basedOn w:val="Absatz-Standardschriftart"/>
    <w:uiPriority w:val="99"/>
    <w:semiHidden/>
    <w:unhideWhenUsed/>
    <w:rsid w:val="00356C45"/>
    <w:rPr>
      <w:rFonts w:ascii="Consolas" w:hAnsi="Consolas"/>
      <w:sz w:val="24"/>
      <w:szCs w:val="24"/>
    </w:rPr>
  </w:style>
  <w:style w:type="paragraph" w:styleId="HTMLVorformatiert">
    <w:name w:val="HTML Preformatted"/>
    <w:basedOn w:val="Standard"/>
    <w:link w:val="HTMLVorformatiertZchn"/>
    <w:uiPriority w:val="99"/>
    <w:semiHidden/>
    <w:unhideWhenUsed/>
    <w:rsid w:val="00356C4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356C45"/>
    <w:rPr>
      <w:rFonts w:ascii="Consolas" w:hAnsi="Consolas"/>
      <w:sz w:val="20"/>
      <w:szCs w:val="20"/>
    </w:rPr>
  </w:style>
  <w:style w:type="character" w:styleId="HTMLTastatur">
    <w:name w:val="HTML Keyboard"/>
    <w:basedOn w:val="Absatz-Standardschriftart"/>
    <w:uiPriority w:val="99"/>
    <w:semiHidden/>
    <w:unhideWhenUsed/>
    <w:rsid w:val="00356C45"/>
    <w:rPr>
      <w:rFonts w:ascii="Consolas" w:hAnsi="Consolas"/>
      <w:sz w:val="20"/>
      <w:szCs w:val="20"/>
    </w:rPr>
  </w:style>
  <w:style w:type="character" w:styleId="HTMLDefinition">
    <w:name w:val="HTML Definition"/>
    <w:basedOn w:val="Absatz-Standardschriftart"/>
    <w:uiPriority w:val="99"/>
    <w:semiHidden/>
    <w:unhideWhenUsed/>
    <w:rsid w:val="00356C45"/>
    <w:rPr>
      <w:i/>
      <w:iCs/>
    </w:rPr>
  </w:style>
  <w:style w:type="character" w:styleId="HTMLCode">
    <w:name w:val="HTML Code"/>
    <w:basedOn w:val="Absatz-Standardschriftart"/>
    <w:uiPriority w:val="99"/>
    <w:semiHidden/>
    <w:unhideWhenUsed/>
    <w:rsid w:val="00356C45"/>
    <w:rPr>
      <w:rFonts w:ascii="Consolas" w:hAnsi="Consolas"/>
      <w:sz w:val="20"/>
      <w:szCs w:val="20"/>
    </w:rPr>
  </w:style>
  <w:style w:type="character" w:styleId="HTMLZitat">
    <w:name w:val="HTML Cite"/>
    <w:basedOn w:val="Absatz-Standardschriftart"/>
    <w:uiPriority w:val="99"/>
    <w:semiHidden/>
    <w:unhideWhenUsed/>
    <w:rsid w:val="00356C45"/>
    <w:rPr>
      <w:i/>
      <w:iCs/>
    </w:rPr>
  </w:style>
  <w:style w:type="paragraph" w:styleId="HTMLAdresse">
    <w:name w:val="HTML Address"/>
    <w:basedOn w:val="Standard"/>
    <w:link w:val="HTMLAdresseZchn"/>
    <w:uiPriority w:val="99"/>
    <w:semiHidden/>
    <w:unhideWhenUsed/>
    <w:rsid w:val="00356C45"/>
    <w:pPr>
      <w:spacing w:after="0" w:line="240" w:lineRule="auto"/>
    </w:pPr>
    <w:rPr>
      <w:i/>
      <w:iCs/>
    </w:rPr>
  </w:style>
  <w:style w:type="character" w:customStyle="1" w:styleId="HTMLAdresseZchn">
    <w:name w:val="HTML Adresse Zchn"/>
    <w:basedOn w:val="Absatz-Standardschriftart"/>
    <w:link w:val="HTMLAdresse"/>
    <w:uiPriority w:val="99"/>
    <w:semiHidden/>
    <w:rsid w:val="00356C45"/>
    <w:rPr>
      <w:i/>
      <w:iCs/>
      <w:sz w:val="21"/>
    </w:rPr>
  </w:style>
  <w:style w:type="character" w:styleId="HTMLAkronym">
    <w:name w:val="HTML Acronym"/>
    <w:basedOn w:val="Absatz-Standardschriftart"/>
    <w:uiPriority w:val="99"/>
    <w:semiHidden/>
    <w:unhideWhenUsed/>
    <w:rsid w:val="00356C45"/>
  </w:style>
  <w:style w:type="paragraph" w:styleId="StandardWeb">
    <w:name w:val="Normal (Web)"/>
    <w:basedOn w:val="Standard"/>
    <w:uiPriority w:val="99"/>
    <w:semiHidden/>
    <w:unhideWhenUsed/>
    <w:rsid w:val="00356C45"/>
    <w:rPr>
      <w:rFonts w:ascii="Times New Roman" w:hAnsi="Times New Roman" w:cs="Times New Roman"/>
      <w:sz w:val="24"/>
      <w:szCs w:val="24"/>
    </w:rPr>
  </w:style>
  <w:style w:type="paragraph" w:styleId="NurText">
    <w:name w:val="Plain Text"/>
    <w:basedOn w:val="Standard"/>
    <w:link w:val="NurTextZchn"/>
    <w:uiPriority w:val="99"/>
    <w:semiHidden/>
    <w:unhideWhenUsed/>
    <w:rsid w:val="00356C45"/>
    <w:pPr>
      <w:spacing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356C45"/>
    <w:rPr>
      <w:rFonts w:ascii="Consolas" w:hAnsi="Consolas"/>
      <w:sz w:val="21"/>
      <w:szCs w:val="21"/>
    </w:rPr>
  </w:style>
  <w:style w:type="paragraph" w:styleId="Dokumentstruktur">
    <w:name w:val="Document Map"/>
    <w:basedOn w:val="Standard"/>
    <w:link w:val="DokumentstrukturZchn"/>
    <w:uiPriority w:val="99"/>
    <w:semiHidden/>
    <w:unhideWhenUsed/>
    <w:rsid w:val="00356C45"/>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356C45"/>
    <w:rPr>
      <w:rFonts w:ascii="Segoe UI" w:hAnsi="Segoe UI" w:cs="Segoe UI"/>
      <w:sz w:val="16"/>
      <w:szCs w:val="16"/>
    </w:rPr>
  </w:style>
  <w:style w:type="character" w:styleId="Fett">
    <w:name w:val="Strong"/>
    <w:basedOn w:val="Absatz-Standardschriftart"/>
    <w:uiPriority w:val="22"/>
    <w:qFormat/>
    <w:rsid w:val="00356C45"/>
    <w:rPr>
      <w:b/>
      <w:bCs/>
    </w:rPr>
  </w:style>
  <w:style w:type="character" w:styleId="BesuchterLink">
    <w:name w:val="FollowedHyperlink"/>
    <w:basedOn w:val="Absatz-Standardschriftart"/>
    <w:uiPriority w:val="99"/>
    <w:semiHidden/>
    <w:unhideWhenUsed/>
    <w:rsid w:val="00356C45"/>
    <w:rPr>
      <w:color w:val="B2B2B2" w:themeColor="followedHyperlink"/>
      <w:u w:val="single"/>
    </w:rPr>
  </w:style>
  <w:style w:type="paragraph" w:styleId="Blocktext">
    <w:name w:val="Block Text"/>
    <w:basedOn w:val="Standard"/>
    <w:uiPriority w:val="99"/>
    <w:semiHidden/>
    <w:unhideWhenUsed/>
    <w:rsid w:val="00356C45"/>
    <w:pPr>
      <w:pBdr>
        <w:top w:val="single" w:sz="2" w:space="10" w:color="74A541" w:themeColor="accent1"/>
        <w:left w:val="single" w:sz="2" w:space="10" w:color="74A541" w:themeColor="accent1"/>
        <w:bottom w:val="single" w:sz="2" w:space="10" w:color="74A541" w:themeColor="accent1"/>
        <w:right w:val="single" w:sz="2" w:space="10" w:color="74A541" w:themeColor="accent1"/>
      </w:pBdr>
      <w:ind w:left="1152" w:right="1152"/>
    </w:pPr>
    <w:rPr>
      <w:rFonts w:eastAsiaTheme="minorEastAsia"/>
      <w:i/>
      <w:iCs/>
      <w:color w:val="74A541" w:themeColor="accent1"/>
    </w:rPr>
  </w:style>
  <w:style w:type="paragraph" w:styleId="Textkrper-Einzug3">
    <w:name w:val="Body Text Indent 3"/>
    <w:basedOn w:val="Standard"/>
    <w:link w:val="Textkrper-Einzug3Zchn"/>
    <w:uiPriority w:val="99"/>
    <w:semiHidden/>
    <w:unhideWhenUsed/>
    <w:rsid w:val="00356C45"/>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356C45"/>
    <w:rPr>
      <w:sz w:val="16"/>
      <w:szCs w:val="16"/>
    </w:rPr>
  </w:style>
  <w:style w:type="paragraph" w:styleId="Textkrper-Einzug2">
    <w:name w:val="Body Text Indent 2"/>
    <w:basedOn w:val="Standard"/>
    <w:link w:val="Textkrper-Einzug2Zchn"/>
    <w:uiPriority w:val="99"/>
    <w:semiHidden/>
    <w:unhideWhenUsed/>
    <w:rsid w:val="00356C45"/>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356C45"/>
    <w:rPr>
      <w:sz w:val="21"/>
    </w:rPr>
  </w:style>
  <w:style w:type="paragraph" w:styleId="Textkrper3">
    <w:name w:val="Body Text 3"/>
    <w:basedOn w:val="Standard"/>
    <w:link w:val="Textkrper3Zchn"/>
    <w:uiPriority w:val="99"/>
    <w:semiHidden/>
    <w:unhideWhenUsed/>
    <w:rsid w:val="00356C45"/>
    <w:pPr>
      <w:spacing w:after="120"/>
    </w:pPr>
    <w:rPr>
      <w:sz w:val="16"/>
      <w:szCs w:val="16"/>
    </w:rPr>
  </w:style>
  <w:style w:type="character" w:customStyle="1" w:styleId="Textkrper3Zchn">
    <w:name w:val="Textkörper 3 Zchn"/>
    <w:basedOn w:val="Absatz-Standardschriftart"/>
    <w:link w:val="Textkrper3"/>
    <w:uiPriority w:val="99"/>
    <w:semiHidden/>
    <w:rsid w:val="00356C45"/>
    <w:rPr>
      <w:sz w:val="16"/>
      <w:szCs w:val="16"/>
    </w:rPr>
  </w:style>
  <w:style w:type="paragraph" w:styleId="Textkrper2">
    <w:name w:val="Body Text 2"/>
    <w:basedOn w:val="Standard"/>
    <w:link w:val="Textkrper2Zchn"/>
    <w:uiPriority w:val="99"/>
    <w:semiHidden/>
    <w:unhideWhenUsed/>
    <w:rsid w:val="00356C45"/>
    <w:pPr>
      <w:spacing w:after="120" w:line="480" w:lineRule="auto"/>
    </w:pPr>
  </w:style>
  <w:style w:type="character" w:customStyle="1" w:styleId="Textkrper2Zchn">
    <w:name w:val="Textkörper 2 Zchn"/>
    <w:basedOn w:val="Absatz-Standardschriftart"/>
    <w:link w:val="Textkrper2"/>
    <w:uiPriority w:val="99"/>
    <w:semiHidden/>
    <w:rsid w:val="00356C45"/>
    <w:rPr>
      <w:sz w:val="21"/>
    </w:rPr>
  </w:style>
  <w:style w:type="paragraph" w:styleId="Fu-Endnotenberschrift">
    <w:name w:val="Note Heading"/>
    <w:basedOn w:val="Standard"/>
    <w:next w:val="Standard"/>
    <w:link w:val="Fu-EndnotenberschriftZchn"/>
    <w:uiPriority w:val="99"/>
    <w:semiHidden/>
    <w:unhideWhenUsed/>
    <w:rsid w:val="00356C45"/>
    <w:pPr>
      <w:spacing w:after="0" w:line="240" w:lineRule="auto"/>
    </w:pPr>
  </w:style>
  <w:style w:type="character" w:customStyle="1" w:styleId="Fu-EndnotenberschriftZchn">
    <w:name w:val="Fuß/-Endnotenüberschrift Zchn"/>
    <w:basedOn w:val="Absatz-Standardschriftart"/>
    <w:link w:val="Fu-Endnotenberschrift"/>
    <w:uiPriority w:val="99"/>
    <w:semiHidden/>
    <w:rsid w:val="00356C45"/>
    <w:rPr>
      <w:sz w:val="21"/>
    </w:rPr>
  </w:style>
  <w:style w:type="paragraph" w:styleId="Textkrper-Zeileneinzug">
    <w:name w:val="Body Text Indent"/>
    <w:basedOn w:val="Standard"/>
    <w:link w:val="Textkrper-ZeileneinzugZchn"/>
    <w:uiPriority w:val="99"/>
    <w:semiHidden/>
    <w:unhideWhenUsed/>
    <w:rsid w:val="00356C45"/>
    <w:pPr>
      <w:spacing w:after="120"/>
      <w:ind w:left="283"/>
    </w:pPr>
  </w:style>
  <w:style w:type="character" w:customStyle="1" w:styleId="Textkrper-ZeileneinzugZchn">
    <w:name w:val="Textkörper-Zeileneinzug Zchn"/>
    <w:basedOn w:val="Absatz-Standardschriftart"/>
    <w:link w:val="Textkrper-Zeileneinzug"/>
    <w:uiPriority w:val="99"/>
    <w:semiHidden/>
    <w:rsid w:val="00356C45"/>
    <w:rPr>
      <w:sz w:val="21"/>
    </w:rPr>
  </w:style>
  <w:style w:type="paragraph" w:styleId="Textkrper-Erstzeileneinzug2">
    <w:name w:val="Body Text First Indent 2"/>
    <w:basedOn w:val="Textkrper-Zeileneinzug"/>
    <w:link w:val="Textkrper-Erstzeileneinzug2Zchn"/>
    <w:uiPriority w:val="99"/>
    <w:semiHidden/>
    <w:unhideWhenUsed/>
    <w:rsid w:val="00356C45"/>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356C45"/>
    <w:rPr>
      <w:sz w:val="21"/>
    </w:rPr>
  </w:style>
  <w:style w:type="paragraph" w:styleId="Textkrper">
    <w:name w:val="Body Text"/>
    <w:basedOn w:val="Standard"/>
    <w:link w:val="TextkrperZchn"/>
    <w:uiPriority w:val="99"/>
    <w:semiHidden/>
    <w:unhideWhenUsed/>
    <w:rsid w:val="00356C45"/>
    <w:pPr>
      <w:spacing w:after="120"/>
    </w:pPr>
  </w:style>
  <w:style w:type="character" w:customStyle="1" w:styleId="TextkrperZchn">
    <w:name w:val="Textkörper Zchn"/>
    <w:basedOn w:val="Absatz-Standardschriftart"/>
    <w:link w:val="Textkrper"/>
    <w:uiPriority w:val="99"/>
    <w:semiHidden/>
    <w:rsid w:val="00356C45"/>
    <w:rPr>
      <w:sz w:val="21"/>
    </w:rPr>
  </w:style>
  <w:style w:type="paragraph" w:styleId="Textkrper-Erstzeileneinzug">
    <w:name w:val="Body Text First Indent"/>
    <w:basedOn w:val="Textkrper"/>
    <w:link w:val="Textkrper-ErstzeileneinzugZchn"/>
    <w:uiPriority w:val="99"/>
    <w:semiHidden/>
    <w:unhideWhenUsed/>
    <w:rsid w:val="00356C45"/>
    <w:pPr>
      <w:spacing w:after="200"/>
      <w:ind w:firstLine="360"/>
    </w:pPr>
  </w:style>
  <w:style w:type="character" w:customStyle="1" w:styleId="Textkrper-ErstzeileneinzugZchn">
    <w:name w:val="Textkörper-Erstzeileneinzug Zchn"/>
    <w:basedOn w:val="TextkrperZchn"/>
    <w:link w:val="Textkrper-Erstzeileneinzug"/>
    <w:uiPriority w:val="99"/>
    <w:semiHidden/>
    <w:rsid w:val="00356C45"/>
    <w:rPr>
      <w:sz w:val="21"/>
    </w:rPr>
  </w:style>
  <w:style w:type="paragraph" w:styleId="Datum">
    <w:name w:val="Date"/>
    <w:basedOn w:val="Standard"/>
    <w:next w:val="Standard"/>
    <w:link w:val="DatumZchn"/>
    <w:uiPriority w:val="99"/>
    <w:semiHidden/>
    <w:unhideWhenUsed/>
    <w:rsid w:val="00356C45"/>
  </w:style>
  <w:style w:type="character" w:customStyle="1" w:styleId="DatumZchn">
    <w:name w:val="Datum Zchn"/>
    <w:basedOn w:val="Absatz-Standardschriftart"/>
    <w:link w:val="Datum"/>
    <w:uiPriority w:val="99"/>
    <w:semiHidden/>
    <w:rsid w:val="00356C45"/>
    <w:rPr>
      <w:sz w:val="21"/>
    </w:rPr>
  </w:style>
  <w:style w:type="paragraph" w:styleId="Anrede">
    <w:name w:val="Salutation"/>
    <w:basedOn w:val="Standard"/>
    <w:next w:val="Standard"/>
    <w:link w:val="AnredeZchn"/>
    <w:uiPriority w:val="99"/>
    <w:semiHidden/>
    <w:unhideWhenUsed/>
    <w:rsid w:val="00356C45"/>
  </w:style>
  <w:style w:type="character" w:customStyle="1" w:styleId="AnredeZchn">
    <w:name w:val="Anrede Zchn"/>
    <w:basedOn w:val="Absatz-Standardschriftart"/>
    <w:link w:val="Anrede"/>
    <w:uiPriority w:val="99"/>
    <w:semiHidden/>
    <w:rsid w:val="00356C45"/>
    <w:rPr>
      <w:sz w:val="21"/>
    </w:rPr>
  </w:style>
  <w:style w:type="paragraph" w:styleId="Nachrichtenkopf">
    <w:name w:val="Message Header"/>
    <w:basedOn w:val="Standard"/>
    <w:link w:val="NachrichtenkopfZchn"/>
    <w:uiPriority w:val="99"/>
    <w:semiHidden/>
    <w:unhideWhenUsed/>
    <w:rsid w:val="00356C4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356C45"/>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356C45"/>
    <w:pPr>
      <w:spacing w:after="120"/>
      <w:ind w:left="1415"/>
      <w:contextualSpacing/>
    </w:pPr>
  </w:style>
  <w:style w:type="paragraph" w:styleId="Listenfortsetzung4">
    <w:name w:val="List Continue 4"/>
    <w:basedOn w:val="Standard"/>
    <w:uiPriority w:val="99"/>
    <w:semiHidden/>
    <w:unhideWhenUsed/>
    <w:rsid w:val="00356C45"/>
    <w:pPr>
      <w:spacing w:after="120"/>
      <w:ind w:left="1132"/>
      <w:contextualSpacing/>
    </w:pPr>
  </w:style>
  <w:style w:type="paragraph" w:styleId="Listenfortsetzung3">
    <w:name w:val="List Continue 3"/>
    <w:basedOn w:val="Standard"/>
    <w:uiPriority w:val="99"/>
    <w:semiHidden/>
    <w:unhideWhenUsed/>
    <w:rsid w:val="00356C45"/>
    <w:pPr>
      <w:spacing w:after="120"/>
      <w:ind w:left="849"/>
      <w:contextualSpacing/>
    </w:pPr>
  </w:style>
  <w:style w:type="paragraph" w:styleId="Listenfortsetzung2">
    <w:name w:val="List Continue 2"/>
    <w:basedOn w:val="Standard"/>
    <w:uiPriority w:val="99"/>
    <w:semiHidden/>
    <w:unhideWhenUsed/>
    <w:rsid w:val="00356C45"/>
    <w:pPr>
      <w:spacing w:after="120"/>
      <w:ind w:left="566"/>
      <w:contextualSpacing/>
    </w:pPr>
  </w:style>
  <w:style w:type="paragraph" w:styleId="Listenfortsetzung">
    <w:name w:val="List Continue"/>
    <w:basedOn w:val="Standard"/>
    <w:uiPriority w:val="99"/>
    <w:semiHidden/>
    <w:unhideWhenUsed/>
    <w:rsid w:val="00356C45"/>
    <w:pPr>
      <w:spacing w:after="120"/>
      <w:ind w:left="283"/>
      <w:contextualSpacing/>
    </w:pPr>
  </w:style>
  <w:style w:type="paragraph" w:styleId="Unterschrift">
    <w:name w:val="Signature"/>
    <w:basedOn w:val="Standard"/>
    <w:link w:val="UnterschriftZchn"/>
    <w:uiPriority w:val="99"/>
    <w:semiHidden/>
    <w:unhideWhenUsed/>
    <w:rsid w:val="00356C45"/>
    <w:pPr>
      <w:spacing w:after="0" w:line="240" w:lineRule="auto"/>
      <w:ind w:left="4252"/>
    </w:pPr>
  </w:style>
  <w:style w:type="character" w:customStyle="1" w:styleId="UnterschriftZchn">
    <w:name w:val="Unterschrift Zchn"/>
    <w:basedOn w:val="Absatz-Standardschriftart"/>
    <w:link w:val="Unterschrift"/>
    <w:uiPriority w:val="99"/>
    <w:semiHidden/>
    <w:rsid w:val="00356C45"/>
    <w:rPr>
      <w:sz w:val="21"/>
    </w:rPr>
  </w:style>
  <w:style w:type="paragraph" w:styleId="Gruformel">
    <w:name w:val="Closing"/>
    <w:basedOn w:val="Standard"/>
    <w:link w:val="GruformelZchn"/>
    <w:uiPriority w:val="99"/>
    <w:semiHidden/>
    <w:unhideWhenUsed/>
    <w:rsid w:val="00356C45"/>
    <w:pPr>
      <w:spacing w:after="0" w:line="240" w:lineRule="auto"/>
      <w:ind w:left="4252"/>
    </w:pPr>
  </w:style>
  <w:style w:type="character" w:customStyle="1" w:styleId="GruformelZchn">
    <w:name w:val="Grußformel Zchn"/>
    <w:basedOn w:val="Absatz-Standardschriftart"/>
    <w:link w:val="Gruformel"/>
    <w:uiPriority w:val="99"/>
    <w:semiHidden/>
    <w:rsid w:val="00356C45"/>
    <w:rPr>
      <w:sz w:val="21"/>
    </w:rPr>
  </w:style>
  <w:style w:type="paragraph" w:styleId="Listennummer5">
    <w:name w:val="List Number 5"/>
    <w:basedOn w:val="Standard"/>
    <w:uiPriority w:val="99"/>
    <w:semiHidden/>
    <w:unhideWhenUsed/>
    <w:rsid w:val="00356C45"/>
    <w:pPr>
      <w:numPr>
        <w:numId w:val="33"/>
      </w:numPr>
      <w:contextualSpacing/>
    </w:pPr>
  </w:style>
  <w:style w:type="paragraph" w:styleId="Listennummer4">
    <w:name w:val="List Number 4"/>
    <w:basedOn w:val="Standard"/>
    <w:uiPriority w:val="99"/>
    <w:semiHidden/>
    <w:unhideWhenUsed/>
    <w:rsid w:val="00356C45"/>
    <w:pPr>
      <w:numPr>
        <w:numId w:val="34"/>
      </w:numPr>
      <w:contextualSpacing/>
    </w:pPr>
  </w:style>
  <w:style w:type="paragraph" w:styleId="Listennummer3">
    <w:name w:val="List Number 3"/>
    <w:basedOn w:val="Standard"/>
    <w:uiPriority w:val="99"/>
    <w:semiHidden/>
    <w:unhideWhenUsed/>
    <w:rsid w:val="00356C45"/>
    <w:pPr>
      <w:numPr>
        <w:numId w:val="35"/>
      </w:numPr>
      <w:contextualSpacing/>
    </w:pPr>
  </w:style>
  <w:style w:type="paragraph" w:styleId="Listennummer2">
    <w:name w:val="List Number 2"/>
    <w:basedOn w:val="Standard"/>
    <w:uiPriority w:val="99"/>
    <w:semiHidden/>
    <w:unhideWhenUsed/>
    <w:rsid w:val="00356C45"/>
    <w:pPr>
      <w:numPr>
        <w:numId w:val="36"/>
      </w:numPr>
      <w:contextualSpacing/>
    </w:pPr>
  </w:style>
  <w:style w:type="paragraph" w:styleId="Aufzhlungszeichen5">
    <w:name w:val="List Bullet 5"/>
    <w:basedOn w:val="Standard"/>
    <w:uiPriority w:val="99"/>
    <w:semiHidden/>
    <w:unhideWhenUsed/>
    <w:rsid w:val="00356C45"/>
    <w:pPr>
      <w:numPr>
        <w:numId w:val="37"/>
      </w:numPr>
      <w:contextualSpacing/>
    </w:pPr>
  </w:style>
  <w:style w:type="paragraph" w:styleId="Aufzhlungszeichen4">
    <w:name w:val="List Bullet 4"/>
    <w:basedOn w:val="Standard"/>
    <w:uiPriority w:val="99"/>
    <w:semiHidden/>
    <w:unhideWhenUsed/>
    <w:rsid w:val="00356C45"/>
    <w:pPr>
      <w:numPr>
        <w:numId w:val="38"/>
      </w:numPr>
      <w:contextualSpacing/>
    </w:pPr>
  </w:style>
  <w:style w:type="paragraph" w:styleId="Aufzhlungszeichen3">
    <w:name w:val="List Bullet 3"/>
    <w:basedOn w:val="Standard"/>
    <w:uiPriority w:val="99"/>
    <w:semiHidden/>
    <w:unhideWhenUsed/>
    <w:rsid w:val="00356C45"/>
    <w:pPr>
      <w:numPr>
        <w:numId w:val="39"/>
      </w:numPr>
      <w:contextualSpacing/>
    </w:pPr>
  </w:style>
  <w:style w:type="paragraph" w:styleId="Aufzhlungszeichen2">
    <w:name w:val="List Bullet 2"/>
    <w:basedOn w:val="Standard"/>
    <w:uiPriority w:val="99"/>
    <w:semiHidden/>
    <w:unhideWhenUsed/>
    <w:rsid w:val="00356C45"/>
    <w:pPr>
      <w:numPr>
        <w:numId w:val="40"/>
      </w:numPr>
      <w:contextualSpacing/>
    </w:pPr>
  </w:style>
  <w:style w:type="paragraph" w:styleId="Liste5">
    <w:name w:val="List 5"/>
    <w:basedOn w:val="Standard"/>
    <w:uiPriority w:val="99"/>
    <w:semiHidden/>
    <w:unhideWhenUsed/>
    <w:rsid w:val="00356C45"/>
    <w:pPr>
      <w:ind w:left="1415" w:hanging="283"/>
      <w:contextualSpacing/>
    </w:pPr>
  </w:style>
  <w:style w:type="paragraph" w:styleId="Liste4">
    <w:name w:val="List 4"/>
    <w:basedOn w:val="Standard"/>
    <w:uiPriority w:val="99"/>
    <w:semiHidden/>
    <w:unhideWhenUsed/>
    <w:rsid w:val="00356C45"/>
    <w:pPr>
      <w:ind w:left="1132" w:hanging="283"/>
      <w:contextualSpacing/>
    </w:pPr>
  </w:style>
  <w:style w:type="paragraph" w:styleId="Liste3">
    <w:name w:val="List 3"/>
    <w:basedOn w:val="Standard"/>
    <w:uiPriority w:val="99"/>
    <w:semiHidden/>
    <w:unhideWhenUsed/>
    <w:rsid w:val="00356C45"/>
    <w:pPr>
      <w:ind w:left="849" w:hanging="283"/>
      <w:contextualSpacing/>
    </w:pPr>
  </w:style>
  <w:style w:type="paragraph" w:styleId="Liste2">
    <w:name w:val="List 2"/>
    <w:basedOn w:val="Standard"/>
    <w:uiPriority w:val="99"/>
    <w:semiHidden/>
    <w:unhideWhenUsed/>
    <w:rsid w:val="00356C45"/>
    <w:pPr>
      <w:ind w:left="566" w:hanging="283"/>
      <w:contextualSpacing/>
    </w:pPr>
  </w:style>
  <w:style w:type="paragraph" w:styleId="Listennummer">
    <w:name w:val="List Number"/>
    <w:basedOn w:val="Standard"/>
    <w:uiPriority w:val="99"/>
    <w:semiHidden/>
    <w:unhideWhenUsed/>
    <w:rsid w:val="00356C45"/>
    <w:pPr>
      <w:numPr>
        <w:numId w:val="41"/>
      </w:numPr>
      <w:contextualSpacing/>
    </w:pPr>
  </w:style>
  <w:style w:type="paragraph" w:styleId="Aufzhlungszeichen">
    <w:name w:val="List Bullet"/>
    <w:basedOn w:val="Standard"/>
    <w:uiPriority w:val="99"/>
    <w:semiHidden/>
    <w:unhideWhenUsed/>
    <w:rsid w:val="00356C45"/>
    <w:pPr>
      <w:numPr>
        <w:numId w:val="42"/>
      </w:numPr>
      <w:contextualSpacing/>
    </w:pPr>
  </w:style>
  <w:style w:type="paragraph" w:styleId="Liste">
    <w:name w:val="List"/>
    <w:basedOn w:val="Standard"/>
    <w:uiPriority w:val="99"/>
    <w:semiHidden/>
    <w:unhideWhenUsed/>
    <w:rsid w:val="00356C45"/>
    <w:pPr>
      <w:ind w:left="283" w:hanging="283"/>
      <w:contextualSpacing/>
    </w:pPr>
  </w:style>
  <w:style w:type="paragraph" w:styleId="RGV-berschrift">
    <w:name w:val="toa heading"/>
    <w:basedOn w:val="Standard"/>
    <w:next w:val="Standard"/>
    <w:uiPriority w:val="99"/>
    <w:semiHidden/>
    <w:unhideWhenUsed/>
    <w:rsid w:val="00356C45"/>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356C45"/>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356C45"/>
    <w:rPr>
      <w:rFonts w:ascii="Consolas" w:hAnsi="Consolas"/>
      <w:sz w:val="20"/>
      <w:szCs w:val="20"/>
    </w:rPr>
  </w:style>
  <w:style w:type="paragraph" w:styleId="Rechtsgrundlagenverzeichnis">
    <w:name w:val="table of authorities"/>
    <w:basedOn w:val="Standard"/>
    <w:next w:val="Standard"/>
    <w:uiPriority w:val="99"/>
    <w:semiHidden/>
    <w:unhideWhenUsed/>
    <w:rsid w:val="00356C45"/>
    <w:pPr>
      <w:spacing w:after="0"/>
      <w:ind w:left="210" w:hanging="210"/>
    </w:pPr>
  </w:style>
  <w:style w:type="paragraph" w:styleId="Endnotentext">
    <w:name w:val="endnote text"/>
    <w:basedOn w:val="Standard"/>
    <w:link w:val="EndnotentextZchn"/>
    <w:uiPriority w:val="99"/>
    <w:semiHidden/>
    <w:unhideWhenUsed/>
    <w:rsid w:val="00356C4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356C45"/>
    <w:rPr>
      <w:sz w:val="20"/>
      <w:szCs w:val="20"/>
    </w:rPr>
  </w:style>
  <w:style w:type="character" w:styleId="Endnotenzeichen">
    <w:name w:val="endnote reference"/>
    <w:basedOn w:val="Absatz-Standardschriftart"/>
    <w:uiPriority w:val="99"/>
    <w:semiHidden/>
    <w:unhideWhenUsed/>
    <w:rsid w:val="00356C45"/>
    <w:rPr>
      <w:vertAlign w:val="superscript"/>
    </w:rPr>
  </w:style>
  <w:style w:type="character" w:styleId="Seitenzahl">
    <w:name w:val="page number"/>
    <w:basedOn w:val="Absatz-Standardschriftart"/>
    <w:uiPriority w:val="99"/>
    <w:semiHidden/>
    <w:unhideWhenUsed/>
    <w:rsid w:val="00356C45"/>
  </w:style>
  <w:style w:type="character" w:styleId="Funotenzeichen">
    <w:name w:val="footnote reference"/>
    <w:basedOn w:val="Absatz-Standardschriftart"/>
    <w:uiPriority w:val="99"/>
    <w:semiHidden/>
    <w:unhideWhenUsed/>
    <w:rsid w:val="00356C45"/>
    <w:rPr>
      <w:vertAlign w:val="superscript"/>
    </w:rPr>
  </w:style>
  <w:style w:type="paragraph" w:styleId="Umschlagabsenderadresse">
    <w:name w:val="envelope return"/>
    <w:basedOn w:val="Standard"/>
    <w:uiPriority w:val="99"/>
    <w:semiHidden/>
    <w:unhideWhenUsed/>
    <w:rsid w:val="00356C45"/>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356C45"/>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berschrift">
    <w:name w:val="index heading"/>
    <w:basedOn w:val="Standard"/>
    <w:next w:val="Index1"/>
    <w:uiPriority w:val="99"/>
    <w:semiHidden/>
    <w:unhideWhenUsed/>
    <w:rsid w:val="00356C45"/>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356C4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56C45"/>
    <w:rPr>
      <w:sz w:val="20"/>
      <w:szCs w:val="20"/>
    </w:rPr>
  </w:style>
  <w:style w:type="paragraph" w:styleId="Standardeinzug">
    <w:name w:val="Normal Indent"/>
    <w:basedOn w:val="Standard"/>
    <w:uiPriority w:val="99"/>
    <w:semiHidden/>
    <w:unhideWhenUsed/>
    <w:rsid w:val="00356C45"/>
    <w:pPr>
      <w:ind w:left="708"/>
    </w:pPr>
  </w:style>
  <w:style w:type="paragraph" w:styleId="Index9">
    <w:name w:val="index 9"/>
    <w:basedOn w:val="Standard"/>
    <w:next w:val="Standard"/>
    <w:autoRedefine/>
    <w:uiPriority w:val="99"/>
    <w:semiHidden/>
    <w:unhideWhenUsed/>
    <w:rsid w:val="00356C45"/>
    <w:pPr>
      <w:spacing w:after="0" w:line="240" w:lineRule="auto"/>
      <w:ind w:left="1890" w:hanging="210"/>
    </w:pPr>
  </w:style>
  <w:style w:type="paragraph" w:styleId="Index8">
    <w:name w:val="index 8"/>
    <w:basedOn w:val="Standard"/>
    <w:next w:val="Standard"/>
    <w:autoRedefine/>
    <w:uiPriority w:val="99"/>
    <w:semiHidden/>
    <w:unhideWhenUsed/>
    <w:rsid w:val="00356C45"/>
    <w:pPr>
      <w:spacing w:after="0" w:line="240" w:lineRule="auto"/>
      <w:ind w:left="1680" w:hanging="210"/>
    </w:pPr>
  </w:style>
  <w:style w:type="paragraph" w:styleId="Index7">
    <w:name w:val="index 7"/>
    <w:basedOn w:val="Standard"/>
    <w:next w:val="Standard"/>
    <w:autoRedefine/>
    <w:uiPriority w:val="99"/>
    <w:semiHidden/>
    <w:unhideWhenUsed/>
    <w:rsid w:val="00356C45"/>
    <w:pPr>
      <w:spacing w:after="0" w:line="240" w:lineRule="auto"/>
      <w:ind w:left="1470" w:hanging="210"/>
    </w:pPr>
  </w:style>
  <w:style w:type="paragraph" w:styleId="Index6">
    <w:name w:val="index 6"/>
    <w:basedOn w:val="Standard"/>
    <w:next w:val="Standard"/>
    <w:autoRedefine/>
    <w:uiPriority w:val="99"/>
    <w:semiHidden/>
    <w:unhideWhenUsed/>
    <w:rsid w:val="00356C45"/>
    <w:pPr>
      <w:spacing w:after="0" w:line="240" w:lineRule="auto"/>
      <w:ind w:left="1260" w:hanging="210"/>
    </w:pPr>
  </w:style>
  <w:style w:type="paragraph" w:styleId="Index5">
    <w:name w:val="index 5"/>
    <w:basedOn w:val="Standard"/>
    <w:next w:val="Standard"/>
    <w:autoRedefine/>
    <w:uiPriority w:val="99"/>
    <w:semiHidden/>
    <w:unhideWhenUsed/>
    <w:rsid w:val="00356C45"/>
    <w:pPr>
      <w:spacing w:after="0" w:line="240" w:lineRule="auto"/>
      <w:ind w:left="1050" w:hanging="210"/>
    </w:pPr>
  </w:style>
  <w:style w:type="paragraph" w:styleId="Index4">
    <w:name w:val="index 4"/>
    <w:basedOn w:val="Standard"/>
    <w:next w:val="Standard"/>
    <w:autoRedefine/>
    <w:uiPriority w:val="99"/>
    <w:semiHidden/>
    <w:unhideWhenUsed/>
    <w:rsid w:val="00356C45"/>
    <w:pPr>
      <w:spacing w:after="0" w:line="240" w:lineRule="auto"/>
      <w:ind w:left="840" w:hanging="210"/>
    </w:pPr>
  </w:style>
  <w:style w:type="paragraph" w:styleId="Index3">
    <w:name w:val="index 3"/>
    <w:basedOn w:val="Standard"/>
    <w:next w:val="Standard"/>
    <w:autoRedefine/>
    <w:uiPriority w:val="99"/>
    <w:semiHidden/>
    <w:unhideWhenUsed/>
    <w:rsid w:val="00356C45"/>
    <w:pPr>
      <w:spacing w:after="0" w:line="240" w:lineRule="auto"/>
      <w:ind w:left="630" w:hanging="210"/>
    </w:pPr>
  </w:style>
  <w:style w:type="paragraph" w:styleId="Index2">
    <w:name w:val="index 2"/>
    <w:basedOn w:val="Standard"/>
    <w:next w:val="Standard"/>
    <w:autoRedefine/>
    <w:uiPriority w:val="99"/>
    <w:semiHidden/>
    <w:unhideWhenUsed/>
    <w:rsid w:val="00356C45"/>
    <w:pPr>
      <w:spacing w:after="0" w:line="240" w:lineRule="auto"/>
      <w:ind w:left="420" w:hanging="210"/>
    </w:pPr>
  </w:style>
  <w:style w:type="character" w:customStyle="1" w:styleId="qv3wpe">
    <w:name w:val="qv3wpe"/>
    <w:basedOn w:val="Absatz-Standardschriftart"/>
    <w:rsid w:val="008007EE"/>
  </w:style>
  <w:style w:type="character" w:styleId="NichtaufgelsteErwhnung">
    <w:name w:val="Unresolved Mention"/>
    <w:basedOn w:val="Absatz-Standardschriftart"/>
    <w:uiPriority w:val="99"/>
    <w:semiHidden/>
    <w:unhideWhenUsed/>
    <w:rsid w:val="00E30EB3"/>
    <w:rPr>
      <w:color w:val="605E5C"/>
      <w:shd w:val="clear" w:color="auto" w:fill="E1DFDD"/>
    </w:rPr>
  </w:style>
  <w:style w:type="paragraph" w:styleId="berarbeitung">
    <w:name w:val="Revision"/>
    <w:hidden/>
    <w:uiPriority w:val="99"/>
    <w:semiHidden/>
    <w:rsid w:val="002D31F8"/>
    <w:pPr>
      <w:spacing w:after="0" w:line="240" w:lineRule="auto"/>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221">
      <w:bodyDiv w:val="1"/>
      <w:marLeft w:val="0"/>
      <w:marRight w:val="0"/>
      <w:marTop w:val="0"/>
      <w:marBottom w:val="0"/>
      <w:divBdr>
        <w:top w:val="none" w:sz="0" w:space="0" w:color="auto"/>
        <w:left w:val="none" w:sz="0" w:space="0" w:color="auto"/>
        <w:bottom w:val="none" w:sz="0" w:space="0" w:color="auto"/>
        <w:right w:val="none" w:sz="0" w:space="0" w:color="auto"/>
      </w:divBdr>
    </w:div>
    <w:div w:id="2243876">
      <w:bodyDiv w:val="1"/>
      <w:marLeft w:val="0"/>
      <w:marRight w:val="0"/>
      <w:marTop w:val="0"/>
      <w:marBottom w:val="0"/>
      <w:divBdr>
        <w:top w:val="none" w:sz="0" w:space="0" w:color="auto"/>
        <w:left w:val="none" w:sz="0" w:space="0" w:color="auto"/>
        <w:bottom w:val="none" w:sz="0" w:space="0" w:color="auto"/>
        <w:right w:val="none" w:sz="0" w:space="0" w:color="auto"/>
      </w:divBdr>
    </w:div>
    <w:div w:id="5179791">
      <w:bodyDiv w:val="1"/>
      <w:marLeft w:val="0"/>
      <w:marRight w:val="0"/>
      <w:marTop w:val="0"/>
      <w:marBottom w:val="0"/>
      <w:divBdr>
        <w:top w:val="none" w:sz="0" w:space="0" w:color="auto"/>
        <w:left w:val="none" w:sz="0" w:space="0" w:color="auto"/>
        <w:bottom w:val="none" w:sz="0" w:space="0" w:color="auto"/>
        <w:right w:val="none" w:sz="0" w:space="0" w:color="auto"/>
      </w:divBdr>
    </w:div>
    <w:div w:id="5324837">
      <w:bodyDiv w:val="1"/>
      <w:marLeft w:val="0"/>
      <w:marRight w:val="0"/>
      <w:marTop w:val="0"/>
      <w:marBottom w:val="0"/>
      <w:divBdr>
        <w:top w:val="none" w:sz="0" w:space="0" w:color="auto"/>
        <w:left w:val="none" w:sz="0" w:space="0" w:color="auto"/>
        <w:bottom w:val="none" w:sz="0" w:space="0" w:color="auto"/>
        <w:right w:val="none" w:sz="0" w:space="0" w:color="auto"/>
      </w:divBdr>
    </w:div>
    <w:div w:id="5399955">
      <w:bodyDiv w:val="1"/>
      <w:marLeft w:val="0"/>
      <w:marRight w:val="0"/>
      <w:marTop w:val="0"/>
      <w:marBottom w:val="0"/>
      <w:divBdr>
        <w:top w:val="none" w:sz="0" w:space="0" w:color="auto"/>
        <w:left w:val="none" w:sz="0" w:space="0" w:color="auto"/>
        <w:bottom w:val="none" w:sz="0" w:space="0" w:color="auto"/>
        <w:right w:val="none" w:sz="0" w:space="0" w:color="auto"/>
      </w:divBdr>
    </w:div>
    <w:div w:id="12538339">
      <w:bodyDiv w:val="1"/>
      <w:marLeft w:val="0"/>
      <w:marRight w:val="0"/>
      <w:marTop w:val="0"/>
      <w:marBottom w:val="0"/>
      <w:divBdr>
        <w:top w:val="none" w:sz="0" w:space="0" w:color="auto"/>
        <w:left w:val="none" w:sz="0" w:space="0" w:color="auto"/>
        <w:bottom w:val="none" w:sz="0" w:space="0" w:color="auto"/>
        <w:right w:val="none" w:sz="0" w:space="0" w:color="auto"/>
      </w:divBdr>
    </w:div>
    <w:div w:id="20057477">
      <w:bodyDiv w:val="1"/>
      <w:marLeft w:val="0"/>
      <w:marRight w:val="0"/>
      <w:marTop w:val="0"/>
      <w:marBottom w:val="0"/>
      <w:divBdr>
        <w:top w:val="none" w:sz="0" w:space="0" w:color="auto"/>
        <w:left w:val="none" w:sz="0" w:space="0" w:color="auto"/>
        <w:bottom w:val="none" w:sz="0" w:space="0" w:color="auto"/>
        <w:right w:val="none" w:sz="0" w:space="0" w:color="auto"/>
      </w:divBdr>
    </w:div>
    <w:div w:id="25954127">
      <w:bodyDiv w:val="1"/>
      <w:marLeft w:val="0"/>
      <w:marRight w:val="0"/>
      <w:marTop w:val="0"/>
      <w:marBottom w:val="0"/>
      <w:divBdr>
        <w:top w:val="none" w:sz="0" w:space="0" w:color="auto"/>
        <w:left w:val="none" w:sz="0" w:space="0" w:color="auto"/>
        <w:bottom w:val="none" w:sz="0" w:space="0" w:color="auto"/>
        <w:right w:val="none" w:sz="0" w:space="0" w:color="auto"/>
      </w:divBdr>
    </w:div>
    <w:div w:id="26755211">
      <w:bodyDiv w:val="1"/>
      <w:marLeft w:val="0"/>
      <w:marRight w:val="0"/>
      <w:marTop w:val="0"/>
      <w:marBottom w:val="0"/>
      <w:divBdr>
        <w:top w:val="none" w:sz="0" w:space="0" w:color="auto"/>
        <w:left w:val="none" w:sz="0" w:space="0" w:color="auto"/>
        <w:bottom w:val="none" w:sz="0" w:space="0" w:color="auto"/>
        <w:right w:val="none" w:sz="0" w:space="0" w:color="auto"/>
      </w:divBdr>
    </w:div>
    <w:div w:id="30540871">
      <w:bodyDiv w:val="1"/>
      <w:marLeft w:val="0"/>
      <w:marRight w:val="0"/>
      <w:marTop w:val="0"/>
      <w:marBottom w:val="0"/>
      <w:divBdr>
        <w:top w:val="none" w:sz="0" w:space="0" w:color="auto"/>
        <w:left w:val="none" w:sz="0" w:space="0" w:color="auto"/>
        <w:bottom w:val="none" w:sz="0" w:space="0" w:color="auto"/>
        <w:right w:val="none" w:sz="0" w:space="0" w:color="auto"/>
      </w:divBdr>
    </w:div>
    <w:div w:id="39671497">
      <w:bodyDiv w:val="1"/>
      <w:marLeft w:val="0"/>
      <w:marRight w:val="0"/>
      <w:marTop w:val="0"/>
      <w:marBottom w:val="0"/>
      <w:divBdr>
        <w:top w:val="none" w:sz="0" w:space="0" w:color="auto"/>
        <w:left w:val="none" w:sz="0" w:space="0" w:color="auto"/>
        <w:bottom w:val="none" w:sz="0" w:space="0" w:color="auto"/>
        <w:right w:val="none" w:sz="0" w:space="0" w:color="auto"/>
      </w:divBdr>
    </w:div>
    <w:div w:id="43261275">
      <w:bodyDiv w:val="1"/>
      <w:marLeft w:val="0"/>
      <w:marRight w:val="0"/>
      <w:marTop w:val="0"/>
      <w:marBottom w:val="0"/>
      <w:divBdr>
        <w:top w:val="none" w:sz="0" w:space="0" w:color="auto"/>
        <w:left w:val="none" w:sz="0" w:space="0" w:color="auto"/>
        <w:bottom w:val="none" w:sz="0" w:space="0" w:color="auto"/>
        <w:right w:val="none" w:sz="0" w:space="0" w:color="auto"/>
      </w:divBdr>
    </w:div>
    <w:div w:id="47413804">
      <w:bodyDiv w:val="1"/>
      <w:marLeft w:val="0"/>
      <w:marRight w:val="0"/>
      <w:marTop w:val="0"/>
      <w:marBottom w:val="0"/>
      <w:divBdr>
        <w:top w:val="none" w:sz="0" w:space="0" w:color="auto"/>
        <w:left w:val="none" w:sz="0" w:space="0" w:color="auto"/>
        <w:bottom w:val="none" w:sz="0" w:space="0" w:color="auto"/>
        <w:right w:val="none" w:sz="0" w:space="0" w:color="auto"/>
      </w:divBdr>
    </w:div>
    <w:div w:id="51202731">
      <w:bodyDiv w:val="1"/>
      <w:marLeft w:val="0"/>
      <w:marRight w:val="0"/>
      <w:marTop w:val="0"/>
      <w:marBottom w:val="0"/>
      <w:divBdr>
        <w:top w:val="none" w:sz="0" w:space="0" w:color="auto"/>
        <w:left w:val="none" w:sz="0" w:space="0" w:color="auto"/>
        <w:bottom w:val="none" w:sz="0" w:space="0" w:color="auto"/>
        <w:right w:val="none" w:sz="0" w:space="0" w:color="auto"/>
      </w:divBdr>
    </w:div>
    <w:div w:id="56629237">
      <w:bodyDiv w:val="1"/>
      <w:marLeft w:val="0"/>
      <w:marRight w:val="0"/>
      <w:marTop w:val="0"/>
      <w:marBottom w:val="0"/>
      <w:divBdr>
        <w:top w:val="none" w:sz="0" w:space="0" w:color="auto"/>
        <w:left w:val="none" w:sz="0" w:space="0" w:color="auto"/>
        <w:bottom w:val="none" w:sz="0" w:space="0" w:color="auto"/>
        <w:right w:val="none" w:sz="0" w:space="0" w:color="auto"/>
      </w:divBdr>
    </w:div>
    <w:div w:id="57557247">
      <w:bodyDiv w:val="1"/>
      <w:marLeft w:val="0"/>
      <w:marRight w:val="0"/>
      <w:marTop w:val="0"/>
      <w:marBottom w:val="0"/>
      <w:divBdr>
        <w:top w:val="none" w:sz="0" w:space="0" w:color="auto"/>
        <w:left w:val="none" w:sz="0" w:space="0" w:color="auto"/>
        <w:bottom w:val="none" w:sz="0" w:space="0" w:color="auto"/>
        <w:right w:val="none" w:sz="0" w:space="0" w:color="auto"/>
      </w:divBdr>
    </w:div>
    <w:div w:id="60712273">
      <w:bodyDiv w:val="1"/>
      <w:marLeft w:val="0"/>
      <w:marRight w:val="0"/>
      <w:marTop w:val="0"/>
      <w:marBottom w:val="0"/>
      <w:divBdr>
        <w:top w:val="none" w:sz="0" w:space="0" w:color="auto"/>
        <w:left w:val="none" w:sz="0" w:space="0" w:color="auto"/>
        <w:bottom w:val="none" w:sz="0" w:space="0" w:color="auto"/>
        <w:right w:val="none" w:sz="0" w:space="0" w:color="auto"/>
      </w:divBdr>
    </w:div>
    <w:div w:id="64493062">
      <w:bodyDiv w:val="1"/>
      <w:marLeft w:val="0"/>
      <w:marRight w:val="0"/>
      <w:marTop w:val="0"/>
      <w:marBottom w:val="0"/>
      <w:divBdr>
        <w:top w:val="none" w:sz="0" w:space="0" w:color="auto"/>
        <w:left w:val="none" w:sz="0" w:space="0" w:color="auto"/>
        <w:bottom w:val="none" w:sz="0" w:space="0" w:color="auto"/>
        <w:right w:val="none" w:sz="0" w:space="0" w:color="auto"/>
      </w:divBdr>
    </w:div>
    <w:div w:id="66660115">
      <w:bodyDiv w:val="1"/>
      <w:marLeft w:val="0"/>
      <w:marRight w:val="0"/>
      <w:marTop w:val="0"/>
      <w:marBottom w:val="0"/>
      <w:divBdr>
        <w:top w:val="none" w:sz="0" w:space="0" w:color="auto"/>
        <w:left w:val="none" w:sz="0" w:space="0" w:color="auto"/>
        <w:bottom w:val="none" w:sz="0" w:space="0" w:color="auto"/>
        <w:right w:val="none" w:sz="0" w:space="0" w:color="auto"/>
      </w:divBdr>
    </w:div>
    <w:div w:id="67072280">
      <w:bodyDiv w:val="1"/>
      <w:marLeft w:val="0"/>
      <w:marRight w:val="0"/>
      <w:marTop w:val="0"/>
      <w:marBottom w:val="0"/>
      <w:divBdr>
        <w:top w:val="none" w:sz="0" w:space="0" w:color="auto"/>
        <w:left w:val="none" w:sz="0" w:space="0" w:color="auto"/>
        <w:bottom w:val="none" w:sz="0" w:space="0" w:color="auto"/>
        <w:right w:val="none" w:sz="0" w:space="0" w:color="auto"/>
      </w:divBdr>
    </w:div>
    <w:div w:id="73283124">
      <w:bodyDiv w:val="1"/>
      <w:marLeft w:val="0"/>
      <w:marRight w:val="0"/>
      <w:marTop w:val="0"/>
      <w:marBottom w:val="0"/>
      <w:divBdr>
        <w:top w:val="none" w:sz="0" w:space="0" w:color="auto"/>
        <w:left w:val="none" w:sz="0" w:space="0" w:color="auto"/>
        <w:bottom w:val="none" w:sz="0" w:space="0" w:color="auto"/>
        <w:right w:val="none" w:sz="0" w:space="0" w:color="auto"/>
      </w:divBdr>
    </w:div>
    <w:div w:id="75443392">
      <w:bodyDiv w:val="1"/>
      <w:marLeft w:val="0"/>
      <w:marRight w:val="0"/>
      <w:marTop w:val="0"/>
      <w:marBottom w:val="0"/>
      <w:divBdr>
        <w:top w:val="none" w:sz="0" w:space="0" w:color="auto"/>
        <w:left w:val="none" w:sz="0" w:space="0" w:color="auto"/>
        <w:bottom w:val="none" w:sz="0" w:space="0" w:color="auto"/>
        <w:right w:val="none" w:sz="0" w:space="0" w:color="auto"/>
      </w:divBdr>
    </w:div>
    <w:div w:id="75831237">
      <w:bodyDiv w:val="1"/>
      <w:marLeft w:val="0"/>
      <w:marRight w:val="0"/>
      <w:marTop w:val="0"/>
      <w:marBottom w:val="0"/>
      <w:divBdr>
        <w:top w:val="none" w:sz="0" w:space="0" w:color="auto"/>
        <w:left w:val="none" w:sz="0" w:space="0" w:color="auto"/>
        <w:bottom w:val="none" w:sz="0" w:space="0" w:color="auto"/>
        <w:right w:val="none" w:sz="0" w:space="0" w:color="auto"/>
      </w:divBdr>
    </w:div>
    <w:div w:id="75905516">
      <w:bodyDiv w:val="1"/>
      <w:marLeft w:val="0"/>
      <w:marRight w:val="0"/>
      <w:marTop w:val="0"/>
      <w:marBottom w:val="0"/>
      <w:divBdr>
        <w:top w:val="none" w:sz="0" w:space="0" w:color="auto"/>
        <w:left w:val="none" w:sz="0" w:space="0" w:color="auto"/>
        <w:bottom w:val="none" w:sz="0" w:space="0" w:color="auto"/>
        <w:right w:val="none" w:sz="0" w:space="0" w:color="auto"/>
      </w:divBdr>
    </w:div>
    <w:div w:id="76757192">
      <w:bodyDiv w:val="1"/>
      <w:marLeft w:val="0"/>
      <w:marRight w:val="0"/>
      <w:marTop w:val="0"/>
      <w:marBottom w:val="0"/>
      <w:divBdr>
        <w:top w:val="none" w:sz="0" w:space="0" w:color="auto"/>
        <w:left w:val="none" w:sz="0" w:space="0" w:color="auto"/>
        <w:bottom w:val="none" w:sz="0" w:space="0" w:color="auto"/>
        <w:right w:val="none" w:sz="0" w:space="0" w:color="auto"/>
      </w:divBdr>
    </w:div>
    <w:div w:id="79722109">
      <w:bodyDiv w:val="1"/>
      <w:marLeft w:val="0"/>
      <w:marRight w:val="0"/>
      <w:marTop w:val="0"/>
      <w:marBottom w:val="0"/>
      <w:divBdr>
        <w:top w:val="none" w:sz="0" w:space="0" w:color="auto"/>
        <w:left w:val="none" w:sz="0" w:space="0" w:color="auto"/>
        <w:bottom w:val="none" w:sz="0" w:space="0" w:color="auto"/>
        <w:right w:val="none" w:sz="0" w:space="0" w:color="auto"/>
      </w:divBdr>
    </w:div>
    <w:div w:id="80755880">
      <w:bodyDiv w:val="1"/>
      <w:marLeft w:val="0"/>
      <w:marRight w:val="0"/>
      <w:marTop w:val="0"/>
      <w:marBottom w:val="0"/>
      <w:divBdr>
        <w:top w:val="none" w:sz="0" w:space="0" w:color="auto"/>
        <w:left w:val="none" w:sz="0" w:space="0" w:color="auto"/>
        <w:bottom w:val="none" w:sz="0" w:space="0" w:color="auto"/>
        <w:right w:val="none" w:sz="0" w:space="0" w:color="auto"/>
      </w:divBdr>
    </w:div>
    <w:div w:id="85882094">
      <w:bodyDiv w:val="1"/>
      <w:marLeft w:val="0"/>
      <w:marRight w:val="0"/>
      <w:marTop w:val="0"/>
      <w:marBottom w:val="0"/>
      <w:divBdr>
        <w:top w:val="none" w:sz="0" w:space="0" w:color="auto"/>
        <w:left w:val="none" w:sz="0" w:space="0" w:color="auto"/>
        <w:bottom w:val="none" w:sz="0" w:space="0" w:color="auto"/>
        <w:right w:val="none" w:sz="0" w:space="0" w:color="auto"/>
      </w:divBdr>
    </w:div>
    <w:div w:id="86730144">
      <w:bodyDiv w:val="1"/>
      <w:marLeft w:val="0"/>
      <w:marRight w:val="0"/>
      <w:marTop w:val="0"/>
      <w:marBottom w:val="0"/>
      <w:divBdr>
        <w:top w:val="none" w:sz="0" w:space="0" w:color="auto"/>
        <w:left w:val="none" w:sz="0" w:space="0" w:color="auto"/>
        <w:bottom w:val="none" w:sz="0" w:space="0" w:color="auto"/>
        <w:right w:val="none" w:sz="0" w:space="0" w:color="auto"/>
      </w:divBdr>
    </w:div>
    <w:div w:id="93287199">
      <w:bodyDiv w:val="1"/>
      <w:marLeft w:val="0"/>
      <w:marRight w:val="0"/>
      <w:marTop w:val="0"/>
      <w:marBottom w:val="0"/>
      <w:divBdr>
        <w:top w:val="none" w:sz="0" w:space="0" w:color="auto"/>
        <w:left w:val="none" w:sz="0" w:space="0" w:color="auto"/>
        <w:bottom w:val="none" w:sz="0" w:space="0" w:color="auto"/>
        <w:right w:val="none" w:sz="0" w:space="0" w:color="auto"/>
      </w:divBdr>
    </w:div>
    <w:div w:id="94373649">
      <w:bodyDiv w:val="1"/>
      <w:marLeft w:val="0"/>
      <w:marRight w:val="0"/>
      <w:marTop w:val="0"/>
      <w:marBottom w:val="0"/>
      <w:divBdr>
        <w:top w:val="none" w:sz="0" w:space="0" w:color="auto"/>
        <w:left w:val="none" w:sz="0" w:space="0" w:color="auto"/>
        <w:bottom w:val="none" w:sz="0" w:space="0" w:color="auto"/>
        <w:right w:val="none" w:sz="0" w:space="0" w:color="auto"/>
      </w:divBdr>
    </w:div>
    <w:div w:id="95833407">
      <w:bodyDiv w:val="1"/>
      <w:marLeft w:val="0"/>
      <w:marRight w:val="0"/>
      <w:marTop w:val="0"/>
      <w:marBottom w:val="0"/>
      <w:divBdr>
        <w:top w:val="none" w:sz="0" w:space="0" w:color="auto"/>
        <w:left w:val="none" w:sz="0" w:space="0" w:color="auto"/>
        <w:bottom w:val="none" w:sz="0" w:space="0" w:color="auto"/>
        <w:right w:val="none" w:sz="0" w:space="0" w:color="auto"/>
      </w:divBdr>
    </w:div>
    <w:div w:id="100414783">
      <w:bodyDiv w:val="1"/>
      <w:marLeft w:val="0"/>
      <w:marRight w:val="0"/>
      <w:marTop w:val="0"/>
      <w:marBottom w:val="0"/>
      <w:divBdr>
        <w:top w:val="none" w:sz="0" w:space="0" w:color="auto"/>
        <w:left w:val="none" w:sz="0" w:space="0" w:color="auto"/>
        <w:bottom w:val="none" w:sz="0" w:space="0" w:color="auto"/>
        <w:right w:val="none" w:sz="0" w:space="0" w:color="auto"/>
      </w:divBdr>
    </w:div>
    <w:div w:id="107705588">
      <w:bodyDiv w:val="1"/>
      <w:marLeft w:val="0"/>
      <w:marRight w:val="0"/>
      <w:marTop w:val="0"/>
      <w:marBottom w:val="0"/>
      <w:divBdr>
        <w:top w:val="none" w:sz="0" w:space="0" w:color="auto"/>
        <w:left w:val="none" w:sz="0" w:space="0" w:color="auto"/>
        <w:bottom w:val="none" w:sz="0" w:space="0" w:color="auto"/>
        <w:right w:val="none" w:sz="0" w:space="0" w:color="auto"/>
      </w:divBdr>
    </w:div>
    <w:div w:id="110053130">
      <w:bodyDiv w:val="1"/>
      <w:marLeft w:val="0"/>
      <w:marRight w:val="0"/>
      <w:marTop w:val="0"/>
      <w:marBottom w:val="0"/>
      <w:divBdr>
        <w:top w:val="none" w:sz="0" w:space="0" w:color="auto"/>
        <w:left w:val="none" w:sz="0" w:space="0" w:color="auto"/>
        <w:bottom w:val="none" w:sz="0" w:space="0" w:color="auto"/>
        <w:right w:val="none" w:sz="0" w:space="0" w:color="auto"/>
      </w:divBdr>
    </w:div>
    <w:div w:id="112094037">
      <w:bodyDiv w:val="1"/>
      <w:marLeft w:val="0"/>
      <w:marRight w:val="0"/>
      <w:marTop w:val="0"/>
      <w:marBottom w:val="0"/>
      <w:divBdr>
        <w:top w:val="none" w:sz="0" w:space="0" w:color="auto"/>
        <w:left w:val="none" w:sz="0" w:space="0" w:color="auto"/>
        <w:bottom w:val="none" w:sz="0" w:space="0" w:color="auto"/>
        <w:right w:val="none" w:sz="0" w:space="0" w:color="auto"/>
      </w:divBdr>
    </w:div>
    <w:div w:id="131139043">
      <w:bodyDiv w:val="1"/>
      <w:marLeft w:val="0"/>
      <w:marRight w:val="0"/>
      <w:marTop w:val="0"/>
      <w:marBottom w:val="0"/>
      <w:divBdr>
        <w:top w:val="none" w:sz="0" w:space="0" w:color="auto"/>
        <w:left w:val="none" w:sz="0" w:space="0" w:color="auto"/>
        <w:bottom w:val="none" w:sz="0" w:space="0" w:color="auto"/>
        <w:right w:val="none" w:sz="0" w:space="0" w:color="auto"/>
      </w:divBdr>
    </w:div>
    <w:div w:id="143932652">
      <w:bodyDiv w:val="1"/>
      <w:marLeft w:val="0"/>
      <w:marRight w:val="0"/>
      <w:marTop w:val="0"/>
      <w:marBottom w:val="0"/>
      <w:divBdr>
        <w:top w:val="none" w:sz="0" w:space="0" w:color="auto"/>
        <w:left w:val="none" w:sz="0" w:space="0" w:color="auto"/>
        <w:bottom w:val="none" w:sz="0" w:space="0" w:color="auto"/>
        <w:right w:val="none" w:sz="0" w:space="0" w:color="auto"/>
      </w:divBdr>
    </w:div>
    <w:div w:id="144903716">
      <w:bodyDiv w:val="1"/>
      <w:marLeft w:val="0"/>
      <w:marRight w:val="0"/>
      <w:marTop w:val="0"/>
      <w:marBottom w:val="0"/>
      <w:divBdr>
        <w:top w:val="none" w:sz="0" w:space="0" w:color="auto"/>
        <w:left w:val="none" w:sz="0" w:space="0" w:color="auto"/>
        <w:bottom w:val="none" w:sz="0" w:space="0" w:color="auto"/>
        <w:right w:val="none" w:sz="0" w:space="0" w:color="auto"/>
      </w:divBdr>
    </w:div>
    <w:div w:id="150679793">
      <w:bodyDiv w:val="1"/>
      <w:marLeft w:val="0"/>
      <w:marRight w:val="0"/>
      <w:marTop w:val="0"/>
      <w:marBottom w:val="0"/>
      <w:divBdr>
        <w:top w:val="none" w:sz="0" w:space="0" w:color="auto"/>
        <w:left w:val="none" w:sz="0" w:space="0" w:color="auto"/>
        <w:bottom w:val="none" w:sz="0" w:space="0" w:color="auto"/>
        <w:right w:val="none" w:sz="0" w:space="0" w:color="auto"/>
      </w:divBdr>
    </w:div>
    <w:div w:id="151719349">
      <w:bodyDiv w:val="1"/>
      <w:marLeft w:val="0"/>
      <w:marRight w:val="0"/>
      <w:marTop w:val="0"/>
      <w:marBottom w:val="0"/>
      <w:divBdr>
        <w:top w:val="none" w:sz="0" w:space="0" w:color="auto"/>
        <w:left w:val="none" w:sz="0" w:space="0" w:color="auto"/>
        <w:bottom w:val="none" w:sz="0" w:space="0" w:color="auto"/>
        <w:right w:val="none" w:sz="0" w:space="0" w:color="auto"/>
      </w:divBdr>
    </w:div>
    <w:div w:id="159195045">
      <w:bodyDiv w:val="1"/>
      <w:marLeft w:val="0"/>
      <w:marRight w:val="0"/>
      <w:marTop w:val="0"/>
      <w:marBottom w:val="0"/>
      <w:divBdr>
        <w:top w:val="none" w:sz="0" w:space="0" w:color="auto"/>
        <w:left w:val="none" w:sz="0" w:space="0" w:color="auto"/>
        <w:bottom w:val="none" w:sz="0" w:space="0" w:color="auto"/>
        <w:right w:val="none" w:sz="0" w:space="0" w:color="auto"/>
      </w:divBdr>
    </w:div>
    <w:div w:id="159781595">
      <w:bodyDiv w:val="1"/>
      <w:marLeft w:val="0"/>
      <w:marRight w:val="0"/>
      <w:marTop w:val="0"/>
      <w:marBottom w:val="0"/>
      <w:divBdr>
        <w:top w:val="none" w:sz="0" w:space="0" w:color="auto"/>
        <w:left w:val="none" w:sz="0" w:space="0" w:color="auto"/>
        <w:bottom w:val="none" w:sz="0" w:space="0" w:color="auto"/>
        <w:right w:val="none" w:sz="0" w:space="0" w:color="auto"/>
      </w:divBdr>
    </w:div>
    <w:div w:id="160899178">
      <w:bodyDiv w:val="1"/>
      <w:marLeft w:val="0"/>
      <w:marRight w:val="0"/>
      <w:marTop w:val="0"/>
      <w:marBottom w:val="0"/>
      <w:divBdr>
        <w:top w:val="none" w:sz="0" w:space="0" w:color="auto"/>
        <w:left w:val="none" w:sz="0" w:space="0" w:color="auto"/>
        <w:bottom w:val="none" w:sz="0" w:space="0" w:color="auto"/>
        <w:right w:val="none" w:sz="0" w:space="0" w:color="auto"/>
      </w:divBdr>
    </w:div>
    <w:div w:id="166408103">
      <w:bodyDiv w:val="1"/>
      <w:marLeft w:val="0"/>
      <w:marRight w:val="0"/>
      <w:marTop w:val="0"/>
      <w:marBottom w:val="0"/>
      <w:divBdr>
        <w:top w:val="none" w:sz="0" w:space="0" w:color="auto"/>
        <w:left w:val="none" w:sz="0" w:space="0" w:color="auto"/>
        <w:bottom w:val="none" w:sz="0" w:space="0" w:color="auto"/>
        <w:right w:val="none" w:sz="0" w:space="0" w:color="auto"/>
      </w:divBdr>
    </w:div>
    <w:div w:id="167451680">
      <w:bodyDiv w:val="1"/>
      <w:marLeft w:val="0"/>
      <w:marRight w:val="0"/>
      <w:marTop w:val="0"/>
      <w:marBottom w:val="0"/>
      <w:divBdr>
        <w:top w:val="none" w:sz="0" w:space="0" w:color="auto"/>
        <w:left w:val="none" w:sz="0" w:space="0" w:color="auto"/>
        <w:bottom w:val="none" w:sz="0" w:space="0" w:color="auto"/>
        <w:right w:val="none" w:sz="0" w:space="0" w:color="auto"/>
      </w:divBdr>
    </w:div>
    <w:div w:id="169299172">
      <w:bodyDiv w:val="1"/>
      <w:marLeft w:val="0"/>
      <w:marRight w:val="0"/>
      <w:marTop w:val="0"/>
      <w:marBottom w:val="0"/>
      <w:divBdr>
        <w:top w:val="none" w:sz="0" w:space="0" w:color="auto"/>
        <w:left w:val="none" w:sz="0" w:space="0" w:color="auto"/>
        <w:bottom w:val="none" w:sz="0" w:space="0" w:color="auto"/>
        <w:right w:val="none" w:sz="0" w:space="0" w:color="auto"/>
      </w:divBdr>
    </w:div>
    <w:div w:id="169872343">
      <w:bodyDiv w:val="1"/>
      <w:marLeft w:val="0"/>
      <w:marRight w:val="0"/>
      <w:marTop w:val="0"/>
      <w:marBottom w:val="0"/>
      <w:divBdr>
        <w:top w:val="none" w:sz="0" w:space="0" w:color="auto"/>
        <w:left w:val="none" w:sz="0" w:space="0" w:color="auto"/>
        <w:bottom w:val="none" w:sz="0" w:space="0" w:color="auto"/>
        <w:right w:val="none" w:sz="0" w:space="0" w:color="auto"/>
      </w:divBdr>
    </w:div>
    <w:div w:id="173109816">
      <w:bodyDiv w:val="1"/>
      <w:marLeft w:val="0"/>
      <w:marRight w:val="0"/>
      <w:marTop w:val="0"/>
      <w:marBottom w:val="0"/>
      <w:divBdr>
        <w:top w:val="none" w:sz="0" w:space="0" w:color="auto"/>
        <w:left w:val="none" w:sz="0" w:space="0" w:color="auto"/>
        <w:bottom w:val="none" w:sz="0" w:space="0" w:color="auto"/>
        <w:right w:val="none" w:sz="0" w:space="0" w:color="auto"/>
      </w:divBdr>
    </w:div>
    <w:div w:id="180047680">
      <w:bodyDiv w:val="1"/>
      <w:marLeft w:val="0"/>
      <w:marRight w:val="0"/>
      <w:marTop w:val="0"/>
      <w:marBottom w:val="0"/>
      <w:divBdr>
        <w:top w:val="none" w:sz="0" w:space="0" w:color="auto"/>
        <w:left w:val="none" w:sz="0" w:space="0" w:color="auto"/>
        <w:bottom w:val="none" w:sz="0" w:space="0" w:color="auto"/>
        <w:right w:val="none" w:sz="0" w:space="0" w:color="auto"/>
      </w:divBdr>
    </w:div>
    <w:div w:id="183371652">
      <w:bodyDiv w:val="1"/>
      <w:marLeft w:val="0"/>
      <w:marRight w:val="0"/>
      <w:marTop w:val="0"/>
      <w:marBottom w:val="0"/>
      <w:divBdr>
        <w:top w:val="none" w:sz="0" w:space="0" w:color="auto"/>
        <w:left w:val="none" w:sz="0" w:space="0" w:color="auto"/>
        <w:bottom w:val="none" w:sz="0" w:space="0" w:color="auto"/>
        <w:right w:val="none" w:sz="0" w:space="0" w:color="auto"/>
      </w:divBdr>
    </w:div>
    <w:div w:id="183595704">
      <w:bodyDiv w:val="1"/>
      <w:marLeft w:val="0"/>
      <w:marRight w:val="0"/>
      <w:marTop w:val="0"/>
      <w:marBottom w:val="0"/>
      <w:divBdr>
        <w:top w:val="none" w:sz="0" w:space="0" w:color="auto"/>
        <w:left w:val="none" w:sz="0" w:space="0" w:color="auto"/>
        <w:bottom w:val="none" w:sz="0" w:space="0" w:color="auto"/>
        <w:right w:val="none" w:sz="0" w:space="0" w:color="auto"/>
      </w:divBdr>
    </w:div>
    <w:div w:id="190146065">
      <w:bodyDiv w:val="1"/>
      <w:marLeft w:val="0"/>
      <w:marRight w:val="0"/>
      <w:marTop w:val="0"/>
      <w:marBottom w:val="0"/>
      <w:divBdr>
        <w:top w:val="none" w:sz="0" w:space="0" w:color="auto"/>
        <w:left w:val="none" w:sz="0" w:space="0" w:color="auto"/>
        <w:bottom w:val="none" w:sz="0" w:space="0" w:color="auto"/>
        <w:right w:val="none" w:sz="0" w:space="0" w:color="auto"/>
      </w:divBdr>
    </w:div>
    <w:div w:id="190993520">
      <w:bodyDiv w:val="1"/>
      <w:marLeft w:val="0"/>
      <w:marRight w:val="0"/>
      <w:marTop w:val="0"/>
      <w:marBottom w:val="0"/>
      <w:divBdr>
        <w:top w:val="none" w:sz="0" w:space="0" w:color="auto"/>
        <w:left w:val="none" w:sz="0" w:space="0" w:color="auto"/>
        <w:bottom w:val="none" w:sz="0" w:space="0" w:color="auto"/>
        <w:right w:val="none" w:sz="0" w:space="0" w:color="auto"/>
      </w:divBdr>
    </w:div>
    <w:div w:id="191118544">
      <w:bodyDiv w:val="1"/>
      <w:marLeft w:val="0"/>
      <w:marRight w:val="0"/>
      <w:marTop w:val="0"/>
      <w:marBottom w:val="0"/>
      <w:divBdr>
        <w:top w:val="none" w:sz="0" w:space="0" w:color="auto"/>
        <w:left w:val="none" w:sz="0" w:space="0" w:color="auto"/>
        <w:bottom w:val="none" w:sz="0" w:space="0" w:color="auto"/>
        <w:right w:val="none" w:sz="0" w:space="0" w:color="auto"/>
      </w:divBdr>
    </w:div>
    <w:div w:id="194390688">
      <w:bodyDiv w:val="1"/>
      <w:marLeft w:val="0"/>
      <w:marRight w:val="0"/>
      <w:marTop w:val="0"/>
      <w:marBottom w:val="0"/>
      <w:divBdr>
        <w:top w:val="none" w:sz="0" w:space="0" w:color="auto"/>
        <w:left w:val="none" w:sz="0" w:space="0" w:color="auto"/>
        <w:bottom w:val="none" w:sz="0" w:space="0" w:color="auto"/>
        <w:right w:val="none" w:sz="0" w:space="0" w:color="auto"/>
      </w:divBdr>
    </w:div>
    <w:div w:id="194852466">
      <w:bodyDiv w:val="1"/>
      <w:marLeft w:val="0"/>
      <w:marRight w:val="0"/>
      <w:marTop w:val="0"/>
      <w:marBottom w:val="0"/>
      <w:divBdr>
        <w:top w:val="none" w:sz="0" w:space="0" w:color="auto"/>
        <w:left w:val="none" w:sz="0" w:space="0" w:color="auto"/>
        <w:bottom w:val="none" w:sz="0" w:space="0" w:color="auto"/>
        <w:right w:val="none" w:sz="0" w:space="0" w:color="auto"/>
      </w:divBdr>
    </w:div>
    <w:div w:id="195898096">
      <w:bodyDiv w:val="1"/>
      <w:marLeft w:val="0"/>
      <w:marRight w:val="0"/>
      <w:marTop w:val="0"/>
      <w:marBottom w:val="0"/>
      <w:divBdr>
        <w:top w:val="none" w:sz="0" w:space="0" w:color="auto"/>
        <w:left w:val="none" w:sz="0" w:space="0" w:color="auto"/>
        <w:bottom w:val="none" w:sz="0" w:space="0" w:color="auto"/>
        <w:right w:val="none" w:sz="0" w:space="0" w:color="auto"/>
      </w:divBdr>
    </w:div>
    <w:div w:id="211844779">
      <w:bodyDiv w:val="1"/>
      <w:marLeft w:val="0"/>
      <w:marRight w:val="0"/>
      <w:marTop w:val="0"/>
      <w:marBottom w:val="0"/>
      <w:divBdr>
        <w:top w:val="none" w:sz="0" w:space="0" w:color="auto"/>
        <w:left w:val="none" w:sz="0" w:space="0" w:color="auto"/>
        <w:bottom w:val="none" w:sz="0" w:space="0" w:color="auto"/>
        <w:right w:val="none" w:sz="0" w:space="0" w:color="auto"/>
      </w:divBdr>
    </w:div>
    <w:div w:id="212892003">
      <w:bodyDiv w:val="1"/>
      <w:marLeft w:val="0"/>
      <w:marRight w:val="0"/>
      <w:marTop w:val="0"/>
      <w:marBottom w:val="0"/>
      <w:divBdr>
        <w:top w:val="none" w:sz="0" w:space="0" w:color="auto"/>
        <w:left w:val="none" w:sz="0" w:space="0" w:color="auto"/>
        <w:bottom w:val="none" w:sz="0" w:space="0" w:color="auto"/>
        <w:right w:val="none" w:sz="0" w:space="0" w:color="auto"/>
      </w:divBdr>
    </w:div>
    <w:div w:id="213085821">
      <w:bodyDiv w:val="1"/>
      <w:marLeft w:val="0"/>
      <w:marRight w:val="0"/>
      <w:marTop w:val="0"/>
      <w:marBottom w:val="0"/>
      <w:divBdr>
        <w:top w:val="none" w:sz="0" w:space="0" w:color="auto"/>
        <w:left w:val="none" w:sz="0" w:space="0" w:color="auto"/>
        <w:bottom w:val="none" w:sz="0" w:space="0" w:color="auto"/>
        <w:right w:val="none" w:sz="0" w:space="0" w:color="auto"/>
      </w:divBdr>
    </w:div>
    <w:div w:id="215245498">
      <w:bodyDiv w:val="1"/>
      <w:marLeft w:val="0"/>
      <w:marRight w:val="0"/>
      <w:marTop w:val="0"/>
      <w:marBottom w:val="0"/>
      <w:divBdr>
        <w:top w:val="none" w:sz="0" w:space="0" w:color="auto"/>
        <w:left w:val="none" w:sz="0" w:space="0" w:color="auto"/>
        <w:bottom w:val="none" w:sz="0" w:space="0" w:color="auto"/>
        <w:right w:val="none" w:sz="0" w:space="0" w:color="auto"/>
      </w:divBdr>
    </w:div>
    <w:div w:id="216599206">
      <w:bodyDiv w:val="1"/>
      <w:marLeft w:val="0"/>
      <w:marRight w:val="0"/>
      <w:marTop w:val="0"/>
      <w:marBottom w:val="0"/>
      <w:divBdr>
        <w:top w:val="none" w:sz="0" w:space="0" w:color="auto"/>
        <w:left w:val="none" w:sz="0" w:space="0" w:color="auto"/>
        <w:bottom w:val="none" w:sz="0" w:space="0" w:color="auto"/>
        <w:right w:val="none" w:sz="0" w:space="0" w:color="auto"/>
      </w:divBdr>
    </w:div>
    <w:div w:id="217472267">
      <w:bodyDiv w:val="1"/>
      <w:marLeft w:val="0"/>
      <w:marRight w:val="0"/>
      <w:marTop w:val="0"/>
      <w:marBottom w:val="0"/>
      <w:divBdr>
        <w:top w:val="none" w:sz="0" w:space="0" w:color="auto"/>
        <w:left w:val="none" w:sz="0" w:space="0" w:color="auto"/>
        <w:bottom w:val="none" w:sz="0" w:space="0" w:color="auto"/>
        <w:right w:val="none" w:sz="0" w:space="0" w:color="auto"/>
      </w:divBdr>
    </w:div>
    <w:div w:id="222259501">
      <w:bodyDiv w:val="1"/>
      <w:marLeft w:val="0"/>
      <w:marRight w:val="0"/>
      <w:marTop w:val="0"/>
      <w:marBottom w:val="0"/>
      <w:divBdr>
        <w:top w:val="none" w:sz="0" w:space="0" w:color="auto"/>
        <w:left w:val="none" w:sz="0" w:space="0" w:color="auto"/>
        <w:bottom w:val="none" w:sz="0" w:space="0" w:color="auto"/>
        <w:right w:val="none" w:sz="0" w:space="0" w:color="auto"/>
      </w:divBdr>
    </w:div>
    <w:div w:id="225143246">
      <w:bodyDiv w:val="1"/>
      <w:marLeft w:val="0"/>
      <w:marRight w:val="0"/>
      <w:marTop w:val="0"/>
      <w:marBottom w:val="0"/>
      <w:divBdr>
        <w:top w:val="none" w:sz="0" w:space="0" w:color="auto"/>
        <w:left w:val="none" w:sz="0" w:space="0" w:color="auto"/>
        <w:bottom w:val="none" w:sz="0" w:space="0" w:color="auto"/>
        <w:right w:val="none" w:sz="0" w:space="0" w:color="auto"/>
      </w:divBdr>
    </w:div>
    <w:div w:id="231698236">
      <w:bodyDiv w:val="1"/>
      <w:marLeft w:val="0"/>
      <w:marRight w:val="0"/>
      <w:marTop w:val="0"/>
      <w:marBottom w:val="0"/>
      <w:divBdr>
        <w:top w:val="none" w:sz="0" w:space="0" w:color="auto"/>
        <w:left w:val="none" w:sz="0" w:space="0" w:color="auto"/>
        <w:bottom w:val="none" w:sz="0" w:space="0" w:color="auto"/>
        <w:right w:val="none" w:sz="0" w:space="0" w:color="auto"/>
      </w:divBdr>
    </w:div>
    <w:div w:id="232735709">
      <w:bodyDiv w:val="1"/>
      <w:marLeft w:val="0"/>
      <w:marRight w:val="0"/>
      <w:marTop w:val="0"/>
      <w:marBottom w:val="0"/>
      <w:divBdr>
        <w:top w:val="none" w:sz="0" w:space="0" w:color="auto"/>
        <w:left w:val="none" w:sz="0" w:space="0" w:color="auto"/>
        <w:bottom w:val="none" w:sz="0" w:space="0" w:color="auto"/>
        <w:right w:val="none" w:sz="0" w:space="0" w:color="auto"/>
      </w:divBdr>
    </w:div>
    <w:div w:id="237177945">
      <w:bodyDiv w:val="1"/>
      <w:marLeft w:val="0"/>
      <w:marRight w:val="0"/>
      <w:marTop w:val="0"/>
      <w:marBottom w:val="0"/>
      <w:divBdr>
        <w:top w:val="none" w:sz="0" w:space="0" w:color="auto"/>
        <w:left w:val="none" w:sz="0" w:space="0" w:color="auto"/>
        <w:bottom w:val="none" w:sz="0" w:space="0" w:color="auto"/>
        <w:right w:val="none" w:sz="0" w:space="0" w:color="auto"/>
      </w:divBdr>
    </w:div>
    <w:div w:id="237598244">
      <w:bodyDiv w:val="1"/>
      <w:marLeft w:val="0"/>
      <w:marRight w:val="0"/>
      <w:marTop w:val="0"/>
      <w:marBottom w:val="0"/>
      <w:divBdr>
        <w:top w:val="none" w:sz="0" w:space="0" w:color="auto"/>
        <w:left w:val="none" w:sz="0" w:space="0" w:color="auto"/>
        <w:bottom w:val="none" w:sz="0" w:space="0" w:color="auto"/>
        <w:right w:val="none" w:sz="0" w:space="0" w:color="auto"/>
      </w:divBdr>
    </w:div>
    <w:div w:id="241527367">
      <w:bodyDiv w:val="1"/>
      <w:marLeft w:val="0"/>
      <w:marRight w:val="0"/>
      <w:marTop w:val="0"/>
      <w:marBottom w:val="0"/>
      <w:divBdr>
        <w:top w:val="none" w:sz="0" w:space="0" w:color="auto"/>
        <w:left w:val="none" w:sz="0" w:space="0" w:color="auto"/>
        <w:bottom w:val="none" w:sz="0" w:space="0" w:color="auto"/>
        <w:right w:val="none" w:sz="0" w:space="0" w:color="auto"/>
      </w:divBdr>
    </w:div>
    <w:div w:id="242839260">
      <w:bodyDiv w:val="1"/>
      <w:marLeft w:val="0"/>
      <w:marRight w:val="0"/>
      <w:marTop w:val="0"/>
      <w:marBottom w:val="0"/>
      <w:divBdr>
        <w:top w:val="none" w:sz="0" w:space="0" w:color="auto"/>
        <w:left w:val="none" w:sz="0" w:space="0" w:color="auto"/>
        <w:bottom w:val="none" w:sz="0" w:space="0" w:color="auto"/>
        <w:right w:val="none" w:sz="0" w:space="0" w:color="auto"/>
      </w:divBdr>
    </w:div>
    <w:div w:id="248538726">
      <w:bodyDiv w:val="1"/>
      <w:marLeft w:val="0"/>
      <w:marRight w:val="0"/>
      <w:marTop w:val="0"/>
      <w:marBottom w:val="0"/>
      <w:divBdr>
        <w:top w:val="none" w:sz="0" w:space="0" w:color="auto"/>
        <w:left w:val="none" w:sz="0" w:space="0" w:color="auto"/>
        <w:bottom w:val="none" w:sz="0" w:space="0" w:color="auto"/>
        <w:right w:val="none" w:sz="0" w:space="0" w:color="auto"/>
      </w:divBdr>
    </w:div>
    <w:div w:id="265041456">
      <w:bodyDiv w:val="1"/>
      <w:marLeft w:val="0"/>
      <w:marRight w:val="0"/>
      <w:marTop w:val="0"/>
      <w:marBottom w:val="0"/>
      <w:divBdr>
        <w:top w:val="none" w:sz="0" w:space="0" w:color="auto"/>
        <w:left w:val="none" w:sz="0" w:space="0" w:color="auto"/>
        <w:bottom w:val="none" w:sz="0" w:space="0" w:color="auto"/>
        <w:right w:val="none" w:sz="0" w:space="0" w:color="auto"/>
      </w:divBdr>
    </w:div>
    <w:div w:id="267541324">
      <w:bodyDiv w:val="1"/>
      <w:marLeft w:val="0"/>
      <w:marRight w:val="0"/>
      <w:marTop w:val="0"/>
      <w:marBottom w:val="0"/>
      <w:divBdr>
        <w:top w:val="none" w:sz="0" w:space="0" w:color="auto"/>
        <w:left w:val="none" w:sz="0" w:space="0" w:color="auto"/>
        <w:bottom w:val="none" w:sz="0" w:space="0" w:color="auto"/>
        <w:right w:val="none" w:sz="0" w:space="0" w:color="auto"/>
      </w:divBdr>
    </w:div>
    <w:div w:id="276496924">
      <w:bodyDiv w:val="1"/>
      <w:marLeft w:val="0"/>
      <w:marRight w:val="0"/>
      <w:marTop w:val="0"/>
      <w:marBottom w:val="0"/>
      <w:divBdr>
        <w:top w:val="none" w:sz="0" w:space="0" w:color="auto"/>
        <w:left w:val="none" w:sz="0" w:space="0" w:color="auto"/>
        <w:bottom w:val="none" w:sz="0" w:space="0" w:color="auto"/>
        <w:right w:val="none" w:sz="0" w:space="0" w:color="auto"/>
      </w:divBdr>
    </w:div>
    <w:div w:id="282199365">
      <w:bodyDiv w:val="1"/>
      <w:marLeft w:val="0"/>
      <w:marRight w:val="0"/>
      <w:marTop w:val="0"/>
      <w:marBottom w:val="0"/>
      <w:divBdr>
        <w:top w:val="none" w:sz="0" w:space="0" w:color="auto"/>
        <w:left w:val="none" w:sz="0" w:space="0" w:color="auto"/>
        <w:bottom w:val="none" w:sz="0" w:space="0" w:color="auto"/>
        <w:right w:val="none" w:sz="0" w:space="0" w:color="auto"/>
      </w:divBdr>
    </w:div>
    <w:div w:id="287712110">
      <w:bodyDiv w:val="1"/>
      <w:marLeft w:val="0"/>
      <w:marRight w:val="0"/>
      <w:marTop w:val="0"/>
      <w:marBottom w:val="0"/>
      <w:divBdr>
        <w:top w:val="none" w:sz="0" w:space="0" w:color="auto"/>
        <w:left w:val="none" w:sz="0" w:space="0" w:color="auto"/>
        <w:bottom w:val="none" w:sz="0" w:space="0" w:color="auto"/>
        <w:right w:val="none" w:sz="0" w:space="0" w:color="auto"/>
      </w:divBdr>
    </w:div>
    <w:div w:id="292105506">
      <w:bodyDiv w:val="1"/>
      <w:marLeft w:val="0"/>
      <w:marRight w:val="0"/>
      <w:marTop w:val="0"/>
      <w:marBottom w:val="0"/>
      <w:divBdr>
        <w:top w:val="none" w:sz="0" w:space="0" w:color="auto"/>
        <w:left w:val="none" w:sz="0" w:space="0" w:color="auto"/>
        <w:bottom w:val="none" w:sz="0" w:space="0" w:color="auto"/>
        <w:right w:val="none" w:sz="0" w:space="0" w:color="auto"/>
      </w:divBdr>
    </w:div>
    <w:div w:id="299726632">
      <w:bodyDiv w:val="1"/>
      <w:marLeft w:val="0"/>
      <w:marRight w:val="0"/>
      <w:marTop w:val="0"/>
      <w:marBottom w:val="0"/>
      <w:divBdr>
        <w:top w:val="none" w:sz="0" w:space="0" w:color="auto"/>
        <w:left w:val="none" w:sz="0" w:space="0" w:color="auto"/>
        <w:bottom w:val="none" w:sz="0" w:space="0" w:color="auto"/>
        <w:right w:val="none" w:sz="0" w:space="0" w:color="auto"/>
      </w:divBdr>
    </w:div>
    <w:div w:id="307327156">
      <w:bodyDiv w:val="1"/>
      <w:marLeft w:val="0"/>
      <w:marRight w:val="0"/>
      <w:marTop w:val="0"/>
      <w:marBottom w:val="0"/>
      <w:divBdr>
        <w:top w:val="none" w:sz="0" w:space="0" w:color="auto"/>
        <w:left w:val="none" w:sz="0" w:space="0" w:color="auto"/>
        <w:bottom w:val="none" w:sz="0" w:space="0" w:color="auto"/>
        <w:right w:val="none" w:sz="0" w:space="0" w:color="auto"/>
      </w:divBdr>
    </w:div>
    <w:div w:id="325130452">
      <w:bodyDiv w:val="1"/>
      <w:marLeft w:val="0"/>
      <w:marRight w:val="0"/>
      <w:marTop w:val="0"/>
      <w:marBottom w:val="0"/>
      <w:divBdr>
        <w:top w:val="none" w:sz="0" w:space="0" w:color="auto"/>
        <w:left w:val="none" w:sz="0" w:space="0" w:color="auto"/>
        <w:bottom w:val="none" w:sz="0" w:space="0" w:color="auto"/>
        <w:right w:val="none" w:sz="0" w:space="0" w:color="auto"/>
      </w:divBdr>
    </w:div>
    <w:div w:id="326716868">
      <w:bodyDiv w:val="1"/>
      <w:marLeft w:val="0"/>
      <w:marRight w:val="0"/>
      <w:marTop w:val="0"/>
      <w:marBottom w:val="0"/>
      <w:divBdr>
        <w:top w:val="none" w:sz="0" w:space="0" w:color="auto"/>
        <w:left w:val="none" w:sz="0" w:space="0" w:color="auto"/>
        <w:bottom w:val="none" w:sz="0" w:space="0" w:color="auto"/>
        <w:right w:val="none" w:sz="0" w:space="0" w:color="auto"/>
      </w:divBdr>
    </w:div>
    <w:div w:id="333453672">
      <w:bodyDiv w:val="1"/>
      <w:marLeft w:val="0"/>
      <w:marRight w:val="0"/>
      <w:marTop w:val="0"/>
      <w:marBottom w:val="0"/>
      <w:divBdr>
        <w:top w:val="none" w:sz="0" w:space="0" w:color="auto"/>
        <w:left w:val="none" w:sz="0" w:space="0" w:color="auto"/>
        <w:bottom w:val="none" w:sz="0" w:space="0" w:color="auto"/>
        <w:right w:val="none" w:sz="0" w:space="0" w:color="auto"/>
      </w:divBdr>
    </w:div>
    <w:div w:id="342782592">
      <w:bodyDiv w:val="1"/>
      <w:marLeft w:val="0"/>
      <w:marRight w:val="0"/>
      <w:marTop w:val="0"/>
      <w:marBottom w:val="0"/>
      <w:divBdr>
        <w:top w:val="none" w:sz="0" w:space="0" w:color="auto"/>
        <w:left w:val="none" w:sz="0" w:space="0" w:color="auto"/>
        <w:bottom w:val="none" w:sz="0" w:space="0" w:color="auto"/>
        <w:right w:val="none" w:sz="0" w:space="0" w:color="auto"/>
      </w:divBdr>
    </w:div>
    <w:div w:id="344981627">
      <w:bodyDiv w:val="1"/>
      <w:marLeft w:val="0"/>
      <w:marRight w:val="0"/>
      <w:marTop w:val="0"/>
      <w:marBottom w:val="0"/>
      <w:divBdr>
        <w:top w:val="none" w:sz="0" w:space="0" w:color="auto"/>
        <w:left w:val="none" w:sz="0" w:space="0" w:color="auto"/>
        <w:bottom w:val="none" w:sz="0" w:space="0" w:color="auto"/>
        <w:right w:val="none" w:sz="0" w:space="0" w:color="auto"/>
      </w:divBdr>
    </w:div>
    <w:div w:id="353657584">
      <w:bodyDiv w:val="1"/>
      <w:marLeft w:val="0"/>
      <w:marRight w:val="0"/>
      <w:marTop w:val="0"/>
      <w:marBottom w:val="0"/>
      <w:divBdr>
        <w:top w:val="none" w:sz="0" w:space="0" w:color="auto"/>
        <w:left w:val="none" w:sz="0" w:space="0" w:color="auto"/>
        <w:bottom w:val="none" w:sz="0" w:space="0" w:color="auto"/>
        <w:right w:val="none" w:sz="0" w:space="0" w:color="auto"/>
      </w:divBdr>
    </w:div>
    <w:div w:id="353925999">
      <w:bodyDiv w:val="1"/>
      <w:marLeft w:val="0"/>
      <w:marRight w:val="0"/>
      <w:marTop w:val="0"/>
      <w:marBottom w:val="0"/>
      <w:divBdr>
        <w:top w:val="none" w:sz="0" w:space="0" w:color="auto"/>
        <w:left w:val="none" w:sz="0" w:space="0" w:color="auto"/>
        <w:bottom w:val="none" w:sz="0" w:space="0" w:color="auto"/>
        <w:right w:val="none" w:sz="0" w:space="0" w:color="auto"/>
      </w:divBdr>
    </w:div>
    <w:div w:id="357703771">
      <w:bodyDiv w:val="1"/>
      <w:marLeft w:val="0"/>
      <w:marRight w:val="0"/>
      <w:marTop w:val="0"/>
      <w:marBottom w:val="0"/>
      <w:divBdr>
        <w:top w:val="none" w:sz="0" w:space="0" w:color="auto"/>
        <w:left w:val="none" w:sz="0" w:space="0" w:color="auto"/>
        <w:bottom w:val="none" w:sz="0" w:space="0" w:color="auto"/>
        <w:right w:val="none" w:sz="0" w:space="0" w:color="auto"/>
      </w:divBdr>
    </w:div>
    <w:div w:id="361983989">
      <w:bodyDiv w:val="1"/>
      <w:marLeft w:val="0"/>
      <w:marRight w:val="0"/>
      <w:marTop w:val="0"/>
      <w:marBottom w:val="0"/>
      <w:divBdr>
        <w:top w:val="none" w:sz="0" w:space="0" w:color="auto"/>
        <w:left w:val="none" w:sz="0" w:space="0" w:color="auto"/>
        <w:bottom w:val="none" w:sz="0" w:space="0" w:color="auto"/>
        <w:right w:val="none" w:sz="0" w:space="0" w:color="auto"/>
      </w:divBdr>
    </w:div>
    <w:div w:id="363530248">
      <w:bodyDiv w:val="1"/>
      <w:marLeft w:val="0"/>
      <w:marRight w:val="0"/>
      <w:marTop w:val="0"/>
      <w:marBottom w:val="0"/>
      <w:divBdr>
        <w:top w:val="none" w:sz="0" w:space="0" w:color="auto"/>
        <w:left w:val="none" w:sz="0" w:space="0" w:color="auto"/>
        <w:bottom w:val="none" w:sz="0" w:space="0" w:color="auto"/>
        <w:right w:val="none" w:sz="0" w:space="0" w:color="auto"/>
      </w:divBdr>
    </w:div>
    <w:div w:id="363554266">
      <w:bodyDiv w:val="1"/>
      <w:marLeft w:val="0"/>
      <w:marRight w:val="0"/>
      <w:marTop w:val="0"/>
      <w:marBottom w:val="0"/>
      <w:divBdr>
        <w:top w:val="none" w:sz="0" w:space="0" w:color="auto"/>
        <w:left w:val="none" w:sz="0" w:space="0" w:color="auto"/>
        <w:bottom w:val="none" w:sz="0" w:space="0" w:color="auto"/>
        <w:right w:val="none" w:sz="0" w:space="0" w:color="auto"/>
      </w:divBdr>
    </w:div>
    <w:div w:id="364135654">
      <w:bodyDiv w:val="1"/>
      <w:marLeft w:val="0"/>
      <w:marRight w:val="0"/>
      <w:marTop w:val="0"/>
      <w:marBottom w:val="0"/>
      <w:divBdr>
        <w:top w:val="none" w:sz="0" w:space="0" w:color="auto"/>
        <w:left w:val="none" w:sz="0" w:space="0" w:color="auto"/>
        <w:bottom w:val="none" w:sz="0" w:space="0" w:color="auto"/>
        <w:right w:val="none" w:sz="0" w:space="0" w:color="auto"/>
      </w:divBdr>
    </w:div>
    <w:div w:id="366492068">
      <w:bodyDiv w:val="1"/>
      <w:marLeft w:val="0"/>
      <w:marRight w:val="0"/>
      <w:marTop w:val="0"/>
      <w:marBottom w:val="0"/>
      <w:divBdr>
        <w:top w:val="none" w:sz="0" w:space="0" w:color="auto"/>
        <w:left w:val="none" w:sz="0" w:space="0" w:color="auto"/>
        <w:bottom w:val="none" w:sz="0" w:space="0" w:color="auto"/>
        <w:right w:val="none" w:sz="0" w:space="0" w:color="auto"/>
      </w:divBdr>
    </w:div>
    <w:div w:id="377168381">
      <w:bodyDiv w:val="1"/>
      <w:marLeft w:val="0"/>
      <w:marRight w:val="0"/>
      <w:marTop w:val="0"/>
      <w:marBottom w:val="0"/>
      <w:divBdr>
        <w:top w:val="none" w:sz="0" w:space="0" w:color="auto"/>
        <w:left w:val="none" w:sz="0" w:space="0" w:color="auto"/>
        <w:bottom w:val="none" w:sz="0" w:space="0" w:color="auto"/>
        <w:right w:val="none" w:sz="0" w:space="0" w:color="auto"/>
      </w:divBdr>
    </w:div>
    <w:div w:id="379087885">
      <w:bodyDiv w:val="1"/>
      <w:marLeft w:val="0"/>
      <w:marRight w:val="0"/>
      <w:marTop w:val="0"/>
      <w:marBottom w:val="0"/>
      <w:divBdr>
        <w:top w:val="none" w:sz="0" w:space="0" w:color="auto"/>
        <w:left w:val="none" w:sz="0" w:space="0" w:color="auto"/>
        <w:bottom w:val="none" w:sz="0" w:space="0" w:color="auto"/>
        <w:right w:val="none" w:sz="0" w:space="0" w:color="auto"/>
      </w:divBdr>
    </w:div>
    <w:div w:id="379788231">
      <w:bodyDiv w:val="1"/>
      <w:marLeft w:val="0"/>
      <w:marRight w:val="0"/>
      <w:marTop w:val="0"/>
      <w:marBottom w:val="0"/>
      <w:divBdr>
        <w:top w:val="none" w:sz="0" w:space="0" w:color="auto"/>
        <w:left w:val="none" w:sz="0" w:space="0" w:color="auto"/>
        <w:bottom w:val="none" w:sz="0" w:space="0" w:color="auto"/>
        <w:right w:val="none" w:sz="0" w:space="0" w:color="auto"/>
      </w:divBdr>
    </w:div>
    <w:div w:id="382483157">
      <w:bodyDiv w:val="1"/>
      <w:marLeft w:val="0"/>
      <w:marRight w:val="0"/>
      <w:marTop w:val="0"/>
      <w:marBottom w:val="0"/>
      <w:divBdr>
        <w:top w:val="none" w:sz="0" w:space="0" w:color="auto"/>
        <w:left w:val="none" w:sz="0" w:space="0" w:color="auto"/>
        <w:bottom w:val="none" w:sz="0" w:space="0" w:color="auto"/>
        <w:right w:val="none" w:sz="0" w:space="0" w:color="auto"/>
      </w:divBdr>
    </w:div>
    <w:div w:id="389035486">
      <w:bodyDiv w:val="1"/>
      <w:marLeft w:val="0"/>
      <w:marRight w:val="0"/>
      <w:marTop w:val="0"/>
      <w:marBottom w:val="0"/>
      <w:divBdr>
        <w:top w:val="none" w:sz="0" w:space="0" w:color="auto"/>
        <w:left w:val="none" w:sz="0" w:space="0" w:color="auto"/>
        <w:bottom w:val="none" w:sz="0" w:space="0" w:color="auto"/>
        <w:right w:val="none" w:sz="0" w:space="0" w:color="auto"/>
      </w:divBdr>
    </w:div>
    <w:div w:id="389812850">
      <w:bodyDiv w:val="1"/>
      <w:marLeft w:val="0"/>
      <w:marRight w:val="0"/>
      <w:marTop w:val="0"/>
      <w:marBottom w:val="0"/>
      <w:divBdr>
        <w:top w:val="none" w:sz="0" w:space="0" w:color="auto"/>
        <w:left w:val="none" w:sz="0" w:space="0" w:color="auto"/>
        <w:bottom w:val="none" w:sz="0" w:space="0" w:color="auto"/>
        <w:right w:val="none" w:sz="0" w:space="0" w:color="auto"/>
      </w:divBdr>
    </w:div>
    <w:div w:id="390621316">
      <w:bodyDiv w:val="1"/>
      <w:marLeft w:val="0"/>
      <w:marRight w:val="0"/>
      <w:marTop w:val="0"/>
      <w:marBottom w:val="0"/>
      <w:divBdr>
        <w:top w:val="none" w:sz="0" w:space="0" w:color="auto"/>
        <w:left w:val="none" w:sz="0" w:space="0" w:color="auto"/>
        <w:bottom w:val="none" w:sz="0" w:space="0" w:color="auto"/>
        <w:right w:val="none" w:sz="0" w:space="0" w:color="auto"/>
      </w:divBdr>
    </w:div>
    <w:div w:id="391003966">
      <w:bodyDiv w:val="1"/>
      <w:marLeft w:val="0"/>
      <w:marRight w:val="0"/>
      <w:marTop w:val="0"/>
      <w:marBottom w:val="0"/>
      <w:divBdr>
        <w:top w:val="none" w:sz="0" w:space="0" w:color="auto"/>
        <w:left w:val="none" w:sz="0" w:space="0" w:color="auto"/>
        <w:bottom w:val="none" w:sz="0" w:space="0" w:color="auto"/>
        <w:right w:val="none" w:sz="0" w:space="0" w:color="auto"/>
      </w:divBdr>
    </w:div>
    <w:div w:id="403576859">
      <w:bodyDiv w:val="1"/>
      <w:marLeft w:val="0"/>
      <w:marRight w:val="0"/>
      <w:marTop w:val="0"/>
      <w:marBottom w:val="0"/>
      <w:divBdr>
        <w:top w:val="none" w:sz="0" w:space="0" w:color="auto"/>
        <w:left w:val="none" w:sz="0" w:space="0" w:color="auto"/>
        <w:bottom w:val="none" w:sz="0" w:space="0" w:color="auto"/>
        <w:right w:val="none" w:sz="0" w:space="0" w:color="auto"/>
      </w:divBdr>
    </w:div>
    <w:div w:id="404766612">
      <w:bodyDiv w:val="1"/>
      <w:marLeft w:val="0"/>
      <w:marRight w:val="0"/>
      <w:marTop w:val="0"/>
      <w:marBottom w:val="0"/>
      <w:divBdr>
        <w:top w:val="none" w:sz="0" w:space="0" w:color="auto"/>
        <w:left w:val="none" w:sz="0" w:space="0" w:color="auto"/>
        <w:bottom w:val="none" w:sz="0" w:space="0" w:color="auto"/>
        <w:right w:val="none" w:sz="0" w:space="0" w:color="auto"/>
      </w:divBdr>
    </w:div>
    <w:div w:id="408386602">
      <w:bodyDiv w:val="1"/>
      <w:marLeft w:val="0"/>
      <w:marRight w:val="0"/>
      <w:marTop w:val="0"/>
      <w:marBottom w:val="0"/>
      <w:divBdr>
        <w:top w:val="none" w:sz="0" w:space="0" w:color="auto"/>
        <w:left w:val="none" w:sz="0" w:space="0" w:color="auto"/>
        <w:bottom w:val="none" w:sz="0" w:space="0" w:color="auto"/>
        <w:right w:val="none" w:sz="0" w:space="0" w:color="auto"/>
      </w:divBdr>
    </w:div>
    <w:div w:id="408845196">
      <w:bodyDiv w:val="1"/>
      <w:marLeft w:val="0"/>
      <w:marRight w:val="0"/>
      <w:marTop w:val="0"/>
      <w:marBottom w:val="0"/>
      <w:divBdr>
        <w:top w:val="none" w:sz="0" w:space="0" w:color="auto"/>
        <w:left w:val="none" w:sz="0" w:space="0" w:color="auto"/>
        <w:bottom w:val="none" w:sz="0" w:space="0" w:color="auto"/>
        <w:right w:val="none" w:sz="0" w:space="0" w:color="auto"/>
      </w:divBdr>
    </w:div>
    <w:div w:id="420639947">
      <w:bodyDiv w:val="1"/>
      <w:marLeft w:val="0"/>
      <w:marRight w:val="0"/>
      <w:marTop w:val="0"/>
      <w:marBottom w:val="0"/>
      <w:divBdr>
        <w:top w:val="none" w:sz="0" w:space="0" w:color="auto"/>
        <w:left w:val="none" w:sz="0" w:space="0" w:color="auto"/>
        <w:bottom w:val="none" w:sz="0" w:space="0" w:color="auto"/>
        <w:right w:val="none" w:sz="0" w:space="0" w:color="auto"/>
      </w:divBdr>
    </w:div>
    <w:div w:id="438257658">
      <w:bodyDiv w:val="1"/>
      <w:marLeft w:val="0"/>
      <w:marRight w:val="0"/>
      <w:marTop w:val="0"/>
      <w:marBottom w:val="0"/>
      <w:divBdr>
        <w:top w:val="none" w:sz="0" w:space="0" w:color="auto"/>
        <w:left w:val="none" w:sz="0" w:space="0" w:color="auto"/>
        <w:bottom w:val="none" w:sz="0" w:space="0" w:color="auto"/>
        <w:right w:val="none" w:sz="0" w:space="0" w:color="auto"/>
      </w:divBdr>
    </w:div>
    <w:div w:id="439181141">
      <w:bodyDiv w:val="1"/>
      <w:marLeft w:val="0"/>
      <w:marRight w:val="0"/>
      <w:marTop w:val="0"/>
      <w:marBottom w:val="0"/>
      <w:divBdr>
        <w:top w:val="none" w:sz="0" w:space="0" w:color="auto"/>
        <w:left w:val="none" w:sz="0" w:space="0" w:color="auto"/>
        <w:bottom w:val="none" w:sz="0" w:space="0" w:color="auto"/>
        <w:right w:val="none" w:sz="0" w:space="0" w:color="auto"/>
      </w:divBdr>
    </w:div>
    <w:div w:id="440758466">
      <w:bodyDiv w:val="1"/>
      <w:marLeft w:val="0"/>
      <w:marRight w:val="0"/>
      <w:marTop w:val="0"/>
      <w:marBottom w:val="0"/>
      <w:divBdr>
        <w:top w:val="none" w:sz="0" w:space="0" w:color="auto"/>
        <w:left w:val="none" w:sz="0" w:space="0" w:color="auto"/>
        <w:bottom w:val="none" w:sz="0" w:space="0" w:color="auto"/>
        <w:right w:val="none" w:sz="0" w:space="0" w:color="auto"/>
      </w:divBdr>
    </w:div>
    <w:div w:id="442767982">
      <w:bodyDiv w:val="1"/>
      <w:marLeft w:val="0"/>
      <w:marRight w:val="0"/>
      <w:marTop w:val="0"/>
      <w:marBottom w:val="0"/>
      <w:divBdr>
        <w:top w:val="none" w:sz="0" w:space="0" w:color="auto"/>
        <w:left w:val="none" w:sz="0" w:space="0" w:color="auto"/>
        <w:bottom w:val="none" w:sz="0" w:space="0" w:color="auto"/>
        <w:right w:val="none" w:sz="0" w:space="0" w:color="auto"/>
      </w:divBdr>
    </w:div>
    <w:div w:id="446239597">
      <w:bodyDiv w:val="1"/>
      <w:marLeft w:val="0"/>
      <w:marRight w:val="0"/>
      <w:marTop w:val="0"/>
      <w:marBottom w:val="0"/>
      <w:divBdr>
        <w:top w:val="none" w:sz="0" w:space="0" w:color="auto"/>
        <w:left w:val="none" w:sz="0" w:space="0" w:color="auto"/>
        <w:bottom w:val="none" w:sz="0" w:space="0" w:color="auto"/>
        <w:right w:val="none" w:sz="0" w:space="0" w:color="auto"/>
      </w:divBdr>
    </w:div>
    <w:div w:id="449977535">
      <w:bodyDiv w:val="1"/>
      <w:marLeft w:val="0"/>
      <w:marRight w:val="0"/>
      <w:marTop w:val="0"/>
      <w:marBottom w:val="0"/>
      <w:divBdr>
        <w:top w:val="none" w:sz="0" w:space="0" w:color="auto"/>
        <w:left w:val="none" w:sz="0" w:space="0" w:color="auto"/>
        <w:bottom w:val="none" w:sz="0" w:space="0" w:color="auto"/>
        <w:right w:val="none" w:sz="0" w:space="0" w:color="auto"/>
      </w:divBdr>
    </w:div>
    <w:div w:id="453062724">
      <w:bodyDiv w:val="1"/>
      <w:marLeft w:val="0"/>
      <w:marRight w:val="0"/>
      <w:marTop w:val="0"/>
      <w:marBottom w:val="0"/>
      <w:divBdr>
        <w:top w:val="none" w:sz="0" w:space="0" w:color="auto"/>
        <w:left w:val="none" w:sz="0" w:space="0" w:color="auto"/>
        <w:bottom w:val="none" w:sz="0" w:space="0" w:color="auto"/>
        <w:right w:val="none" w:sz="0" w:space="0" w:color="auto"/>
      </w:divBdr>
    </w:div>
    <w:div w:id="453334272">
      <w:bodyDiv w:val="1"/>
      <w:marLeft w:val="0"/>
      <w:marRight w:val="0"/>
      <w:marTop w:val="0"/>
      <w:marBottom w:val="0"/>
      <w:divBdr>
        <w:top w:val="none" w:sz="0" w:space="0" w:color="auto"/>
        <w:left w:val="none" w:sz="0" w:space="0" w:color="auto"/>
        <w:bottom w:val="none" w:sz="0" w:space="0" w:color="auto"/>
        <w:right w:val="none" w:sz="0" w:space="0" w:color="auto"/>
      </w:divBdr>
    </w:div>
    <w:div w:id="462117712">
      <w:bodyDiv w:val="1"/>
      <w:marLeft w:val="0"/>
      <w:marRight w:val="0"/>
      <w:marTop w:val="0"/>
      <w:marBottom w:val="0"/>
      <w:divBdr>
        <w:top w:val="none" w:sz="0" w:space="0" w:color="auto"/>
        <w:left w:val="none" w:sz="0" w:space="0" w:color="auto"/>
        <w:bottom w:val="none" w:sz="0" w:space="0" w:color="auto"/>
        <w:right w:val="none" w:sz="0" w:space="0" w:color="auto"/>
      </w:divBdr>
    </w:div>
    <w:div w:id="463699588">
      <w:bodyDiv w:val="1"/>
      <w:marLeft w:val="0"/>
      <w:marRight w:val="0"/>
      <w:marTop w:val="0"/>
      <w:marBottom w:val="0"/>
      <w:divBdr>
        <w:top w:val="none" w:sz="0" w:space="0" w:color="auto"/>
        <w:left w:val="none" w:sz="0" w:space="0" w:color="auto"/>
        <w:bottom w:val="none" w:sz="0" w:space="0" w:color="auto"/>
        <w:right w:val="none" w:sz="0" w:space="0" w:color="auto"/>
      </w:divBdr>
    </w:div>
    <w:div w:id="467866605">
      <w:bodyDiv w:val="1"/>
      <w:marLeft w:val="0"/>
      <w:marRight w:val="0"/>
      <w:marTop w:val="0"/>
      <w:marBottom w:val="0"/>
      <w:divBdr>
        <w:top w:val="none" w:sz="0" w:space="0" w:color="auto"/>
        <w:left w:val="none" w:sz="0" w:space="0" w:color="auto"/>
        <w:bottom w:val="none" w:sz="0" w:space="0" w:color="auto"/>
        <w:right w:val="none" w:sz="0" w:space="0" w:color="auto"/>
      </w:divBdr>
    </w:div>
    <w:div w:id="471023359">
      <w:bodyDiv w:val="1"/>
      <w:marLeft w:val="0"/>
      <w:marRight w:val="0"/>
      <w:marTop w:val="0"/>
      <w:marBottom w:val="0"/>
      <w:divBdr>
        <w:top w:val="none" w:sz="0" w:space="0" w:color="auto"/>
        <w:left w:val="none" w:sz="0" w:space="0" w:color="auto"/>
        <w:bottom w:val="none" w:sz="0" w:space="0" w:color="auto"/>
        <w:right w:val="none" w:sz="0" w:space="0" w:color="auto"/>
      </w:divBdr>
    </w:div>
    <w:div w:id="475420624">
      <w:bodyDiv w:val="1"/>
      <w:marLeft w:val="0"/>
      <w:marRight w:val="0"/>
      <w:marTop w:val="0"/>
      <w:marBottom w:val="0"/>
      <w:divBdr>
        <w:top w:val="none" w:sz="0" w:space="0" w:color="auto"/>
        <w:left w:val="none" w:sz="0" w:space="0" w:color="auto"/>
        <w:bottom w:val="none" w:sz="0" w:space="0" w:color="auto"/>
        <w:right w:val="none" w:sz="0" w:space="0" w:color="auto"/>
      </w:divBdr>
    </w:div>
    <w:div w:id="480583987">
      <w:bodyDiv w:val="1"/>
      <w:marLeft w:val="0"/>
      <w:marRight w:val="0"/>
      <w:marTop w:val="0"/>
      <w:marBottom w:val="0"/>
      <w:divBdr>
        <w:top w:val="none" w:sz="0" w:space="0" w:color="auto"/>
        <w:left w:val="none" w:sz="0" w:space="0" w:color="auto"/>
        <w:bottom w:val="none" w:sz="0" w:space="0" w:color="auto"/>
        <w:right w:val="none" w:sz="0" w:space="0" w:color="auto"/>
      </w:divBdr>
    </w:div>
    <w:div w:id="481821500">
      <w:bodyDiv w:val="1"/>
      <w:marLeft w:val="0"/>
      <w:marRight w:val="0"/>
      <w:marTop w:val="0"/>
      <w:marBottom w:val="0"/>
      <w:divBdr>
        <w:top w:val="none" w:sz="0" w:space="0" w:color="auto"/>
        <w:left w:val="none" w:sz="0" w:space="0" w:color="auto"/>
        <w:bottom w:val="none" w:sz="0" w:space="0" w:color="auto"/>
        <w:right w:val="none" w:sz="0" w:space="0" w:color="auto"/>
      </w:divBdr>
    </w:div>
    <w:div w:id="483201419">
      <w:bodyDiv w:val="1"/>
      <w:marLeft w:val="0"/>
      <w:marRight w:val="0"/>
      <w:marTop w:val="0"/>
      <w:marBottom w:val="0"/>
      <w:divBdr>
        <w:top w:val="none" w:sz="0" w:space="0" w:color="auto"/>
        <w:left w:val="none" w:sz="0" w:space="0" w:color="auto"/>
        <w:bottom w:val="none" w:sz="0" w:space="0" w:color="auto"/>
        <w:right w:val="none" w:sz="0" w:space="0" w:color="auto"/>
      </w:divBdr>
    </w:div>
    <w:div w:id="486482854">
      <w:bodyDiv w:val="1"/>
      <w:marLeft w:val="0"/>
      <w:marRight w:val="0"/>
      <w:marTop w:val="0"/>
      <w:marBottom w:val="0"/>
      <w:divBdr>
        <w:top w:val="none" w:sz="0" w:space="0" w:color="auto"/>
        <w:left w:val="none" w:sz="0" w:space="0" w:color="auto"/>
        <w:bottom w:val="none" w:sz="0" w:space="0" w:color="auto"/>
        <w:right w:val="none" w:sz="0" w:space="0" w:color="auto"/>
      </w:divBdr>
    </w:div>
    <w:div w:id="486899664">
      <w:bodyDiv w:val="1"/>
      <w:marLeft w:val="0"/>
      <w:marRight w:val="0"/>
      <w:marTop w:val="0"/>
      <w:marBottom w:val="0"/>
      <w:divBdr>
        <w:top w:val="none" w:sz="0" w:space="0" w:color="auto"/>
        <w:left w:val="none" w:sz="0" w:space="0" w:color="auto"/>
        <w:bottom w:val="none" w:sz="0" w:space="0" w:color="auto"/>
        <w:right w:val="none" w:sz="0" w:space="0" w:color="auto"/>
      </w:divBdr>
    </w:div>
    <w:div w:id="492452657">
      <w:bodyDiv w:val="1"/>
      <w:marLeft w:val="0"/>
      <w:marRight w:val="0"/>
      <w:marTop w:val="0"/>
      <w:marBottom w:val="0"/>
      <w:divBdr>
        <w:top w:val="none" w:sz="0" w:space="0" w:color="auto"/>
        <w:left w:val="none" w:sz="0" w:space="0" w:color="auto"/>
        <w:bottom w:val="none" w:sz="0" w:space="0" w:color="auto"/>
        <w:right w:val="none" w:sz="0" w:space="0" w:color="auto"/>
      </w:divBdr>
    </w:div>
    <w:div w:id="495346684">
      <w:bodyDiv w:val="1"/>
      <w:marLeft w:val="0"/>
      <w:marRight w:val="0"/>
      <w:marTop w:val="0"/>
      <w:marBottom w:val="0"/>
      <w:divBdr>
        <w:top w:val="none" w:sz="0" w:space="0" w:color="auto"/>
        <w:left w:val="none" w:sz="0" w:space="0" w:color="auto"/>
        <w:bottom w:val="none" w:sz="0" w:space="0" w:color="auto"/>
        <w:right w:val="none" w:sz="0" w:space="0" w:color="auto"/>
      </w:divBdr>
    </w:div>
    <w:div w:id="496188186">
      <w:bodyDiv w:val="1"/>
      <w:marLeft w:val="0"/>
      <w:marRight w:val="0"/>
      <w:marTop w:val="0"/>
      <w:marBottom w:val="0"/>
      <w:divBdr>
        <w:top w:val="none" w:sz="0" w:space="0" w:color="auto"/>
        <w:left w:val="none" w:sz="0" w:space="0" w:color="auto"/>
        <w:bottom w:val="none" w:sz="0" w:space="0" w:color="auto"/>
        <w:right w:val="none" w:sz="0" w:space="0" w:color="auto"/>
      </w:divBdr>
    </w:div>
    <w:div w:id="499777755">
      <w:bodyDiv w:val="1"/>
      <w:marLeft w:val="0"/>
      <w:marRight w:val="0"/>
      <w:marTop w:val="0"/>
      <w:marBottom w:val="0"/>
      <w:divBdr>
        <w:top w:val="none" w:sz="0" w:space="0" w:color="auto"/>
        <w:left w:val="none" w:sz="0" w:space="0" w:color="auto"/>
        <w:bottom w:val="none" w:sz="0" w:space="0" w:color="auto"/>
        <w:right w:val="none" w:sz="0" w:space="0" w:color="auto"/>
      </w:divBdr>
    </w:div>
    <w:div w:id="502162198">
      <w:bodyDiv w:val="1"/>
      <w:marLeft w:val="0"/>
      <w:marRight w:val="0"/>
      <w:marTop w:val="0"/>
      <w:marBottom w:val="0"/>
      <w:divBdr>
        <w:top w:val="none" w:sz="0" w:space="0" w:color="auto"/>
        <w:left w:val="none" w:sz="0" w:space="0" w:color="auto"/>
        <w:bottom w:val="none" w:sz="0" w:space="0" w:color="auto"/>
        <w:right w:val="none" w:sz="0" w:space="0" w:color="auto"/>
      </w:divBdr>
    </w:div>
    <w:div w:id="503475883">
      <w:bodyDiv w:val="1"/>
      <w:marLeft w:val="0"/>
      <w:marRight w:val="0"/>
      <w:marTop w:val="0"/>
      <w:marBottom w:val="0"/>
      <w:divBdr>
        <w:top w:val="none" w:sz="0" w:space="0" w:color="auto"/>
        <w:left w:val="none" w:sz="0" w:space="0" w:color="auto"/>
        <w:bottom w:val="none" w:sz="0" w:space="0" w:color="auto"/>
        <w:right w:val="none" w:sz="0" w:space="0" w:color="auto"/>
      </w:divBdr>
    </w:div>
    <w:div w:id="505756485">
      <w:bodyDiv w:val="1"/>
      <w:marLeft w:val="0"/>
      <w:marRight w:val="0"/>
      <w:marTop w:val="0"/>
      <w:marBottom w:val="0"/>
      <w:divBdr>
        <w:top w:val="none" w:sz="0" w:space="0" w:color="auto"/>
        <w:left w:val="none" w:sz="0" w:space="0" w:color="auto"/>
        <w:bottom w:val="none" w:sz="0" w:space="0" w:color="auto"/>
        <w:right w:val="none" w:sz="0" w:space="0" w:color="auto"/>
      </w:divBdr>
    </w:div>
    <w:div w:id="510461168">
      <w:bodyDiv w:val="1"/>
      <w:marLeft w:val="0"/>
      <w:marRight w:val="0"/>
      <w:marTop w:val="0"/>
      <w:marBottom w:val="0"/>
      <w:divBdr>
        <w:top w:val="none" w:sz="0" w:space="0" w:color="auto"/>
        <w:left w:val="none" w:sz="0" w:space="0" w:color="auto"/>
        <w:bottom w:val="none" w:sz="0" w:space="0" w:color="auto"/>
        <w:right w:val="none" w:sz="0" w:space="0" w:color="auto"/>
      </w:divBdr>
    </w:div>
    <w:div w:id="519972057">
      <w:bodyDiv w:val="1"/>
      <w:marLeft w:val="0"/>
      <w:marRight w:val="0"/>
      <w:marTop w:val="0"/>
      <w:marBottom w:val="0"/>
      <w:divBdr>
        <w:top w:val="none" w:sz="0" w:space="0" w:color="auto"/>
        <w:left w:val="none" w:sz="0" w:space="0" w:color="auto"/>
        <w:bottom w:val="none" w:sz="0" w:space="0" w:color="auto"/>
        <w:right w:val="none" w:sz="0" w:space="0" w:color="auto"/>
      </w:divBdr>
    </w:div>
    <w:div w:id="522325254">
      <w:bodyDiv w:val="1"/>
      <w:marLeft w:val="0"/>
      <w:marRight w:val="0"/>
      <w:marTop w:val="0"/>
      <w:marBottom w:val="0"/>
      <w:divBdr>
        <w:top w:val="none" w:sz="0" w:space="0" w:color="auto"/>
        <w:left w:val="none" w:sz="0" w:space="0" w:color="auto"/>
        <w:bottom w:val="none" w:sz="0" w:space="0" w:color="auto"/>
        <w:right w:val="none" w:sz="0" w:space="0" w:color="auto"/>
      </w:divBdr>
    </w:div>
    <w:div w:id="523515728">
      <w:bodyDiv w:val="1"/>
      <w:marLeft w:val="0"/>
      <w:marRight w:val="0"/>
      <w:marTop w:val="0"/>
      <w:marBottom w:val="0"/>
      <w:divBdr>
        <w:top w:val="none" w:sz="0" w:space="0" w:color="auto"/>
        <w:left w:val="none" w:sz="0" w:space="0" w:color="auto"/>
        <w:bottom w:val="none" w:sz="0" w:space="0" w:color="auto"/>
        <w:right w:val="none" w:sz="0" w:space="0" w:color="auto"/>
      </w:divBdr>
    </w:div>
    <w:div w:id="524830315">
      <w:bodyDiv w:val="1"/>
      <w:marLeft w:val="0"/>
      <w:marRight w:val="0"/>
      <w:marTop w:val="0"/>
      <w:marBottom w:val="0"/>
      <w:divBdr>
        <w:top w:val="none" w:sz="0" w:space="0" w:color="auto"/>
        <w:left w:val="none" w:sz="0" w:space="0" w:color="auto"/>
        <w:bottom w:val="none" w:sz="0" w:space="0" w:color="auto"/>
        <w:right w:val="none" w:sz="0" w:space="0" w:color="auto"/>
      </w:divBdr>
    </w:div>
    <w:div w:id="524948742">
      <w:bodyDiv w:val="1"/>
      <w:marLeft w:val="0"/>
      <w:marRight w:val="0"/>
      <w:marTop w:val="0"/>
      <w:marBottom w:val="0"/>
      <w:divBdr>
        <w:top w:val="none" w:sz="0" w:space="0" w:color="auto"/>
        <w:left w:val="none" w:sz="0" w:space="0" w:color="auto"/>
        <w:bottom w:val="none" w:sz="0" w:space="0" w:color="auto"/>
        <w:right w:val="none" w:sz="0" w:space="0" w:color="auto"/>
      </w:divBdr>
    </w:div>
    <w:div w:id="527451114">
      <w:bodyDiv w:val="1"/>
      <w:marLeft w:val="0"/>
      <w:marRight w:val="0"/>
      <w:marTop w:val="0"/>
      <w:marBottom w:val="0"/>
      <w:divBdr>
        <w:top w:val="none" w:sz="0" w:space="0" w:color="auto"/>
        <w:left w:val="none" w:sz="0" w:space="0" w:color="auto"/>
        <w:bottom w:val="none" w:sz="0" w:space="0" w:color="auto"/>
        <w:right w:val="none" w:sz="0" w:space="0" w:color="auto"/>
      </w:divBdr>
    </w:div>
    <w:div w:id="527566846">
      <w:bodyDiv w:val="1"/>
      <w:marLeft w:val="0"/>
      <w:marRight w:val="0"/>
      <w:marTop w:val="0"/>
      <w:marBottom w:val="0"/>
      <w:divBdr>
        <w:top w:val="none" w:sz="0" w:space="0" w:color="auto"/>
        <w:left w:val="none" w:sz="0" w:space="0" w:color="auto"/>
        <w:bottom w:val="none" w:sz="0" w:space="0" w:color="auto"/>
        <w:right w:val="none" w:sz="0" w:space="0" w:color="auto"/>
      </w:divBdr>
    </w:div>
    <w:div w:id="534198489">
      <w:bodyDiv w:val="1"/>
      <w:marLeft w:val="0"/>
      <w:marRight w:val="0"/>
      <w:marTop w:val="0"/>
      <w:marBottom w:val="0"/>
      <w:divBdr>
        <w:top w:val="none" w:sz="0" w:space="0" w:color="auto"/>
        <w:left w:val="none" w:sz="0" w:space="0" w:color="auto"/>
        <w:bottom w:val="none" w:sz="0" w:space="0" w:color="auto"/>
        <w:right w:val="none" w:sz="0" w:space="0" w:color="auto"/>
      </w:divBdr>
    </w:div>
    <w:div w:id="544565575">
      <w:bodyDiv w:val="1"/>
      <w:marLeft w:val="0"/>
      <w:marRight w:val="0"/>
      <w:marTop w:val="0"/>
      <w:marBottom w:val="0"/>
      <w:divBdr>
        <w:top w:val="none" w:sz="0" w:space="0" w:color="auto"/>
        <w:left w:val="none" w:sz="0" w:space="0" w:color="auto"/>
        <w:bottom w:val="none" w:sz="0" w:space="0" w:color="auto"/>
        <w:right w:val="none" w:sz="0" w:space="0" w:color="auto"/>
      </w:divBdr>
    </w:div>
    <w:div w:id="552809527">
      <w:bodyDiv w:val="1"/>
      <w:marLeft w:val="0"/>
      <w:marRight w:val="0"/>
      <w:marTop w:val="0"/>
      <w:marBottom w:val="0"/>
      <w:divBdr>
        <w:top w:val="none" w:sz="0" w:space="0" w:color="auto"/>
        <w:left w:val="none" w:sz="0" w:space="0" w:color="auto"/>
        <w:bottom w:val="none" w:sz="0" w:space="0" w:color="auto"/>
        <w:right w:val="none" w:sz="0" w:space="0" w:color="auto"/>
      </w:divBdr>
    </w:div>
    <w:div w:id="560947169">
      <w:bodyDiv w:val="1"/>
      <w:marLeft w:val="0"/>
      <w:marRight w:val="0"/>
      <w:marTop w:val="0"/>
      <w:marBottom w:val="0"/>
      <w:divBdr>
        <w:top w:val="none" w:sz="0" w:space="0" w:color="auto"/>
        <w:left w:val="none" w:sz="0" w:space="0" w:color="auto"/>
        <w:bottom w:val="none" w:sz="0" w:space="0" w:color="auto"/>
        <w:right w:val="none" w:sz="0" w:space="0" w:color="auto"/>
      </w:divBdr>
    </w:div>
    <w:div w:id="561867366">
      <w:bodyDiv w:val="1"/>
      <w:marLeft w:val="0"/>
      <w:marRight w:val="0"/>
      <w:marTop w:val="0"/>
      <w:marBottom w:val="0"/>
      <w:divBdr>
        <w:top w:val="none" w:sz="0" w:space="0" w:color="auto"/>
        <w:left w:val="none" w:sz="0" w:space="0" w:color="auto"/>
        <w:bottom w:val="none" w:sz="0" w:space="0" w:color="auto"/>
        <w:right w:val="none" w:sz="0" w:space="0" w:color="auto"/>
      </w:divBdr>
    </w:div>
    <w:div w:id="562377811">
      <w:bodyDiv w:val="1"/>
      <w:marLeft w:val="0"/>
      <w:marRight w:val="0"/>
      <w:marTop w:val="0"/>
      <w:marBottom w:val="0"/>
      <w:divBdr>
        <w:top w:val="none" w:sz="0" w:space="0" w:color="auto"/>
        <w:left w:val="none" w:sz="0" w:space="0" w:color="auto"/>
        <w:bottom w:val="none" w:sz="0" w:space="0" w:color="auto"/>
        <w:right w:val="none" w:sz="0" w:space="0" w:color="auto"/>
      </w:divBdr>
    </w:div>
    <w:div w:id="572275094">
      <w:bodyDiv w:val="1"/>
      <w:marLeft w:val="0"/>
      <w:marRight w:val="0"/>
      <w:marTop w:val="0"/>
      <w:marBottom w:val="0"/>
      <w:divBdr>
        <w:top w:val="none" w:sz="0" w:space="0" w:color="auto"/>
        <w:left w:val="none" w:sz="0" w:space="0" w:color="auto"/>
        <w:bottom w:val="none" w:sz="0" w:space="0" w:color="auto"/>
        <w:right w:val="none" w:sz="0" w:space="0" w:color="auto"/>
      </w:divBdr>
    </w:div>
    <w:div w:id="580526986">
      <w:bodyDiv w:val="1"/>
      <w:marLeft w:val="0"/>
      <w:marRight w:val="0"/>
      <w:marTop w:val="0"/>
      <w:marBottom w:val="0"/>
      <w:divBdr>
        <w:top w:val="none" w:sz="0" w:space="0" w:color="auto"/>
        <w:left w:val="none" w:sz="0" w:space="0" w:color="auto"/>
        <w:bottom w:val="none" w:sz="0" w:space="0" w:color="auto"/>
        <w:right w:val="none" w:sz="0" w:space="0" w:color="auto"/>
      </w:divBdr>
    </w:div>
    <w:div w:id="581062718">
      <w:bodyDiv w:val="1"/>
      <w:marLeft w:val="0"/>
      <w:marRight w:val="0"/>
      <w:marTop w:val="0"/>
      <w:marBottom w:val="0"/>
      <w:divBdr>
        <w:top w:val="none" w:sz="0" w:space="0" w:color="auto"/>
        <w:left w:val="none" w:sz="0" w:space="0" w:color="auto"/>
        <w:bottom w:val="none" w:sz="0" w:space="0" w:color="auto"/>
        <w:right w:val="none" w:sz="0" w:space="0" w:color="auto"/>
      </w:divBdr>
    </w:div>
    <w:div w:id="583413819">
      <w:bodyDiv w:val="1"/>
      <w:marLeft w:val="0"/>
      <w:marRight w:val="0"/>
      <w:marTop w:val="0"/>
      <w:marBottom w:val="0"/>
      <w:divBdr>
        <w:top w:val="none" w:sz="0" w:space="0" w:color="auto"/>
        <w:left w:val="none" w:sz="0" w:space="0" w:color="auto"/>
        <w:bottom w:val="none" w:sz="0" w:space="0" w:color="auto"/>
        <w:right w:val="none" w:sz="0" w:space="0" w:color="auto"/>
      </w:divBdr>
    </w:div>
    <w:div w:id="588929948">
      <w:bodyDiv w:val="1"/>
      <w:marLeft w:val="0"/>
      <w:marRight w:val="0"/>
      <w:marTop w:val="0"/>
      <w:marBottom w:val="0"/>
      <w:divBdr>
        <w:top w:val="none" w:sz="0" w:space="0" w:color="auto"/>
        <w:left w:val="none" w:sz="0" w:space="0" w:color="auto"/>
        <w:bottom w:val="none" w:sz="0" w:space="0" w:color="auto"/>
        <w:right w:val="none" w:sz="0" w:space="0" w:color="auto"/>
      </w:divBdr>
    </w:div>
    <w:div w:id="591285139">
      <w:bodyDiv w:val="1"/>
      <w:marLeft w:val="0"/>
      <w:marRight w:val="0"/>
      <w:marTop w:val="0"/>
      <w:marBottom w:val="0"/>
      <w:divBdr>
        <w:top w:val="none" w:sz="0" w:space="0" w:color="auto"/>
        <w:left w:val="none" w:sz="0" w:space="0" w:color="auto"/>
        <w:bottom w:val="none" w:sz="0" w:space="0" w:color="auto"/>
        <w:right w:val="none" w:sz="0" w:space="0" w:color="auto"/>
      </w:divBdr>
    </w:div>
    <w:div w:id="597451516">
      <w:bodyDiv w:val="1"/>
      <w:marLeft w:val="0"/>
      <w:marRight w:val="0"/>
      <w:marTop w:val="0"/>
      <w:marBottom w:val="0"/>
      <w:divBdr>
        <w:top w:val="none" w:sz="0" w:space="0" w:color="auto"/>
        <w:left w:val="none" w:sz="0" w:space="0" w:color="auto"/>
        <w:bottom w:val="none" w:sz="0" w:space="0" w:color="auto"/>
        <w:right w:val="none" w:sz="0" w:space="0" w:color="auto"/>
      </w:divBdr>
    </w:div>
    <w:div w:id="598760438">
      <w:bodyDiv w:val="1"/>
      <w:marLeft w:val="0"/>
      <w:marRight w:val="0"/>
      <w:marTop w:val="0"/>
      <w:marBottom w:val="0"/>
      <w:divBdr>
        <w:top w:val="none" w:sz="0" w:space="0" w:color="auto"/>
        <w:left w:val="none" w:sz="0" w:space="0" w:color="auto"/>
        <w:bottom w:val="none" w:sz="0" w:space="0" w:color="auto"/>
        <w:right w:val="none" w:sz="0" w:space="0" w:color="auto"/>
      </w:divBdr>
    </w:div>
    <w:div w:id="601761601">
      <w:bodyDiv w:val="1"/>
      <w:marLeft w:val="0"/>
      <w:marRight w:val="0"/>
      <w:marTop w:val="0"/>
      <w:marBottom w:val="0"/>
      <w:divBdr>
        <w:top w:val="none" w:sz="0" w:space="0" w:color="auto"/>
        <w:left w:val="none" w:sz="0" w:space="0" w:color="auto"/>
        <w:bottom w:val="none" w:sz="0" w:space="0" w:color="auto"/>
        <w:right w:val="none" w:sz="0" w:space="0" w:color="auto"/>
      </w:divBdr>
    </w:div>
    <w:div w:id="605233686">
      <w:bodyDiv w:val="1"/>
      <w:marLeft w:val="0"/>
      <w:marRight w:val="0"/>
      <w:marTop w:val="0"/>
      <w:marBottom w:val="0"/>
      <w:divBdr>
        <w:top w:val="none" w:sz="0" w:space="0" w:color="auto"/>
        <w:left w:val="none" w:sz="0" w:space="0" w:color="auto"/>
        <w:bottom w:val="none" w:sz="0" w:space="0" w:color="auto"/>
        <w:right w:val="none" w:sz="0" w:space="0" w:color="auto"/>
      </w:divBdr>
    </w:div>
    <w:div w:id="614169849">
      <w:bodyDiv w:val="1"/>
      <w:marLeft w:val="0"/>
      <w:marRight w:val="0"/>
      <w:marTop w:val="0"/>
      <w:marBottom w:val="0"/>
      <w:divBdr>
        <w:top w:val="none" w:sz="0" w:space="0" w:color="auto"/>
        <w:left w:val="none" w:sz="0" w:space="0" w:color="auto"/>
        <w:bottom w:val="none" w:sz="0" w:space="0" w:color="auto"/>
        <w:right w:val="none" w:sz="0" w:space="0" w:color="auto"/>
      </w:divBdr>
    </w:div>
    <w:div w:id="617570119">
      <w:bodyDiv w:val="1"/>
      <w:marLeft w:val="0"/>
      <w:marRight w:val="0"/>
      <w:marTop w:val="0"/>
      <w:marBottom w:val="0"/>
      <w:divBdr>
        <w:top w:val="none" w:sz="0" w:space="0" w:color="auto"/>
        <w:left w:val="none" w:sz="0" w:space="0" w:color="auto"/>
        <w:bottom w:val="none" w:sz="0" w:space="0" w:color="auto"/>
        <w:right w:val="none" w:sz="0" w:space="0" w:color="auto"/>
      </w:divBdr>
    </w:div>
    <w:div w:id="619340024">
      <w:bodyDiv w:val="1"/>
      <w:marLeft w:val="0"/>
      <w:marRight w:val="0"/>
      <w:marTop w:val="0"/>
      <w:marBottom w:val="0"/>
      <w:divBdr>
        <w:top w:val="none" w:sz="0" w:space="0" w:color="auto"/>
        <w:left w:val="none" w:sz="0" w:space="0" w:color="auto"/>
        <w:bottom w:val="none" w:sz="0" w:space="0" w:color="auto"/>
        <w:right w:val="none" w:sz="0" w:space="0" w:color="auto"/>
      </w:divBdr>
    </w:div>
    <w:div w:id="622030972">
      <w:bodyDiv w:val="1"/>
      <w:marLeft w:val="0"/>
      <w:marRight w:val="0"/>
      <w:marTop w:val="0"/>
      <w:marBottom w:val="0"/>
      <w:divBdr>
        <w:top w:val="none" w:sz="0" w:space="0" w:color="auto"/>
        <w:left w:val="none" w:sz="0" w:space="0" w:color="auto"/>
        <w:bottom w:val="none" w:sz="0" w:space="0" w:color="auto"/>
        <w:right w:val="none" w:sz="0" w:space="0" w:color="auto"/>
      </w:divBdr>
    </w:div>
    <w:div w:id="623539727">
      <w:bodyDiv w:val="1"/>
      <w:marLeft w:val="0"/>
      <w:marRight w:val="0"/>
      <w:marTop w:val="0"/>
      <w:marBottom w:val="0"/>
      <w:divBdr>
        <w:top w:val="none" w:sz="0" w:space="0" w:color="auto"/>
        <w:left w:val="none" w:sz="0" w:space="0" w:color="auto"/>
        <w:bottom w:val="none" w:sz="0" w:space="0" w:color="auto"/>
        <w:right w:val="none" w:sz="0" w:space="0" w:color="auto"/>
      </w:divBdr>
    </w:div>
    <w:div w:id="627512316">
      <w:bodyDiv w:val="1"/>
      <w:marLeft w:val="0"/>
      <w:marRight w:val="0"/>
      <w:marTop w:val="0"/>
      <w:marBottom w:val="0"/>
      <w:divBdr>
        <w:top w:val="none" w:sz="0" w:space="0" w:color="auto"/>
        <w:left w:val="none" w:sz="0" w:space="0" w:color="auto"/>
        <w:bottom w:val="none" w:sz="0" w:space="0" w:color="auto"/>
        <w:right w:val="none" w:sz="0" w:space="0" w:color="auto"/>
      </w:divBdr>
    </w:div>
    <w:div w:id="628630095">
      <w:bodyDiv w:val="1"/>
      <w:marLeft w:val="0"/>
      <w:marRight w:val="0"/>
      <w:marTop w:val="0"/>
      <w:marBottom w:val="0"/>
      <w:divBdr>
        <w:top w:val="none" w:sz="0" w:space="0" w:color="auto"/>
        <w:left w:val="none" w:sz="0" w:space="0" w:color="auto"/>
        <w:bottom w:val="none" w:sz="0" w:space="0" w:color="auto"/>
        <w:right w:val="none" w:sz="0" w:space="0" w:color="auto"/>
      </w:divBdr>
    </w:div>
    <w:div w:id="628819946">
      <w:bodyDiv w:val="1"/>
      <w:marLeft w:val="0"/>
      <w:marRight w:val="0"/>
      <w:marTop w:val="0"/>
      <w:marBottom w:val="0"/>
      <w:divBdr>
        <w:top w:val="none" w:sz="0" w:space="0" w:color="auto"/>
        <w:left w:val="none" w:sz="0" w:space="0" w:color="auto"/>
        <w:bottom w:val="none" w:sz="0" w:space="0" w:color="auto"/>
        <w:right w:val="none" w:sz="0" w:space="0" w:color="auto"/>
      </w:divBdr>
    </w:div>
    <w:div w:id="629408078">
      <w:bodyDiv w:val="1"/>
      <w:marLeft w:val="0"/>
      <w:marRight w:val="0"/>
      <w:marTop w:val="0"/>
      <w:marBottom w:val="0"/>
      <w:divBdr>
        <w:top w:val="none" w:sz="0" w:space="0" w:color="auto"/>
        <w:left w:val="none" w:sz="0" w:space="0" w:color="auto"/>
        <w:bottom w:val="none" w:sz="0" w:space="0" w:color="auto"/>
        <w:right w:val="none" w:sz="0" w:space="0" w:color="auto"/>
      </w:divBdr>
    </w:div>
    <w:div w:id="633871801">
      <w:bodyDiv w:val="1"/>
      <w:marLeft w:val="0"/>
      <w:marRight w:val="0"/>
      <w:marTop w:val="0"/>
      <w:marBottom w:val="0"/>
      <w:divBdr>
        <w:top w:val="none" w:sz="0" w:space="0" w:color="auto"/>
        <w:left w:val="none" w:sz="0" w:space="0" w:color="auto"/>
        <w:bottom w:val="none" w:sz="0" w:space="0" w:color="auto"/>
        <w:right w:val="none" w:sz="0" w:space="0" w:color="auto"/>
      </w:divBdr>
    </w:div>
    <w:div w:id="636104342">
      <w:bodyDiv w:val="1"/>
      <w:marLeft w:val="0"/>
      <w:marRight w:val="0"/>
      <w:marTop w:val="0"/>
      <w:marBottom w:val="0"/>
      <w:divBdr>
        <w:top w:val="none" w:sz="0" w:space="0" w:color="auto"/>
        <w:left w:val="none" w:sz="0" w:space="0" w:color="auto"/>
        <w:bottom w:val="none" w:sz="0" w:space="0" w:color="auto"/>
        <w:right w:val="none" w:sz="0" w:space="0" w:color="auto"/>
      </w:divBdr>
    </w:div>
    <w:div w:id="641273995">
      <w:bodyDiv w:val="1"/>
      <w:marLeft w:val="0"/>
      <w:marRight w:val="0"/>
      <w:marTop w:val="0"/>
      <w:marBottom w:val="0"/>
      <w:divBdr>
        <w:top w:val="none" w:sz="0" w:space="0" w:color="auto"/>
        <w:left w:val="none" w:sz="0" w:space="0" w:color="auto"/>
        <w:bottom w:val="none" w:sz="0" w:space="0" w:color="auto"/>
        <w:right w:val="none" w:sz="0" w:space="0" w:color="auto"/>
      </w:divBdr>
    </w:div>
    <w:div w:id="641547359">
      <w:bodyDiv w:val="1"/>
      <w:marLeft w:val="0"/>
      <w:marRight w:val="0"/>
      <w:marTop w:val="0"/>
      <w:marBottom w:val="0"/>
      <w:divBdr>
        <w:top w:val="none" w:sz="0" w:space="0" w:color="auto"/>
        <w:left w:val="none" w:sz="0" w:space="0" w:color="auto"/>
        <w:bottom w:val="none" w:sz="0" w:space="0" w:color="auto"/>
        <w:right w:val="none" w:sz="0" w:space="0" w:color="auto"/>
      </w:divBdr>
    </w:div>
    <w:div w:id="642931896">
      <w:bodyDiv w:val="1"/>
      <w:marLeft w:val="0"/>
      <w:marRight w:val="0"/>
      <w:marTop w:val="0"/>
      <w:marBottom w:val="0"/>
      <w:divBdr>
        <w:top w:val="none" w:sz="0" w:space="0" w:color="auto"/>
        <w:left w:val="none" w:sz="0" w:space="0" w:color="auto"/>
        <w:bottom w:val="none" w:sz="0" w:space="0" w:color="auto"/>
        <w:right w:val="none" w:sz="0" w:space="0" w:color="auto"/>
      </w:divBdr>
    </w:div>
    <w:div w:id="646980761">
      <w:bodyDiv w:val="1"/>
      <w:marLeft w:val="0"/>
      <w:marRight w:val="0"/>
      <w:marTop w:val="0"/>
      <w:marBottom w:val="0"/>
      <w:divBdr>
        <w:top w:val="none" w:sz="0" w:space="0" w:color="auto"/>
        <w:left w:val="none" w:sz="0" w:space="0" w:color="auto"/>
        <w:bottom w:val="none" w:sz="0" w:space="0" w:color="auto"/>
        <w:right w:val="none" w:sz="0" w:space="0" w:color="auto"/>
      </w:divBdr>
    </w:div>
    <w:div w:id="647981535">
      <w:bodyDiv w:val="1"/>
      <w:marLeft w:val="0"/>
      <w:marRight w:val="0"/>
      <w:marTop w:val="0"/>
      <w:marBottom w:val="0"/>
      <w:divBdr>
        <w:top w:val="none" w:sz="0" w:space="0" w:color="auto"/>
        <w:left w:val="none" w:sz="0" w:space="0" w:color="auto"/>
        <w:bottom w:val="none" w:sz="0" w:space="0" w:color="auto"/>
        <w:right w:val="none" w:sz="0" w:space="0" w:color="auto"/>
      </w:divBdr>
    </w:div>
    <w:div w:id="648360320">
      <w:bodyDiv w:val="1"/>
      <w:marLeft w:val="0"/>
      <w:marRight w:val="0"/>
      <w:marTop w:val="0"/>
      <w:marBottom w:val="0"/>
      <w:divBdr>
        <w:top w:val="none" w:sz="0" w:space="0" w:color="auto"/>
        <w:left w:val="none" w:sz="0" w:space="0" w:color="auto"/>
        <w:bottom w:val="none" w:sz="0" w:space="0" w:color="auto"/>
        <w:right w:val="none" w:sz="0" w:space="0" w:color="auto"/>
      </w:divBdr>
    </w:div>
    <w:div w:id="649095154">
      <w:bodyDiv w:val="1"/>
      <w:marLeft w:val="0"/>
      <w:marRight w:val="0"/>
      <w:marTop w:val="0"/>
      <w:marBottom w:val="0"/>
      <w:divBdr>
        <w:top w:val="none" w:sz="0" w:space="0" w:color="auto"/>
        <w:left w:val="none" w:sz="0" w:space="0" w:color="auto"/>
        <w:bottom w:val="none" w:sz="0" w:space="0" w:color="auto"/>
        <w:right w:val="none" w:sz="0" w:space="0" w:color="auto"/>
      </w:divBdr>
    </w:div>
    <w:div w:id="649331775">
      <w:bodyDiv w:val="1"/>
      <w:marLeft w:val="0"/>
      <w:marRight w:val="0"/>
      <w:marTop w:val="0"/>
      <w:marBottom w:val="0"/>
      <w:divBdr>
        <w:top w:val="none" w:sz="0" w:space="0" w:color="auto"/>
        <w:left w:val="none" w:sz="0" w:space="0" w:color="auto"/>
        <w:bottom w:val="none" w:sz="0" w:space="0" w:color="auto"/>
        <w:right w:val="none" w:sz="0" w:space="0" w:color="auto"/>
      </w:divBdr>
    </w:div>
    <w:div w:id="650329051">
      <w:bodyDiv w:val="1"/>
      <w:marLeft w:val="0"/>
      <w:marRight w:val="0"/>
      <w:marTop w:val="0"/>
      <w:marBottom w:val="0"/>
      <w:divBdr>
        <w:top w:val="none" w:sz="0" w:space="0" w:color="auto"/>
        <w:left w:val="none" w:sz="0" w:space="0" w:color="auto"/>
        <w:bottom w:val="none" w:sz="0" w:space="0" w:color="auto"/>
        <w:right w:val="none" w:sz="0" w:space="0" w:color="auto"/>
      </w:divBdr>
    </w:div>
    <w:div w:id="652560209">
      <w:bodyDiv w:val="1"/>
      <w:marLeft w:val="0"/>
      <w:marRight w:val="0"/>
      <w:marTop w:val="0"/>
      <w:marBottom w:val="0"/>
      <w:divBdr>
        <w:top w:val="none" w:sz="0" w:space="0" w:color="auto"/>
        <w:left w:val="none" w:sz="0" w:space="0" w:color="auto"/>
        <w:bottom w:val="none" w:sz="0" w:space="0" w:color="auto"/>
        <w:right w:val="none" w:sz="0" w:space="0" w:color="auto"/>
      </w:divBdr>
    </w:div>
    <w:div w:id="654651427">
      <w:bodyDiv w:val="1"/>
      <w:marLeft w:val="0"/>
      <w:marRight w:val="0"/>
      <w:marTop w:val="0"/>
      <w:marBottom w:val="0"/>
      <w:divBdr>
        <w:top w:val="none" w:sz="0" w:space="0" w:color="auto"/>
        <w:left w:val="none" w:sz="0" w:space="0" w:color="auto"/>
        <w:bottom w:val="none" w:sz="0" w:space="0" w:color="auto"/>
        <w:right w:val="none" w:sz="0" w:space="0" w:color="auto"/>
      </w:divBdr>
    </w:div>
    <w:div w:id="676201924">
      <w:bodyDiv w:val="1"/>
      <w:marLeft w:val="0"/>
      <w:marRight w:val="0"/>
      <w:marTop w:val="0"/>
      <w:marBottom w:val="0"/>
      <w:divBdr>
        <w:top w:val="none" w:sz="0" w:space="0" w:color="auto"/>
        <w:left w:val="none" w:sz="0" w:space="0" w:color="auto"/>
        <w:bottom w:val="none" w:sz="0" w:space="0" w:color="auto"/>
        <w:right w:val="none" w:sz="0" w:space="0" w:color="auto"/>
      </w:divBdr>
    </w:div>
    <w:div w:id="678309760">
      <w:bodyDiv w:val="1"/>
      <w:marLeft w:val="0"/>
      <w:marRight w:val="0"/>
      <w:marTop w:val="0"/>
      <w:marBottom w:val="0"/>
      <w:divBdr>
        <w:top w:val="none" w:sz="0" w:space="0" w:color="auto"/>
        <w:left w:val="none" w:sz="0" w:space="0" w:color="auto"/>
        <w:bottom w:val="none" w:sz="0" w:space="0" w:color="auto"/>
        <w:right w:val="none" w:sz="0" w:space="0" w:color="auto"/>
      </w:divBdr>
    </w:div>
    <w:div w:id="681206676">
      <w:bodyDiv w:val="1"/>
      <w:marLeft w:val="0"/>
      <w:marRight w:val="0"/>
      <w:marTop w:val="0"/>
      <w:marBottom w:val="0"/>
      <w:divBdr>
        <w:top w:val="none" w:sz="0" w:space="0" w:color="auto"/>
        <w:left w:val="none" w:sz="0" w:space="0" w:color="auto"/>
        <w:bottom w:val="none" w:sz="0" w:space="0" w:color="auto"/>
        <w:right w:val="none" w:sz="0" w:space="0" w:color="auto"/>
      </w:divBdr>
    </w:div>
    <w:div w:id="682242681">
      <w:bodyDiv w:val="1"/>
      <w:marLeft w:val="0"/>
      <w:marRight w:val="0"/>
      <w:marTop w:val="0"/>
      <w:marBottom w:val="0"/>
      <w:divBdr>
        <w:top w:val="none" w:sz="0" w:space="0" w:color="auto"/>
        <w:left w:val="none" w:sz="0" w:space="0" w:color="auto"/>
        <w:bottom w:val="none" w:sz="0" w:space="0" w:color="auto"/>
        <w:right w:val="none" w:sz="0" w:space="0" w:color="auto"/>
      </w:divBdr>
    </w:div>
    <w:div w:id="689649209">
      <w:bodyDiv w:val="1"/>
      <w:marLeft w:val="0"/>
      <w:marRight w:val="0"/>
      <w:marTop w:val="0"/>
      <w:marBottom w:val="0"/>
      <w:divBdr>
        <w:top w:val="none" w:sz="0" w:space="0" w:color="auto"/>
        <w:left w:val="none" w:sz="0" w:space="0" w:color="auto"/>
        <w:bottom w:val="none" w:sz="0" w:space="0" w:color="auto"/>
        <w:right w:val="none" w:sz="0" w:space="0" w:color="auto"/>
      </w:divBdr>
    </w:div>
    <w:div w:id="693310051">
      <w:bodyDiv w:val="1"/>
      <w:marLeft w:val="0"/>
      <w:marRight w:val="0"/>
      <w:marTop w:val="0"/>
      <w:marBottom w:val="0"/>
      <w:divBdr>
        <w:top w:val="none" w:sz="0" w:space="0" w:color="auto"/>
        <w:left w:val="none" w:sz="0" w:space="0" w:color="auto"/>
        <w:bottom w:val="none" w:sz="0" w:space="0" w:color="auto"/>
        <w:right w:val="none" w:sz="0" w:space="0" w:color="auto"/>
      </w:divBdr>
    </w:div>
    <w:div w:id="695154210">
      <w:bodyDiv w:val="1"/>
      <w:marLeft w:val="0"/>
      <w:marRight w:val="0"/>
      <w:marTop w:val="0"/>
      <w:marBottom w:val="0"/>
      <w:divBdr>
        <w:top w:val="none" w:sz="0" w:space="0" w:color="auto"/>
        <w:left w:val="none" w:sz="0" w:space="0" w:color="auto"/>
        <w:bottom w:val="none" w:sz="0" w:space="0" w:color="auto"/>
        <w:right w:val="none" w:sz="0" w:space="0" w:color="auto"/>
      </w:divBdr>
    </w:div>
    <w:div w:id="696005944">
      <w:bodyDiv w:val="1"/>
      <w:marLeft w:val="0"/>
      <w:marRight w:val="0"/>
      <w:marTop w:val="0"/>
      <w:marBottom w:val="0"/>
      <w:divBdr>
        <w:top w:val="none" w:sz="0" w:space="0" w:color="auto"/>
        <w:left w:val="none" w:sz="0" w:space="0" w:color="auto"/>
        <w:bottom w:val="none" w:sz="0" w:space="0" w:color="auto"/>
        <w:right w:val="none" w:sz="0" w:space="0" w:color="auto"/>
      </w:divBdr>
    </w:div>
    <w:div w:id="704326922">
      <w:bodyDiv w:val="1"/>
      <w:marLeft w:val="0"/>
      <w:marRight w:val="0"/>
      <w:marTop w:val="0"/>
      <w:marBottom w:val="0"/>
      <w:divBdr>
        <w:top w:val="none" w:sz="0" w:space="0" w:color="auto"/>
        <w:left w:val="none" w:sz="0" w:space="0" w:color="auto"/>
        <w:bottom w:val="none" w:sz="0" w:space="0" w:color="auto"/>
        <w:right w:val="none" w:sz="0" w:space="0" w:color="auto"/>
      </w:divBdr>
    </w:div>
    <w:div w:id="704790946">
      <w:bodyDiv w:val="1"/>
      <w:marLeft w:val="0"/>
      <w:marRight w:val="0"/>
      <w:marTop w:val="0"/>
      <w:marBottom w:val="0"/>
      <w:divBdr>
        <w:top w:val="none" w:sz="0" w:space="0" w:color="auto"/>
        <w:left w:val="none" w:sz="0" w:space="0" w:color="auto"/>
        <w:bottom w:val="none" w:sz="0" w:space="0" w:color="auto"/>
        <w:right w:val="none" w:sz="0" w:space="0" w:color="auto"/>
      </w:divBdr>
    </w:div>
    <w:div w:id="705836814">
      <w:bodyDiv w:val="1"/>
      <w:marLeft w:val="0"/>
      <w:marRight w:val="0"/>
      <w:marTop w:val="0"/>
      <w:marBottom w:val="0"/>
      <w:divBdr>
        <w:top w:val="none" w:sz="0" w:space="0" w:color="auto"/>
        <w:left w:val="none" w:sz="0" w:space="0" w:color="auto"/>
        <w:bottom w:val="none" w:sz="0" w:space="0" w:color="auto"/>
        <w:right w:val="none" w:sz="0" w:space="0" w:color="auto"/>
      </w:divBdr>
    </w:div>
    <w:div w:id="708647826">
      <w:bodyDiv w:val="1"/>
      <w:marLeft w:val="0"/>
      <w:marRight w:val="0"/>
      <w:marTop w:val="0"/>
      <w:marBottom w:val="0"/>
      <w:divBdr>
        <w:top w:val="none" w:sz="0" w:space="0" w:color="auto"/>
        <w:left w:val="none" w:sz="0" w:space="0" w:color="auto"/>
        <w:bottom w:val="none" w:sz="0" w:space="0" w:color="auto"/>
        <w:right w:val="none" w:sz="0" w:space="0" w:color="auto"/>
      </w:divBdr>
    </w:div>
    <w:div w:id="712925085">
      <w:bodyDiv w:val="1"/>
      <w:marLeft w:val="0"/>
      <w:marRight w:val="0"/>
      <w:marTop w:val="0"/>
      <w:marBottom w:val="0"/>
      <w:divBdr>
        <w:top w:val="none" w:sz="0" w:space="0" w:color="auto"/>
        <w:left w:val="none" w:sz="0" w:space="0" w:color="auto"/>
        <w:bottom w:val="none" w:sz="0" w:space="0" w:color="auto"/>
        <w:right w:val="none" w:sz="0" w:space="0" w:color="auto"/>
      </w:divBdr>
    </w:div>
    <w:div w:id="713581247">
      <w:bodyDiv w:val="1"/>
      <w:marLeft w:val="0"/>
      <w:marRight w:val="0"/>
      <w:marTop w:val="0"/>
      <w:marBottom w:val="0"/>
      <w:divBdr>
        <w:top w:val="none" w:sz="0" w:space="0" w:color="auto"/>
        <w:left w:val="none" w:sz="0" w:space="0" w:color="auto"/>
        <w:bottom w:val="none" w:sz="0" w:space="0" w:color="auto"/>
        <w:right w:val="none" w:sz="0" w:space="0" w:color="auto"/>
      </w:divBdr>
    </w:div>
    <w:div w:id="714619184">
      <w:bodyDiv w:val="1"/>
      <w:marLeft w:val="0"/>
      <w:marRight w:val="0"/>
      <w:marTop w:val="0"/>
      <w:marBottom w:val="0"/>
      <w:divBdr>
        <w:top w:val="none" w:sz="0" w:space="0" w:color="auto"/>
        <w:left w:val="none" w:sz="0" w:space="0" w:color="auto"/>
        <w:bottom w:val="none" w:sz="0" w:space="0" w:color="auto"/>
        <w:right w:val="none" w:sz="0" w:space="0" w:color="auto"/>
      </w:divBdr>
    </w:div>
    <w:div w:id="715206035">
      <w:bodyDiv w:val="1"/>
      <w:marLeft w:val="0"/>
      <w:marRight w:val="0"/>
      <w:marTop w:val="0"/>
      <w:marBottom w:val="0"/>
      <w:divBdr>
        <w:top w:val="none" w:sz="0" w:space="0" w:color="auto"/>
        <w:left w:val="none" w:sz="0" w:space="0" w:color="auto"/>
        <w:bottom w:val="none" w:sz="0" w:space="0" w:color="auto"/>
        <w:right w:val="none" w:sz="0" w:space="0" w:color="auto"/>
      </w:divBdr>
    </w:div>
    <w:div w:id="716513314">
      <w:bodyDiv w:val="1"/>
      <w:marLeft w:val="0"/>
      <w:marRight w:val="0"/>
      <w:marTop w:val="0"/>
      <w:marBottom w:val="0"/>
      <w:divBdr>
        <w:top w:val="none" w:sz="0" w:space="0" w:color="auto"/>
        <w:left w:val="none" w:sz="0" w:space="0" w:color="auto"/>
        <w:bottom w:val="none" w:sz="0" w:space="0" w:color="auto"/>
        <w:right w:val="none" w:sz="0" w:space="0" w:color="auto"/>
      </w:divBdr>
    </w:div>
    <w:div w:id="719093577">
      <w:bodyDiv w:val="1"/>
      <w:marLeft w:val="0"/>
      <w:marRight w:val="0"/>
      <w:marTop w:val="0"/>
      <w:marBottom w:val="0"/>
      <w:divBdr>
        <w:top w:val="none" w:sz="0" w:space="0" w:color="auto"/>
        <w:left w:val="none" w:sz="0" w:space="0" w:color="auto"/>
        <w:bottom w:val="none" w:sz="0" w:space="0" w:color="auto"/>
        <w:right w:val="none" w:sz="0" w:space="0" w:color="auto"/>
      </w:divBdr>
    </w:div>
    <w:div w:id="719279935">
      <w:bodyDiv w:val="1"/>
      <w:marLeft w:val="0"/>
      <w:marRight w:val="0"/>
      <w:marTop w:val="0"/>
      <w:marBottom w:val="0"/>
      <w:divBdr>
        <w:top w:val="none" w:sz="0" w:space="0" w:color="auto"/>
        <w:left w:val="none" w:sz="0" w:space="0" w:color="auto"/>
        <w:bottom w:val="none" w:sz="0" w:space="0" w:color="auto"/>
        <w:right w:val="none" w:sz="0" w:space="0" w:color="auto"/>
      </w:divBdr>
    </w:div>
    <w:div w:id="724254554">
      <w:bodyDiv w:val="1"/>
      <w:marLeft w:val="0"/>
      <w:marRight w:val="0"/>
      <w:marTop w:val="0"/>
      <w:marBottom w:val="0"/>
      <w:divBdr>
        <w:top w:val="none" w:sz="0" w:space="0" w:color="auto"/>
        <w:left w:val="none" w:sz="0" w:space="0" w:color="auto"/>
        <w:bottom w:val="none" w:sz="0" w:space="0" w:color="auto"/>
        <w:right w:val="none" w:sz="0" w:space="0" w:color="auto"/>
      </w:divBdr>
    </w:div>
    <w:div w:id="730546017">
      <w:bodyDiv w:val="1"/>
      <w:marLeft w:val="0"/>
      <w:marRight w:val="0"/>
      <w:marTop w:val="0"/>
      <w:marBottom w:val="0"/>
      <w:divBdr>
        <w:top w:val="none" w:sz="0" w:space="0" w:color="auto"/>
        <w:left w:val="none" w:sz="0" w:space="0" w:color="auto"/>
        <w:bottom w:val="none" w:sz="0" w:space="0" w:color="auto"/>
        <w:right w:val="none" w:sz="0" w:space="0" w:color="auto"/>
      </w:divBdr>
    </w:div>
    <w:div w:id="732193889">
      <w:bodyDiv w:val="1"/>
      <w:marLeft w:val="0"/>
      <w:marRight w:val="0"/>
      <w:marTop w:val="0"/>
      <w:marBottom w:val="0"/>
      <w:divBdr>
        <w:top w:val="none" w:sz="0" w:space="0" w:color="auto"/>
        <w:left w:val="none" w:sz="0" w:space="0" w:color="auto"/>
        <w:bottom w:val="none" w:sz="0" w:space="0" w:color="auto"/>
        <w:right w:val="none" w:sz="0" w:space="0" w:color="auto"/>
      </w:divBdr>
    </w:div>
    <w:div w:id="732771748">
      <w:bodyDiv w:val="1"/>
      <w:marLeft w:val="0"/>
      <w:marRight w:val="0"/>
      <w:marTop w:val="0"/>
      <w:marBottom w:val="0"/>
      <w:divBdr>
        <w:top w:val="none" w:sz="0" w:space="0" w:color="auto"/>
        <w:left w:val="none" w:sz="0" w:space="0" w:color="auto"/>
        <w:bottom w:val="none" w:sz="0" w:space="0" w:color="auto"/>
        <w:right w:val="none" w:sz="0" w:space="0" w:color="auto"/>
      </w:divBdr>
    </w:div>
    <w:div w:id="732966196">
      <w:bodyDiv w:val="1"/>
      <w:marLeft w:val="0"/>
      <w:marRight w:val="0"/>
      <w:marTop w:val="0"/>
      <w:marBottom w:val="0"/>
      <w:divBdr>
        <w:top w:val="none" w:sz="0" w:space="0" w:color="auto"/>
        <w:left w:val="none" w:sz="0" w:space="0" w:color="auto"/>
        <w:bottom w:val="none" w:sz="0" w:space="0" w:color="auto"/>
        <w:right w:val="none" w:sz="0" w:space="0" w:color="auto"/>
      </w:divBdr>
    </w:div>
    <w:div w:id="736636186">
      <w:bodyDiv w:val="1"/>
      <w:marLeft w:val="0"/>
      <w:marRight w:val="0"/>
      <w:marTop w:val="0"/>
      <w:marBottom w:val="0"/>
      <w:divBdr>
        <w:top w:val="none" w:sz="0" w:space="0" w:color="auto"/>
        <w:left w:val="none" w:sz="0" w:space="0" w:color="auto"/>
        <w:bottom w:val="none" w:sz="0" w:space="0" w:color="auto"/>
        <w:right w:val="none" w:sz="0" w:space="0" w:color="auto"/>
      </w:divBdr>
    </w:div>
    <w:div w:id="738286152">
      <w:bodyDiv w:val="1"/>
      <w:marLeft w:val="0"/>
      <w:marRight w:val="0"/>
      <w:marTop w:val="0"/>
      <w:marBottom w:val="0"/>
      <w:divBdr>
        <w:top w:val="none" w:sz="0" w:space="0" w:color="auto"/>
        <w:left w:val="none" w:sz="0" w:space="0" w:color="auto"/>
        <w:bottom w:val="none" w:sz="0" w:space="0" w:color="auto"/>
        <w:right w:val="none" w:sz="0" w:space="0" w:color="auto"/>
      </w:divBdr>
    </w:div>
    <w:div w:id="741299023">
      <w:bodyDiv w:val="1"/>
      <w:marLeft w:val="0"/>
      <w:marRight w:val="0"/>
      <w:marTop w:val="0"/>
      <w:marBottom w:val="0"/>
      <w:divBdr>
        <w:top w:val="none" w:sz="0" w:space="0" w:color="auto"/>
        <w:left w:val="none" w:sz="0" w:space="0" w:color="auto"/>
        <w:bottom w:val="none" w:sz="0" w:space="0" w:color="auto"/>
        <w:right w:val="none" w:sz="0" w:space="0" w:color="auto"/>
      </w:divBdr>
    </w:div>
    <w:div w:id="741677657">
      <w:bodyDiv w:val="1"/>
      <w:marLeft w:val="0"/>
      <w:marRight w:val="0"/>
      <w:marTop w:val="0"/>
      <w:marBottom w:val="0"/>
      <w:divBdr>
        <w:top w:val="none" w:sz="0" w:space="0" w:color="auto"/>
        <w:left w:val="none" w:sz="0" w:space="0" w:color="auto"/>
        <w:bottom w:val="none" w:sz="0" w:space="0" w:color="auto"/>
        <w:right w:val="none" w:sz="0" w:space="0" w:color="auto"/>
      </w:divBdr>
    </w:div>
    <w:div w:id="745496396">
      <w:bodyDiv w:val="1"/>
      <w:marLeft w:val="0"/>
      <w:marRight w:val="0"/>
      <w:marTop w:val="0"/>
      <w:marBottom w:val="0"/>
      <w:divBdr>
        <w:top w:val="none" w:sz="0" w:space="0" w:color="auto"/>
        <w:left w:val="none" w:sz="0" w:space="0" w:color="auto"/>
        <w:bottom w:val="none" w:sz="0" w:space="0" w:color="auto"/>
        <w:right w:val="none" w:sz="0" w:space="0" w:color="auto"/>
      </w:divBdr>
    </w:div>
    <w:div w:id="746195815">
      <w:bodyDiv w:val="1"/>
      <w:marLeft w:val="0"/>
      <w:marRight w:val="0"/>
      <w:marTop w:val="0"/>
      <w:marBottom w:val="0"/>
      <w:divBdr>
        <w:top w:val="none" w:sz="0" w:space="0" w:color="auto"/>
        <w:left w:val="none" w:sz="0" w:space="0" w:color="auto"/>
        <w:bottom w:val="none" w:sz="0" w:space="0" w:color="auto"/>
        <w:right w:val="none" w:sz="0" w:space="0" w:color="auto"/>
      </w:divBdr>
    </w:div>
    <w:div w:id="749229693">
      <w:bodyDiv w:val="1"/>
      <w:marLeft w:val="0"/>
      <w:marRight w:val="0"/>
      <w:marTop w:val="0"/>
      <w:marBottom w:val="0"/>
      <w:divBdr>
        <w:top w:val="none" w:sz="0" w:space="0" w:color="auto"/>
        <w:left w:val="none" w:sz="0" w:space="0" w:color="auto"/>
        <w:bottom w:val="none" w:sz="0" w:space="0" w:color="auto"/>
        <w:right w:val="none" w:sz="0" w:space="0" w:color="auto"/>
      </w:divBdr>
    </w:div>
    <w:div w:id="751047118">
      <w:bodyDiv w:val="1"/>
      <w:marLeft w:val="0"/>
      <w:marRight w:val="0"/>
      <w:marTop w:val="0"/>
      <w:marBottom w:val="0"/>
      <w:divBdr>
        <w:top w:val="none" w:sz="0" w:space="0" w:color="auto"/>
        <w:left w:val="none" w:sz="0" w:space="0" w:color="auto"/>
        <w:bottom w:val="none" w:sz="0" w:space="0" w:color="auto"/>
        <w:right w:val="none" w:sz="0" w:space="0" w:color="auto"/>
      </w:divBdr>
    </w:div>
    <w:div w:id="758718953">
      <w:bodyDiv w:val="1"/>
      <w:marLeft w:val="0"/>
      <w:marRight w:val="0"/>
      <w:marTop w:val="0"/>
      <w:marBottom w:val="0"/>
      <w:divBdr>
        <w:top w:val="none" w:sz="0" w:space="0" w:color="auto"/>
        <w:left w:val="none" w:sz="0" w:space="0" w:color="auto"/>
        <w:bottom w:val="none" w:sz="0" w:space="0" w:color="auto"/>
        <w:right w:val="none" w:sz="0" w:space="0" w:color="auto"/>
      </w:divBdr>
    </w:div>
    <w:div w:id="760955328">
      <w:bodyDiv w:val="1"/>
      <w:marLeft w:val="0"/>
      <w:marRight w:val="0"/>
      <w:marTop w:val="0"/>
      <w:marBottom w:val="0"/>
      <w:divBdr>
        <w:top w:val="none" w:sz="0" w:space="0" w:color="auto"/>
        <w:left w:val="none" w:sz="0" w:space="0" w:color="auto"/>
        <w:bottom w:val="none" w:sz="0" w:space="0" w:color="auto"/>
        <w:right w:val="none" w:sz="0" w:space="0" w:color="auto"/>
      </w:divBdr>
    </w:div>
    <w:div w:id="773982670">
      <w:bodyDiv w:val="1"/>
      <w:marLeft w:val="0"/>
      <w:marRight w:val="0"/>
      <w:marTop w:val="0"/>
      <w:marBottom w:val="0"/>
      <w:divBdr>
        <w:top w:val="none" w:sz="0" w:space="0" w:color="auto"/>
        <w:left w:val="none" w:sz="0" w:space="0" w:color="auto"/>
        <w:bottom w:val="none" w:sz="0" w:space="0" w:color="auto"/>
        <w:right w:val="none" w:sz="0" w:space="0" w:color="auto"/>
      </w:divBdr>
    </w:div>
    <w:div w:id="774177295">
      <w:bodyDiv w:val="1"/>
      <w:marLeft w:val="0"/>
      <w:marRight w:val="0"/>
      <w:marTop w:val="0"/>
      <w:marBottom w:val="0"/>
      <w:divBdr>
        <w:top w:val="none" w:sz="0" w:space="0" w:color="auto"/>
        <w:left w:val="none" w:sz="0" w:space="0" w:color="auto"/>
        <w:bottom w:val="none" w:sz="0" w:space="0" w:color="auto"/>
        <w:right w:val="none" w:sz="0" w:space="0" w:color="auto"/>
      </w:divBdr>
    </w:div>
    <w:div w:id="774600253">
      <w:bodyDiv w:val="1"/>
      <w:marLeft w:val="0"/>
      <w:marRight w:val="0"/>
      <w:marTop w:val="0"/>
      <w:marBottom w:val="0"/>
      <w:divBdr>
        <w:top w:val="none" w:sz="0" w:space="0" w:color="auto"/>
        <w:left w:val="none" w:sz="0" w:space="0" w:color="auto"/>
        <w:bottom w:val="none" w:sz="0" w:space="0" w:color="auto"/>
        <w:right w:val="none" w:sz="0" w:space="0" w:color="auto"/>
      </w:divBdr>
    </w:div>
    <w:div w:id="778791164">
      <w:bodyDiv w:val="1"/>
      <w:marLeft w:val="0"/>
      <w:marRight w:val="0"/>
      <w:marTop w:val="0"/>
      <w:marBottom w:val="0"/>
      <w:divBdr>
        <w:top w:val="none" w:sz="0" w:space="0" w:color="auto"/>
        <w:left w:val="none" w:sz="0" w:space="0" w:color="auto"/>
        <w:bottom w:val="none" w:sz="0" w:space="0" w:color="auto"/>
        <w:right w:val="none" w:sz="0" w:space="0" w:color="auto"/>
      </w:divBdr>
    </w:div>
    <w:div w:id="779955983">
      <w:bodyDiv w:val="1"/>
      <w:marLeft w:val="0"/>
      <w:marRight w:val="0"/>
      <w:marTop w:val="0"/>
      <w:marBottom w:val="0"/>
      <w:divBdr>
        <w:top w:val="none" w:sz="0" w:space="0" w:color="auto"/>
        <w:left w:val="none" w:sz="0" w:space="0" w:color="auto"/>
        <w:bottom w:val="none" w:sz="0" w:space="0" w:color="auto"/>
        <w:right w:val="none" w:sz="0" w:space="0" w:color="auto"/>
      </w:divBdr>
    </w:div>
    <w:div w:id="783815281">
      <w:bodyDiv w:val="1"/>
      <w:marLeft w:val="0"/>
      <w:marRight w:val="0"/>
      <w:marTop w:val="0"/>
      <w:marBottom w:val="0"/>
      <w:divBdr>
        <w:top w:val="none" w:sz="0" w:space="0" w:color="auto"/>
        <w:left w:val="none" w:sz="0" w:space="0" w:color="auto"/>
        <w:bottom w:val="none" w:sz="0" w:space="0" w:color="auto"/>
        <w:right w:val="none" w:sz="0" w:space="0" w:color="auto"/>
      </w:divBdr>
    </w:div>
    <w:div w:id="783841247">
      <w:bodyDiv w:val="1"/>
      <w:marLeft w:val="0"/>
      <w:marRight w:val="0"/>
      <w:marTop w:val="0"/>
      <w:marBottom w:val="0"/>
      <w:divBdr>
        <w:top w:val="none" w:sz="0" w:space="0" w:color="auto"/>
        <w:left w:val="none" w:sz="0" w:space="0" w:color="auto"/>
        <w:bottom w:val="none" w:sz="0" w:space="0" w:color="auto"/>
        <w:right w:val="none" w:sz="0" w:space="0" w:color="auto"/>
      </w:divBdr>
    </w:div>
    <w:div w:id="784037906">
      <w:bodyDiv w:val="1"/>
      <w:marLeft w:val="0"/>
      <w:marRight w:val="0"/>
      <w:marTop w:val="0"/>
      <w:marBottom w:val="0"/>
      <w:divBdr>
        <w:top w:val="none" w:sz="0" w:space="0" w:color="auto"/>
        <w:left w:val="none" w:sz="0" w:space="0" w:color="auto"/>
        <w:bottom w:val="none" w:sz="0" w:space="0" w:color="auto"/>
        <w:right w:val="none" w:sz="0" w:space="0" w:color="auto"/>
      </w:divBdr>
    </w:div>
    <w:div w:id="785270478">
      <w:bodyDiv w:val="1"/>
      <w:marLeft w:val="0"/>
      <w:marRight w:val="0"/>
      <w:marTop w:val="0"/>
      <w:marBottom w:val="0"/>
      <w:divBdr>
        <w:top w:val="none" w:sz="0" w:space="0" w:color="auto"/>
        <w:left w:val="none" w:sz="0" w:space="0" w:color="auto"/>
        <w:bottom w:val="none" w:sz="0" w:space="0" w:color="auto"/>
        <w:right w:val="none" w:sz="0" w:space="0" w:color="auto"/>
      </w:divBdr>
    </w:div>
    <w:div w:id="788934150">
      <w:bodyDiv w:val="1"/>
      <w:marLeft w:val="0"/>
      <w:marRight w:val="0"/>
      <w:marTop w:val="0"/>
      <w:marBottom w:val="0"/>
      <w:divBdr>
        <w:top w:val="none" w:sz="0" w:space="0" w:color="auto"/>
        <w:left w:val="none" w:sz="0" w:space="0" w:color="auto"/>
        <w:bottom w:val="none" w:sz="0" w:space="0" w:color="auto"/>
        <w:right w:val="none" w:sz="0" w:space="0" w:color="auto"/>
      </w:divBdr>
    </w:div>
    <w:div w:id="800347260">
      <w:bodyDiv w:val="1"/>
      <w:marLeft w:val="0"/>
      <w:marRight w:val="0"/>
      <w:marTop w:val="0"/>
      <w:marBottom w:val="0"/>
      <w:divBdr>
        <w:top w:val="none" w:sz="0" w:space="0" w:color="auto"/>
        <w:left w:val="none" w:sz="0" w:space="0" w:color="auto"/>
        <w:bottom w:val="none" w:sz="0" w:space="0" w:color="auto"/>
        <w:right w:val="none" w:sz="0" w:space="0" w:color="auto"/>
      </w:divBdr>
    </w:div>
    <w:div w:id="802619500">
      <w:bodyDiv w:val="1"/>
      <w:marLeft w:val="0"/>
      <w:marRight w:val="0"/>
      <w:marTop w:val="0"/>
      <w:marBottom w:val="0"/>
      <w:divBdr>
        <w:top w:val="none" w:sz="0" w:space="0" w:color="auto"/>
        <w:left w:val="none" w:sz="0" w:space="0" w:color="auto"/>
        <w:bottom w:val="none" w:sz="0" w:space="0" w:color="auto"/>
        <w:right w:val="none" w:sz="0" w:space="0" w:color="auto"/>
      </w:divBdr>
    </w:div>
    <w:div w:id="802969517">
      <w:bodyDiv w:val="1"/>
      <w:marLeft w:val="0"/>
      <w:marRight w:val="0"/>
      <w:marTop w:val="0"/>
      <w:marBottom w:val="0"/>
      <w:divBdr>
        <w:top w:val="none" w:sz="0" w:space="0" w:color="auto"/>
        <w:left w:val="none" w:sz="0" w:space="0" w:color="auto"/>
        <w:bottom w:val="none" w:sz="0" w:space="0" w:color="auto"/>
        <w:right w:val="none" w:sz="0" w:space="0" w:color="auto"/>
      </w:divBdr>
    </w:div>
    <w:div w:id="804129405">
      <w:bodyDiv w:val="1"/>
      <w:marLeft w:val="0"/>
      <w:marRight w:val="0"/>
      <w:marTop w:val="0"/>
      <w:marBottom w:val="0"/>
      <w:divBdr>
        <w:top w:val="none" w:sz="0" w:space="0" w:color="auto"/>
        <w:left w:val="none" w:sz="0" w:space="0" w:color="auto"/>
        <w:bottom w:val="none" w:sz="0" w:space="0" w:color="auto"/>
        <w:right w:val="none" w:sz="0" w:space="0" w:color="auto"/>
      </w:divBdr>
    </w:div>
    <w:div w:id="804470647">
      <w:bodyDiv w:val="1"/>
      <w:marLeft w:val="0"/>
      <w:marRight w:val="0"/>
      <w:marTop w:val="0"/>
      <w:marBottom w:val="0"/>
      <w:divBdr>
        <w:top w:val="none" w:sz="0" w:space="0" w:color="auto"/>
        <w:left w:val="none" w:sz="0" w:space="0" w:color="auto"/>
        <w:bottom w:val="none" w:sz="0" w:space="0" w:color="auto"/>
        <w:right w:val="none" w:sz="0" w:space="0" w:color="auto"/>
      </w:divBdr>
    </w:div>
    <w:div w:id="806239736">
      <w:bodyDiv w:val="1"/>
      <w:marLeft w:val="0"/>
      <w:marRight w:val="0"/>
      <w:marTop w:val="0"/>
      <w:marBottom w:val="0"/>
      <w:divBdr>
        <w:top w:val="none" w:sz="0" w:space="0" w:color="auto"/>
        <w:left w:val="none" w:sz="0" w:space="0" w:color="auto"/>
        <w:bottom w:val="none" w:sz="0" w:space="0" w:color="auto"/>
        <w:right w:val="none" w:sz="0" w:space="0" w:color="auto"/>
      </w:divBdr>
    </w:div>
    <w:div w:id="809789594">
      <w:bodyDiv w:val="1"/>
      <w:marLeft w:val="0"/>
      <w:marRight w:val="0"/>
      <w:marTop w:val="0"/>
      <w:marBottom w:val="0"/>
      <w:divBdr>
        <w:top w:val="none" w:sz="0" w:space="0" w:color="auto"/>
        <w:left w:val="none" w:sz="0" w:space="0" w:color="auto"/>
        <w:bottom w:val="none" w:sz="0" w:space="0" w:color="auto"/>
        <w:right w:val="none" w:sz="0" w:space="0" w:color="auto"/>
      </w:divBdr>
    </w:div>
    <w:div w:id="818033168">
      <w:bodyDiv w:val="1"/>
      <w:marLeft w:val="0"/>
      <w:marRight w:val="0"/>
      <w:marTop w:val="0"/>
      <w:marBottom w:val="0"/>
      <w:divBdr>
        <w:top w:val="none" w:sz="0" w:space="0" w:color="auto"/>
        <w:left w:val="none" w:sz="0" w:space="0" w:color="auto"/>
        <w:bottom w:val="none" w:sz="0" w:space="0" w:color="auto"/>
        <w:right w:val="none" w:sz="0" w:space="0" w:color="auto"/>
      </w:divBdr>
    </w:div>
    <w:div w:id="820467248">
      <w:bodyDiv w:val="1"/>
      <w:marLeft w:val="0"/>
      <w:marRight w:val="0"/>
      <w:marTop w:val="0"/>
      <w:marBottom w:val="0"/>
      <w:divBdr>
        <w:top w:val="none" w:sz="0" w:space="0" w:color="auto"/>
        <w:left w:val="none" w:sz="0" w:space="0" w:color="auto"/>
        <w:bottom w:val="none" w:sz="0" w:space="0" w:color="auto"/>
        <w:right w:val="none" w:sz="0" w:space="0" w:color="auto"/>
      </w:divBdr>
    </w:div>
    <w:div w:id="824784137">
      <w:bodyDiv w:val="1"/>
      <w:marLeft w:val="0"/>
      <w:marRight w:val="0"/>
      <w:marTop w:val="0"/>
      <w:marBottom w:val="0"/>
      <w:divBdr>
        <w:top w:val="none" w:sz="0" w:space="0" w:color="auto"/>
        <w:left w:val="none" w:sz="0" w:space="0" w:color="auto"/>
        <w:bottom w:val="none" w:sz="0" w:space="0" w:color="auto"/>
        <w:right w:val="none" w:sz="0" w:space="0" w:color="auto"/>
      </w:divBdr>
    </w:div>
    <w:div w:id="828323416">
      <w:bodyDiv w:val="1"/>
      <w:marLeft w:val="0"/>
      <w:marRight w:val="0"/>
      <w:marTop w:val="0"/>
      <w:marBottom w:val="0"/>
      <w:divBdr>
        <w:top w:val="none" w:sz="0" w:space="0" w:color="auto"/>
        <w:left w:val="none" w:sz="0" w:space="0" w:color="auto"/>
        <w:bottom w:val="none" w:sz="0" w:space="0" w:color="auto"/>
        <w:right w:val="none" w:sz="0" w:space="0" w:color="auto"/>
      </w:divBdr>
    </w:div>
    <w:div w:id="837430492">
      <w:bodyDiv w:val="1"/>
      <w:marLeft w:val="0"/>
      <w:marRight w:val="0"/>
      <w:marTop w:val="0"/>
      <w:marBottom w:val="0"/>
      <w:divBdr>
        <w:top w:val="none" w:sz="0" w:space="0" w:color="auto"/>
        <w:left w:val="none" w:sz="0" w:space="0" w:color="auto"/>
        <w:bottom w:val="none" w:sz="0" w:space="0" w:color="auto"/>
        <w:right w:val="none" w:sz="0" w:space="0" w:color="auto"/>
      </w:divBdr>
    </w:div>
    <w:div w:id="842015149">
      <w:bodyDiv w:val="1"/>
      <w:marLeft w:val="0"/>
      <w:marRight w:val="0"/>
      <w:marTop w:val="0"/>
      <w:marBottom w:val="0"/>
      <w:divBdr>
        <w:top w:val="none" w:sz="0" w:space="0" w:color="auto"/>
        <w:left w:val="none" w:sz="0" w:space="0" w:color="auto"/>
        <w:bottom w:val="none" w:sz="0" w:space="0" w:color="auto"/>
        <w:right w:val="none" w:sz="0" w:space="0" w:color="auto"/>
      </w:divBdr>
    </w:div>
    <w:div w:id="849686170">
      <w:bodyDiv w:val="1"/>
      <w:marLeft w:val="0"/>
      <w:marRight w:val="0"/>
      <w:marTop w:val="0"/>
      <w:marBottom w:val="0"/>
      <w:divBdr>
        <w:top w:val="none" w:sz="0" w:space="0" w:color="auto"/>
        <w:left w:val="none" w:sz="0" w:space="0" w:color="auto"/>
        <w:bottom w:val="none" w:sz="0" w:space="0" w:color="auto"/>
        <w:right w:val="none" w:sz="0" w:space="0" w:color="auto"/>
      </w:divBdr>
    </w:div>
    <w:div w:id="864097067">
      <w:bodyDiv w:val="1"/>
      <w:marLeft w:val="0"/>
      <w:marRight w:val="0"/>
      <w:marTop w:val="0"/>
      <w:marBottom w:val="0"/>
      <w:divBdr>
        <w:top w:val="none" w:sz="0" w:space="0" w:color="auto"/>
        <w:left w:val="none" w:sz="0" w:space="0" w:color="auto"/>
        <w:bottom w:val="none" w:sz="0" w:space="0" w:color="auto"/>
        <w:right w:val="none" w:sz="0" w:space="0" w:color="auto"/>
      </w:divBdr>
    </w:div>
    <w:div w:id="867834229">
      <w:bodyDiv w:val="1"/>
      <w:marLeft w:val="0"/>
      <w:marRight w:val="0"/>
      <w:marTop w:val="0"/>
      <w:marBottom w:val="0"/>
      <w:divBdr>
        <w:top w:val="none" w:sz="0" w:space="0" w:color="auto"/>
        <w:left w:val="none" w:sz="0" w:space="0" w:color="auto"/>
        <w:bottom w:val="none" w:sz="0" w:space="0" w:color="auto"/>
        <w:right w:val="none" w:sz="0" w:space="0" w:color="auto"/>
      </w:divBdr>
    </w:div>
    <w:div w:id="869294466">
      <w:bodyDiv w:val="1"/>
      <w:marLeft w:val="0"/>
      <w:marRight w:val="0"/>
      <w:marTop w:val="0"/>
      <w:marBottom w:val="0"/>
      <w:divBdr>
        <w:top w:val="none" w:sz="0" w:space="0" w:color="auto"/>
        <w:left w:val="none" w:sz="0" w:space="0" w:color="auto"/>
        <w:bottom w:val="none" w:sz="0" w:space="0" w:color="auto"/>
        <w:right w:val="none" w:sz="0" w:space="0" w:color="auto"/>
      </w:divBdr>
    </w:div>
    <w:div w:id="870729765">
      <w:bodyDiv w:val="1"/>
      <w:marLeft w:val="0"/>
      <w:marRight w:val="0"/>
      <w:marTop w:val="0"/>
      <w:marBottom w:val="0"/>
      <w:divBdr>
        <w:top w:val="none" w:sz="0" w:space="0" w:color="auto"/>
        <w:left w:val="none" w:sz="0" w:space="0" w:color="auto"/>
        <w:bottom w:val="none" w:sz="0" w:space="0" w:color="auto"/>
        <w:right w:val="none" w:sz="0" w:space="0" w:color="auto"/>
      </w:divBdr>
    </w:div>
    <w:div w:id="876821865">
      <w:bodyDiv w:val="1"/>
      <w:marLeft w:val="0"/>
      <w:marRight w:val="0"/>
      <w:marTop w:val="0"/>
      <w:marBottom w:val="0"/>
      <w:divBdr>
        <w:top w:val="none" w:sz="0" w:space="0" w:color="auto"/>
        <w:left w:val="none" w:sz="0" w:space="0" w:color="auto"/>
        <w:bottom w:val="none" w:sz="0" w:space="0" w:color="auto"/>
        <w:right w:val="none" w:sz="0" w:space="0" w:color="auto"/>
      </w:divBdr>
    </w:div>
    <w:div w:id="876967594">
      <w:bodyDiv w:val="1"/>
      <w:marLeft w:val="0"/>
      <w:marRight w:val="0"/>
      <w:marTop w:val="0"/>
      <w:marBottom w:val="0"/>
      <w:divBdr>
        <w:top w:val="none" w:sz="0" w:space="0" w:color="auto"/>
        <w:left w:val="none" w:sz="0" w:space="0" w:color="auto"/>
        <w:bottom w:val="none" w:sz="0" w:space="0" w:color="auto"/>
        <w:right w:val="none" w:sz="0" w:space="0" w:color="auto"/>
      </w:divBdr>
    </w:div>
    <w:div w:id="884215294">
      <w:bodyDiv w:val="1"/>
      <w:marLeft w:val="0"/>
      <w:marRight w:val="0"/>
      <w:marTop w:val="0"/>
      <w:marBottom w:val="0"/>
      <w:divBdr>
        <w:top w:val="none" w:sz="0" w:space="0" w:color="auto"/>
        <w:left w:val="none" w:sz="0" w:space="0" w:color="auto"/>
        <w:bottom w:val="none" w:sz="0" w:space="0" w:color="auto"/>
        <w:right w:val="none" w:sz="0" w:space="0" w:color="auto"/>
      </w:divBdr>
    </w:div>
    <w:div w:id="886990385">
      <w:bodyDiv w:val="1"/>
      <w:marLeft w:val="0"/>
      <w:marRight w:val="0"/>
      <w:marTop w:val="0"/>
      <w:marBottom w:val="0"/>
      <w:divBdr>
        <w:top w:val="none" w:sz="0" w:space="0" w:color="auto"/>
        <w:left w:val="none" w:sz="0" w:space="0" w:color="auto"/>
        <w:bottom w:val="none" w:sz="0" w:space="0" w:color="auto"/>
        <w:right w:val="none" w:sz="0" w:space="0" w:color="auto"/>
      </w:divBdr>
    </w:div>
    <w:div w:id="887299471">
      <w:bodyDiv w:val="1"/>
      <w:marLeft w:val="0"/>
      <w:marRight w:val="0"/>
      <w:marTop w:val="0"/>
      <w:marBottom w:val="0"/>
      <w:divBdr>
        <w:top w:val="none" w:sz="0" w:space="0" w:color="auto"/>
        <w:left w:val="none" w:sz="0" w:space="0" w:color="auto"/>
        <w:bottom w:val="none" w:sz="0" w:space="0" w:color="auto"/>
        <w:right w:val="none" w:sz="0" w:space="0" w:color="auto"/>
      </w:divBdr>
    </w:div>
    <w:div w:id="888876511">
      <w:bodyDiv w:val="1"/>
      <w:marLeft w:val="0"/>
      <w:marRight w:val="0"/>
      <w:marTop w:val="0"/>
      <w:marBottom w:val="0"/>
      <w:divBdr>
        <w:top w:val="none" w:sz="0" w:space="0" w:color="auto"/>
        <w:left w:val="none" w:sz="0" w:space="0" w:color="auto"/>
        <w:bottom w:val="none" w:sz="0" w:space="0" w:color="auto"/>
        <w:right w:val="none" w:sz="0" w:space="0" w:color="auto"/>
      </w:divBdr>
    </w:div>
    <w:div w:id="895243686">
      <w:bodyDiv w:val="1"/>
      <w:marLeft w:val="0"/>
      <w:marRight w:val="0"/>
      <w:marTop w:val="0"/>
      <w:marBottom w:val="0"/>
      <w:divBdr>
        <w:top w:val="none" w:sz="0" w:space="0" w:color="auto"/>
        <w:left w:val="none" w:sz="0" w:space="0" w:color="auto"/>
        <w:bottom w:val="none" w:sz="0" w:space="0" w:color="auto"/>
        <w:right w:val="none" w:sz="0" w:space="0" w:color="auto"/>
      </w:divBdr>
    </w:div>
    <w:div w:id="898053229">
      <w:bodyDiv w:val="1"/>
      <w:marLeft w:val="0"/>
      <w:marRight w:val="0"/>
      <w:marTop w:val="0"/>
      <w:marBottom w:val="0"/>
      <w:divBdr>
        <w:top w:val="none" w:sz="0" w:space="0" w:color="auto"/>
        <w:left w:val="none" w:sz="0" w:space="0" w:color="auto"/>
        <w:bottom w:val="none" w:sz="0" w:space="0" w:color="auto"/>
        <w:right w:val="none" w:sz="0" w:space="0" w:color="auto"/>
      </w:divBdr>
    </w:div>
    <w:div w:id="899678567">
      <w:bodyDiv w:val="1"/>
      <w:marLeft w:val="0"/>
      <w:marRight w:val="0"/>
      <w:marTop w:val="0"/>
      <w:marBottom w:val="0"/>
      <w:divBdr>
        <w:top w:val="none" w:sz="0" w:space="0" w:color="auto"/>
        <w:left w:val="none" w:sz="0" w:space="0" w:color="auto"/>
        <w:bottom w:val="none" w:sz="0" w:space="0" w:color="auto"/>
        <w:right w:val="none" w:sz="0" w:space="0" w:color="auto"/>
      </w:divBdr>
    </w:div>
    <w:div w:id="901141394">
      <w:bodyDiv w:val="1"/>
      <w:marLeft w:val="0"/>
      <w:marRight w:val="0"/>
      <w:marTop w:val="0"/>
      <w:marBottom w:val="0"/>
      <w:divBdr>
        <w:top w:val="none" w:sz="0" w:space="0" w:color="auto"/>
        <w:left w:val="none" w:sz="0" w:space="0" w:color="auto"/>
        <w:bottom w:val="none" w:sz="0" w:space="0" w:color="auto"/>
        <w:right w:val="none" w:sz="0" w:space="0" w:color="auto"/>
      </w:divBdr>
    </w:div>
    <w:div w:id="902790854">
      <w:bodyDiv w:val="1"/>
      <w:marLeft w:val="0"/>
      <w:marRight w:val="0"/>
      <w:marTop w:val="0"/>
      <w:marBottom w:val="0"/>
      <w:divBdr>
        <w:top w:val="none" w:sz="0" w:space="0" w:color="auto"/>
        <w:left w:val="none" w:sz="0" w:space="0" w:color="auto"/>
        <w:bottom w:val="none" w:sz="0" w:space="0" w:color="auto"/>
        <w:right w:val="none" w:sz="0" w:space="0" w:color="auto"/>
      </w:divBdr>
    </w:div>
    <w:div w:id="904223740">
      <w:bodyDiv w:val="1"/>
      <w:marLeft w:val="0"/>
      <w:marRight w:val="0"/>
      <w:marTop w:val="0"/>
      <w:marBottom w:val="0"/>
      <w:divBdr>
        <w:top w:val="none" w:sz="0" w:space="0" w:color="auto"/>
        <w:left w:val="none" w:sz="0" w:space="0" w:color="auto"/>
        <w:bottom w:val="none" w:sz="0" w:space="0" w:color="auto"/>
        <w:right w:val="none" w:sz="0" w:space="0" w:color="auto"/>
      </w:divBdr>
    </w:div>
    <w:div w:id="911162127">
      <w:bodyDiv w:val="1"/>
      <w:marLeft w:val="0"/>
      <w:marRight w:val="0"/>
      <w:marTop w:val="0"/>
      <w:marBottom w:val="0"/>
      <w:divBdr>
        <w:top w:val="none" w:sz="0" w:space="0" w:color="auto"/>
        <w:left w:val="none" w:sz="0" w:space="0" w:color="auto"/>
        <w:bottom w:val="none" w:sz="0" w:space="0" w:color="auto"/>
        <w:right w:val="none" w:sz="0" w:space="0" w:color="auto"/>
      </w:divBdr>
    </w:div>
    <w:div w:id="915819380">
      <w:bodyDiv w:val="1"/>
      <w:marLeft w:val="0"/>
      <w:marRight w:val="0"/>
      <w:marTop w:val="0"/>
      <w:marBottom w:val="0"/>
      <w:divBdr>
        <w:top w:val="none" w:sz="0" w:space="0" w:color="auto"/>
        <w:left w:val="none" w:sz="0" w:space="0" w:color="auto"/>
        <w:bottom w:val="none" w:sz="0" w:space="0" w:color="auto"/>
        <w:right w:val="none" w:sz="0" w:space="0" w:color="auto"/>
      </w:divBdr>
    </w:div>
    <w:div w:id="919290796">
      <w:bodyDiv w:val="1"/>
      <w:marLeft w:val="0"/>
      <w:marRight w:val="0"/>
      <w:marTop w:val="0"/>
      <w:marBottom w:val="0"/>
      <w:divBdr>
        <w:top w:val="none" w:sz="0" w:space="0" w:color="auto"/>
        <w:left w:val="none" w:sz="0" w:space="0" w:color="auto"/>
        <w:bottom w:val="none" w:sz="0" w:space="0" w:color="auto"/>
        <w:right w:val="none" w:sz="0" w:space="0" w:color="auto"/>
      </w:divBdr>
    </w:div>
    <w:div w:id="925116259">
      <w:bodyDiv w:val="1"/>
      <w:marLeft w:val="0"/>
      <w:marRight w:val="0"/>
      <w:marTop w:val="0"/>
      <w:marBottom w:val="0"/>
      <w:divBdr>
        <w:top w:val="none" w:sz="0" w:space="0" w:color="auto"/>
        <w:left w:val="none" w:sz="0" w:space="0" w:color="auto"/>
        <w:bottom w:val="none" w:sz="0" w:space="0" w:color="auto"/>
        <w:right w:val="none" w:sz="0" w:space="0" w:color="auto"/>
      </w:divBdr>
    </w:div>
    <w:div w:id="929586692">
      <w:bodyDiv w:val="1"/>
      <w:marLeft w:val="0"/>
      <w:marRight w:val="0"/>
      <w:marTop w:val="0"/>
      <w:marBottom w:val="0"/>
      <w:divBdr>
        <w:top w:val="none" w:sz="0" w:space="0" w:color="auto"/>
        <w:left w:val="none" w:sz="0" w:space="0" w:color="auto"/>
        <w:bottom w:val="none" w:sz="0" w:space="0" w:color="auto"/>
        <w:right w:val="none" w:sz="0" w:space="0" w:color="auto"/>
      </w:divBdr>
    </w:div>
    <w:div w:id="932082645">
      <w:bodyDiv w:val="1"/>
      <w:marLeft w:val="0"/>
      <w:marRight w:val="0"/>
      <w:marTop w:val="0"/>
      <w:marBottom w:val="0"/>
      <w:divBdr>
        <w:top w:val="none" w:sz="0" w:space="0" w:color="auto"/>
        <w:left w:val="none" w:sz="0" w:space="0" w:color="auto"/>
        <w:bottom w:val="none" w:sz="0" w:space="0" w:color="auto"/>
        <w:right w:val="none" w:sz="0" w:space="0" w:color="auto"/>
      </w:divBdr>
    </w:div>
    <w:div w:id="933635883">
      <w:bodyDiv w:val="1"/>
      <w:marLeft w:val="0"/>
      <w:marRight w:val="0"/>
      <w:marTop w:val="0"/>
      <w:marBottom w:val="0"/>
      <w:divBdr>
        <w:top w:val="none" w:sz="0" w:space="0" w:color="auto"/>
        <w:left w:val="none" w:sz="0" w:space="0" w:color="auto"/>
        <w:bottom w:val="none" w:sz="0" w:space="0" w:color="auto"/>
        <w:right w:val="none" w:sz="0" w:space="0" w:color="auto"/>
      </w:divBdr>
    </w:div>
    <w:div w:id="934826673">
      <w:bodyDiv w:val="1"/>
      <w:marLeft w:val="0"/>
      <w:marRight w:val="0"/>
      <w:marTop w:val="0"/>
      <w:marBottom w:val="0"/>
      <w:divBdr>
        <w:top w:val="none" w:sz="0" w:space="0" w:color="auto"/>
        <w:left w:val="none" w:sz="0" w:space="0" w:color="auto"/>
        <w:bottom w:val="none" w:sz="0" w:space="0" w:color="auto"/>
        <w:right w:val="none" w:sz="0" w:space="0" w:color="auto"/>
      </w:divBdr>
    </w:div>
    <w:div w:id="934947573">
      <w:bodyDiv w:val="1"/>
      <w:marLeft w:val="0"/>
      <w:marRight w:val="0"/>
      <w:marTop w:val="0"/>
      <w:marBottom w:val="0"/>
      <w:divBdr>
        <w:top w:val="none" w:sz="0" w:space="0" w:color="auto"/>
        <w:left w:val="none" w:sz="0" w:space="0" w:color="auto"/>
        <w:bottom w:val="none" w:sz="0" w:space="0" w:color="auto"/>
        <w:right w:val="none" w:sz="0" w:space="0" w:color="auto"/>
      </w:divBdr>
    </w:div>
    <w:div w:id="940143284">
      <w:bodyDiv w:val="1"/>
      <w:marLeft w:val="0"/>
      <w:marRight w:val="0"/>
      <w:marTop w:val="0"/>
      <w:marBottom w:val="0"/>
      <w:divBdr>
        <w:top w:val="none" w:sz="0" w:space="0" w:color="auto"/>
        <w:left w:val="none" w:sz="0" w:space="0" w:color="auto"/>
        <w:bottom w:val="none" w:sz="0" w:space="0" w:color="auto"/>
        <w:right w:val="none" w:sz="0" w:space="0" w:color="auto"/>
      </w:divBdr>
    </w:div>
    <w:div w:id="944771924">
      <w:bodyDiv w:val="1"/>
      <w:marLeft w:val="0"/>
      <w:marRight w:val="0"/>
      <w:marTop w:val="0"/>
      <w:marBottom w:val="0"/>
      <w:divBdr>
        <w:top w:val="none" w:sz="0" w:space="0" w:color="auto"/>
        <w:left w:val="none" w:sz="0" w:space="0" w:color="auto"/>
        <w:bottom w:val="none" w:sz="0" w:space="0" w:color="auto"/>
        <w:right w:val="none" w:sz="0" w:space="0" w:color="auto"/>
      </w:divBdr>
    </w:div>
    <w:div w:id="948126119">
      <w:bodyDiv w:val="1"/>
      <w:marLeft w:val="0"/>
      <w:marRight w:val="0"/>
      <w:marTop w:val="0"/>
      <w:marBottom w:val="0"/>
      <w:divBdr>
        <w:top w:val="none" w:sz="0" w:space="0" w:color="auto"/>
        <w:left w:val="none" w:sz="0" w:space="0" w:color="auto"/>
        <w:bottom w:val="none" w:sz="0" w:space="0" w:color="auto"/>
        <w:right w:val="none" w:sz="0" w:space="0" w:color="auto"/>
      </w:divBdr>
    </w:div>
    <w:div w:id="948467312">
      <w:bodyDiv w:val="1"/>
      <w:marLeft w:val="0"/>
      <w:marRight w:val="0"/>
      <w:marTop w:val="0"/>
      <w:marBottom w:val="0"/>
      <w:divBdr>
        <w:top w:val="none" w:sz="0" w:space="0" w:color="auto"/>
        <w:left w:val="none" w:sz="0" w:space="0" w:color="auto"/>
        <w:bottom w:val="none" w:sz="0" w:space="0" w:color="auto"/>
        <w:right w:val="none" w:sz="0" w:space="0" w:color="auto"/>
      </w:divBdr>
    </w:div>
    <w:div w:id="950891734">
      <w:bodyDiv w:val="1"/>
      <w:marLeft w:val="0"/>
      <w:marRight w:val="0"/>
      <w:marTop w:val="0"/>
      <w:marBottom w:val="0"/>
      <w:divBdr>
        <w:top w:val="none" w:sz="0" w:space="0" w:color="auto"/>
        <w:left w:val="none" w:sz="0" w:space="0" w:color="auto"/>
        <w:bottom w:val="none" w:sz="0" w:space="0" w:color="auto"/>
        <w:right w:val="none" w:sz="0" w:space="0" w:color="auto"/>
      </w:divBdr>
    </w:div>
    <w:div w:id="951715302">
      <w:bodyDiv w:val="1"/>
      <w:marLeft w:val="0"/>
      <w:marRight w:val="0"/>
      <w:marTop w:val="0"/>
      <w:marBottom w:val="0"/>
      <w:divBdr>
        <w:top w:val="none" w:sz="0" w:space="0" w:color="auto"/>
        <w:left w:val="none" w:sz="0" w:space="0" w:color="auto"/>
        <w:bottom w:val="none" w:sz="0" w:space="0" w:color="auto"/>
        <w:right w:val="none" w:sz="0" w:space="0" w:color="auto"/>
      </w:divBdr>
    </w:div>
    <w:div w:id="956133494">
      <w:bodyDiv w:val="1"/>
      <w:marLeft w:val="0"/>
      <w:marRight w:val="0"/>
      <w:marTop w:val="0"/>
      <w:marBottom w:val="0"/>
      <w:divBdr>
        <w:top w:val="none" w:sz="0" w:space="0" w:color="auto"/>
        <w:left w:val="none" w:sz="0" w:space="0" w:color="auto"/>
        <w:bottom w:val="none" w:sz="0" w:space="0" w:color="auto"/>
        <w:right w:val="none" w:sz="0" w:space="0" w:color="auto"/>
      </w:divBdr>
    </w:div>
    <w:div w:id="958611473">
      <w:bodyDiv w:val="1"/>
      <w:marLeft w:val="0"/>
      <w:marRight w:val="0"/>
      <w:marTop w:val="0"/>
      <w:marBottom w:val="0"/>
      <w:divBdr>
        <w:top w:val="none" w:sz="0" w:space="0" w:color="auto"/>
        <w:left w:val="none" w:sz="0" w:space="0" w:color="auto"/>
        <w:bottom w:val="none" w:sz="0" w:space="0" w:color="auto"/>
        <w:right w:val="none" w:sz="0" w:space="0" w:color="auto"/>
      </w:divBdr>
    </w:div>
    <w:div w:id="961227422">
      <w:bodyDiv w:val="1"/>
      <w:marLeft w:val="0"/>
      <w:marRight w:val="0"/>
      <w:marTop w:val="0"/>
      <w:marBottom w:val="0"/>
      <w:divBdr>
        <w:top w:val="none" w:sz="0" w:space="0" w:color="auto"/>
        <w:left w:val="none" w:sz="0" w:space="0" w:color="auto"/>
        <w:bottom w:val="none" w:sz="0" w:space="0" w:color="auto"/>
        <w:right w:val="none" w:sz="0" w:space="0" w:color="auto"/>
      </w:divBdr>
    </w:div>
    <w:div w:id="962731745">
      <w:bodyDiv w:val="1"/>
      <w:marLeft w:val="0"/>
      <w:marRight w:val="0"/>
      <w:marTop w:val="0"/>
      <w:marBottom w:val="0"/>
      <w:divBdr>
        <w:top w:val="none" w:sz="0" w:space="0" w:color="auto"/>
        <w:left w:val="none" w:sz="0" w:space="0" w:color="auto"/>
        <w:bottom w:val="none" w:sz="0" w:space="0" w:color="auto"/>
        <w:right w:val="none" w:sz="0" w:space="0" w:color="auto"/>
      </w:divBdr>
    </w:div>
    <w:div w:id="963467495">
      <w:bodyDiv w:val="1"/>
      <w:marLeft w:val="0"/>
      <w:marRight w:val="0"/>
      <w:marTop w:val="0"/>
      <w:marBottom w:val="0"/>
      <w:divBdr>
        <w:top w:val="none" w:sz="0" w:space="0" w:color="auto"/>
        <w:left w:val="none" w:sz="0" w:space="0" w:color="auto"/>
        <w:bottom w:val="none" w:sz="0" w:space="0" w:color="auto"/>
        <w:right w:val="none" w:sz="0" w:space="0" w:color="auto"/>
      </w:divBdr>
    </w:div>
    <w:div w:id="963581465">
      <w:bodyDiv w:val="1"/>
      <w:marLeft w:val="0"/>
      <w:marRight w:val="0"/>
      <w:marTop w:val="0"/>
      <w:marBottom w:val="0"/>
      <w:divBdr>
        <w:top w:val="none" w:sz="0" w:space="0" w:color="auto"/>
        <w:left w:val="none" w:sz="0" w:space="0" w:color="auto"/>
        <w:bottom w:val="none" w:sz="0" w:space="0" w:color="auto"/>
        <w:right w:val="none" w:sz="0" w:space="0" w:color="auto"/>
      </w:divBdr>
    </w:div>
    <w:div w:id="964972049">
      <w:bodyDiv w:val="1"/>
      <w:marLeft w:val="0"/>
      <w:marRight w:val="0"/>
      <w:marTop w:val="0"/>
      <w:marBottom w:val="0"/>
      <w:divBdr>
        <w:top w:val="none" w:sz="0" w:space="0" w:color="auto"/>
        <w:left w:val="none" w:sz="0" w:space="0" w:color="auto"/>
        <w:bottom w:val="none" w:sz="0" w:space="0" w:color="auto"/>
        <w:right w:val="none" w:sz="0" w:space="0" w:color="auto"/>
      </w:divBdr>
    </w:div>
    <w:div w:id="966352949">
      <w:bodyDiv w:val="1"/>
      <w:marLeft w:val="0"/>
      <w:marRight w:val="0"/>
      <w:marTop w:val="0"/>
      <w:marBottom w:val="0"/>
      <w:divBdr>
        <w:top w:val="none" w:sz="0" w:space="0" w:color="auto"/>
        <w:left w:val="none" w:sz="0" w:space="0" w:color="auto"/>
        <w:bottom w:val="none" w:sz="0" w:space="0" w:color="auto"/>
        <w:right w:val="none" w:sz="0" w:space="0" w:color="auto"/>
      </w:divBdr>
    </w:div>
    <w:div w:id="967930647">
      <w:bodyDiv w:val="1"/>
      <w:marLeft w:val="0"/>
      <w:marRight w:val="0"/>
      <w:marTop w:val="0"/>
      <w:marBottom w:val="0"/>
      <w:divBdr>
        <w:top w:val="none" w:sz="0" w:space="0" w:color="auto"/>
        <w:left w:val="none" w:sz="0" w:space="0" w:color="auto"/>
        <w:bottom w:val="none" w:sz="0" w:space="0" w:color="auto"/>
        <w:right w:val="none" w:sz="0" w:space="0" w:color="auto"/>
      </w:divBdr>
    </w:div>
    <w:div w:id="968049062">
      <w:bodyDiv w:val="1"/>
      <w:marLeft w:val="0"/>
      <w:marRight w:val="0"/>
      <w:marTop w:val="0"/>
      <w:marBottom w:val="0"/>
      <w:divBdr>
        <w:top w:val="none" w:sz="0" w:space="0" w:color="auto"/>
        <w:left w:val="none" w:sz="0" w:space="0" w:color="auto"/>
        <w:bottom w:val="none" w:sz="0" w:space="0" w:color="auto"/>
        <w:right w:val="none" w:sz="0" w:space="0" w:color="auto"/>
      </w:divBdr>
    </w:div>
    <w:div w:id="968705006">
      <w:bodyDiv w:val="1"/>
      <w:marLeft w:val="0"/>
      <w:marRight w:val="0"/>
      <w:marTop w:val="0"/>
      <w:marBottom w:val="0"/>
      <w:divBdr>
        <w:top w:val="none" w:sz="0" w:space="0" w:color="auto"/>
        <w:left w:val="none" w:sz="0" w:space="0" w:color="auto"/>
        <w:bottom w:val="none" w:sz="0" w:space="0" w:color="auto"/>
        <w:right w:val="none" w:sz="0" w:space="0" w:color="auto"/>
      </w:divBdr>
    </w:div>
    <w:div w:id="969215040">
      <w:bodyDiv w:val="1"/>
      <w:marLeft w:val="0"/>
      <w:marRight w:val="0"/>
      <w:marTop w:val="0"/>
      <w:marBottom w:val="0"/>
      <w:divBdr>
        <w:top w:val="none" w:sz="0" w:space="0" w:color="auto"/>
        <w:left w:val="none" w:sz="0" w:space="0" w:color="auto"/>
        <w:bottom w:val="none" w:sz="0" w:space="0" w:color="auto"/>
        <w:right w:val="none" w:sz="0" w:space="0" w:color="auto"/>
      </w:divBdr>
    </w:div>
    <w:div w:id="984622872">
      <w:bodyDiv w:val="1"/>
      <w:marLeft w:val="0"/>
      <w:marRight w:val="0"/>
      <w:marTop w:val="0"/>
      <w:marBottom w:val="0"/>
      <w:divBdr>
        <w:top w:val="none" w:sz="0" w:space="0" w:color="auto"/>
        <w:left w:val="none" w:sz="0" w:space="0" w:color="auto"/>
        <w:bottom w:val="none" w:sz="0" w:space="0" w:color="auto"/>
        <w:right w:val="none" w:sz="0" w:space="0" w:color="auto"/>
      </w:divBdr>
    </w:div>
    <w:div w:id="990215835">
      <w:bodyDiv w:val="1"/>
      <w:marLeft w:val="0"/>
      <w:marRight w:val="0"/>
      <w:marTop w:val="0"/>
      <w:marBottom w:val="0"/>
      <w:divBdr>
        <w:top w:val="none" w:sz="0" w:space="0" w:color="auto"/>
        <w:left w:val="none" w:sz="0" w:space="0" w:color="auto"/>
        <w:bottom w:val="none" w:sz="0" w:space="0" w:color="auto"/>
        <w:right w:val="none" w:sz="0" w:space="0" w:color="auto"/>
      </w:divBdr>
    </w:div>
    <w:div w:id="994183078">
      <w:bodyDiv w:val="1"/>
      <w:marLeft w:val="0"/>
      <w:marRight w:val="0"/>
      <w:marTop w:val="0"/>
      <w:marBottom w:val="0"/>
      <w:divBdr>
        <w:top w:val="none" w:sz="0" w:space="0" w:color="auto"/>
        <w:left w:val="none" w:sz="0" w:space="0" w:color="auto"/>
        <w:bottom w:val="none" w:sz="0" w:space="0" w:color="auto"/>
        <w:right w:val="none" w:sz="0" w:space="0" w:color="auto"/>
      </w:divBdr>
    </w:div>
    <w:div w:id="1008677443">
      <w:bodyDiv w:val="1"/>
      <w:marLeft w:val="0"/>
      <w:marRight w:val="0"/>
      <w:marTop w:val="0"/>
      <w:marBottom w:val="0"/>
      <w:divBdr>
        <w:top w:val="none" w:sz="0" w:space="0" w:color="auto"/>
        <w:left w:val="none" w:sz="0" w:space="0" w:color="auto"/>
        <w:bottom w:val="none" w:sz="0" w:space="0" w:color="auto"/>
        <w:right w:val="none" w:sz="0" w:space="0" w:color="auto"/>
      </w:divBdr>
    </w:div>
    <w:div w:id="1014116491">
      <w:bodyDiv w:val="1"/>
      <w:marLeft w:val="0"/>
      <w:marRight w:val="0"/>
      <w:marTop w:val="0"/>
      <w:marBottom w:val="0"/>
      <w:divBdr>
        <w:top w:val="none" w:sz="0" w:space="0" w:color="auto"/>
        <w:left w:val="none" w:sz="0" w:space="0" w:color="auto"/>
        <w:bottom w:val="none" w:sz="0" w:space="0" w:color="auto"/>
        <w:right w:val="none" w:sz="0" w:space="0" w:color="auto"/>
      </w:divBdr>
    </w:div>
    <w:div w:id="1016348312">
      <w:bodyDiv w:val="1"/>
      <w:marLeft w:val="0"/>
      <w:marRight w:val="0"/>
      <w:marTop w:val="0"/>
      <w:marBottom w:val="0"/>
      <w:divBdr>
        <w:top w:val="none" w:sz="0" w:space="0" w:color="auto"/>
        <w:left w:val="none" w:sz="0" w:space="0" w:color="auto"/>
        <w:bottom w:val="none" w:sz="0" w:space="0" w:color="auto"/>
        <w:right w:val="none" w:sz="0" w:space="0" w:color="auto"/>
      </w:divBdr>
    </w:div>
    <w:div w:id="1018192432">
      <w:bodyDiv w:val="1"/>
      <w:marLeft w:val="0"/>
      <w:marRight w:val="0"/>
      <w:marTop w:val="0"/>
      <w:marBottom w:val="0"/>
      <w:divBdr>
        <w:top w:val="none" w:sz="0" w:space="0" w:color="auto"/>
        <w:left w:val="none" w:sz="0" w:space="0" w:color="auto"/>
        <w:bottom w:val="none" w:sz="0" w:space="0" w:color="auto"/>
        <w:right w:val="none" w:sz="0" w:space="0" w:color="auto"/>
      </w:divBdr>
    </w:div>
    <w:div w:id="1019353962">
      <w:bodyDiv w:val="1"/>
      <w:marLeft w:val="0"/>
      <w:marRight w:val="0"/>
      <w:marTop w:val="0"/>
      <w:marBottom w:val="0"/>
      <w:divBdr>
        <w:top w:val="none" w:sz="0" w:space="0" w:color="auto"/>
        <w:left w:val="none" w:sz="0" w:space="0" w:color="auto"/>
        <w:bottom w:val="none" w:sz="0" w:space="0" w:color="auto"/>
        <w:right w:val="none" w:sz="0" w:space="0" w:color="auto"/>
      </w:divBdr>
    </w:div>
    <w:div w:id="1027633476">
      <w:bodyDiv w:val="1"/>
      <w:marLeft w:val="0"/>
      <w:marRight w:val="0"/>
      <w:marTop w:val="0"/>
      <w:marBottom w:val="0"/>
      <w:divBdr>
        <w:top w:val="none" w:sz="0" w:space="0" w:color="auto"/>
        <w:left w:val="none" w:sz="0" w:space="0" w:color="auto"/>
        <w:bottom w:val="none" w:sz="0" w:space="0" w:color="auto"/>
        <w:right w:val="none" w:sz="0" w:space="0" w:color="auto"/>
      </w:divBdr>
    </w:div>
    <w:div w:id="1029600578">
      <w:bodyDiv w:val="1"/>
      <w:marLeft w:val="0"/>
      <w:marRight w:val="0"/>
      <w:marTop w:val="0"/>
      <w:marBottom w:val="0"/>
      <w:divBdr>
        <w:top w:val="none" w:sz="0" w:space="0" w:color="auto"/>
        <w:left w:val="none" w:sz="0" w:space="0" w:color="auto"/>
        <w:bottom w:val="none" w:sz="0" w:space="0" w:color="auto"/>
        <w:right w:val="none" w:sz="0" w:space="0" w:color="auto"/>
      </w:divBdr>
    </w:div>
    <w:div w:id="1030105895">
      <w:bodyDiv w:val="1"/>
      <w:marLeft w:val="0"/>
      <w:marRight w:val="0"/>
      <w:marTop w:val="0"/>
      <w:marBottom w:val="0"/>
      <w:divBdr>
        <w:top w:val="none" w:sz="0" w:space="0" w:color="auto"/>
        <w:left w:val="none" w:sz="0" w:space="0" w:color="auto"/>
        <w:bottom w:val="none" w:sz="0" w:space="0" w:color="auto"/>
        <w:right w:val="none" w:sz="0" w:space="0" w:color="auto"/>
      </w:divBdr>
    </w:div>
    <w:div w:id="1039430298">
      <w:bodyDiv w:val="1"/>
      <w:marLeft w:val="0"/>
      <w:marRight w:val="0"/>
      <w:marTop w:val="0"/>
      <w:marBottom w:val="0"/>
      <w:divBdr>
        <w:top w:val="none" w:sz="0" w:space="0" w:color="auto"/>
        <w:left w:val="none" w:sz="0" w:space="0" w:color="auto"/>
        <w:bottom w:val="none" w:sz="0" w:space="0" w:color="auto"/>
        <w:right w:val="none" w:sz="0" w:space="0" w:color="auto"/>
      </w:divBdr>
    </w:div>
    <w:div w:id="1048915343">
      <w:bodyDiv w:val="1"/>
      <w:marLeft w:val="0"/>
      <w:marRight w:val="0"/>
      <w:marTop w:val="0"/>
      <w:marBottom w:val="0"/>
      <w:divBdr>
        <w:top w:val="none" w:sz="0" w:space="0" w:color="auto"/>
        <w:left w:val="none" w:sz="0" w:space="0" w:color="auto"/>
        <w:bottom w:val="none" w:sz="0" w:space="0" w:color="auto"/>
        <w:right w:val="none" w:sz="0" w:space="0" w:color="auto"/>
      </w:divBdr>
    </w:div>
    <w:div w:id="1053969055">
      <w:bodyDiv w:val="1"/>
      <w:marLeft w:val="0"/>
      <w:marRight w:val="0"/>
      <w:marTop w:val="0"/>
      <w:marBottom w:val="0"/>
      <w:divBdr>
        <w:top w:val="none" w:sz="0" w:space="0" w:color="auto"/>
        <w:left w:val="none" w:sz="0" w:space="0" w:color="auto"/>
        <w:bottom w:val="none" w:sz="0" w:space="0" w:color="auto"/>
        <w:right w:val="none" w:sz="0" w:space="0" w:color="auto"/>
      </w:divBdr>
    </w:div>
    <w:div w:id="1057163567">
      <w:bodyDiv w:val="1"/>
      <w:marLeft w:val="0"/>
      <w:marRight w:val="0"/>
      <w:marTop w:val="0"/>
      <w:marBottom w:val="0"/>
      <w:divBdr>
        <w:top w:val="none" w:sz="0" w:space="0" w:color="auto"/>
        <w:left w:val="none" w:sz="0" w:space="0" w:color="auto"/>
        <w:bottom w:val="none" w:sz="0" w:space="0" w:color="auto"/>
        <w:right w:val="none" w:sz="0" w:space="0" w:color="auto"/>
      </w:divBdr>
    </w:div>
    <w:div w:id="1058020574">
      <w:bodyDiv w:val="1"/>
      <w:marLeft w:val="0"/>
      <w:marRight w:val="0"/>
      <w:marTop w:val="0"/>
      <w:marBottom w:val="0"/>
      <w:divBdr>
        <w:top w:val="none" w:sz="0" w:space="0" w:color="auto"/>
        <w:left w:val="none" w:sz="0" w:space="0" w:color="auto"/>
        <w:bottom w:val="none" w:sz="0" w:space="0" w:color="auto"/>
        <w:right w:val="none" w:sz="0" w:space="0" w:color="auto"/>
      </w:divBdr>
    </w:div>
    <w:div w:id="1062367925">
      <w:bodyDiv w:val="1"/>
      <w:marLeft w:val="0"/>
      <w:marRight w:val="0"/>
      <w:marTop w:val="0"/>
      <w:marBottom w:val="0"/>
      <w:divBdr>
        <w:top w:val="none" w:sz="0" w:space="0" w:color="auto"/>
        <w:left w:val="none" w:sz="0" w:space="0" w:color="auto"/>
        <w:bottom w:val="none" w:sz="0" w:space="0" w:color="auto"/>
        <w:right w:val="none" w:sz="0" w:space="0" w:color="auto"/>
      </w:divBdr>
    </w:div>
    <w:div w:id="1066538909">
      <w:bodyDiv w:val="1"/>
      <w:marLeft w:val="0"/>
      <w:marRight w:val="0"/>
      <w:marTop w:val="0"/>
      <w:marBottom w:val="0"/>
      <w:divBdr>
        <w:top w:val="none" w:sz="0" w:space="0" w:color="auto"/>
        <w:left w:val="none" w:sz="0" w:space="0" w:color="auto"/>
        <w:bottom w:val="none" w:sz="0" w:space="0" w:color="auto"/>
        <w:right w:val="none" w:sz="0" w:space="0" w:color="auto"/>
      </w:divBdr>
    </w:div>
    <w:div w:id="1079407298">
      <w:bodyDiv w:val="1"/>
      <w:marLeft w:val="0"/>
      <w:marRight w:val="0"/>
      <w:marTop w:val="0"/>
      <w:marBottom w:val="0"/>
      <w:divBdr>
        <w:top w:val="none" w:sz="0" w:space="0" w:color="auto"/>
        <w:left w:val="none" w:sz="0" w:space="0" w:color="auto"/>
        <w:bottom w:val="none" w:sz="0" w:space="0" w:color="auto"/>
        <w:right w:val="none" w:sz="0" w:space="0" w:color="auto"/>
      </w:divBdr>
    </w:div>
    <w:div w:id="1089427604">
      <w:bodyDiv w:val="1"/>
      <w:marLeft w:val="0"/>
      <w:marRight w:val="0"/>
      <w:marTop w:val="0"/>
      <w:marBottom w:val="0"/>
      <w:divBdr>
        <w:top w:val="none" w:sz="0" w:space="0" w:color="auto"/>
        <w:left w:val="none" w:sz="0" w:space="0" w:color="auto"/>
        <w:bottom w:val="none" w:sz="0" w:space="0" w:color="auto"/>
        <w:right w:val="none" w:sz="0" w:space="0" w:color="auto"/>
      </w:divBdr>
    </w:div>
    <w:div w:id="1089616855">
      <w:bodyDiv w:val="1"/>
      <w:marLeft w:val="0"/>
      <w:marRight w:val="0"/>
      <w:marTop w:val="0"/>
      <w:marBottom w:val="0"/>
      <w:divBdr>
        <w:top w:val="none" w:sz="0" w:space="0" w:color="auto"/>
        <w:left w:val="none" w:sz="0" w:space="0" w:color="auto"/>
        <w:bottom w:val="none" w:sz="0" w:space="0" w:color="auto"/>
        <w:right w:val="none" w:sz="0" w:space="0" w:color="auto"/>
      </w:divBdr>
    </w:div>
    <w:div w:id="1099911079">
      <w:bodyDiv w:val="1"/>
      <w:marLeft w:val="0"/>
      <w:marRight w:val="0"/>
      <w:marTop w:val="0"/>
      <w:marBottom w:val="0"/>
      <w:divBdr>
        <w:top w:val="none" w:sz="0" w:space="0" w:color="auto"/>
        <w:left w:val="none" w:sz="0" w:space="0" w:color="auto"/>
        <w:bottom w:val="none" w:sz="0" w:space="0" w:color="auto"/>
        <w:right w:val="none" w:sz="0" w:space="0" w:color="auto"/>
      </w:divBdr>
    </w:div>
    <w:div w:id="1100493038">
      <w:bodyDiv w:val="1"/>
      <w:marLeft w:val="0"/>
      <w:marRight w:val="0"/>
      <w:marTop w:val="0"/>
      <w:marBottom w:val="0"/>
      <w:divBdr>
        <w:top w:val="none" w:sz="0" w:space="0" w:color="auto"/>
        <w:left w:val="none" w:sz="0" w:space="0" w:color="auto"/>
        <w:bottom w:val="none" w:sz="0" w:space="0" w:color="auto"/>
        <w:right w:val="none" w:sz="0" w:space="0" w:color="auto"/>
      </w:divBdr>
    </w:div>
    <w:div w:id="1102147889">
      <w:bodyDiv w:val="1"/>
      <w:marLeft w:val="0"/>
      <w:marRight w:val="0"/>
      <w:marTop w:val="0"/>
      <w:marBottom w:val="0"/>
      <w:divBdr>
        <w:top w:val="none" w:sz="0" w:space="0" w:color="auto"/>
        <w:left w:val="none" w:sz="0" w:space="0" w:color="auto"/>
        <w:bottom w:val="none" w:sz="0" w:space="0" w:color="auto"/>
        <w:right w:val="none" w:sz="0" w:space="0" w:color="auto"/>
      </w:divBdr>
    </w:div>
    <w:div w:id="1106727584">
      <w:bodyDiv w:val="1"/>
      <w:marLeft w:val="0"/>
      <w:marRight w:val="0"/>
      <w:marTop w:val="0"/>
      <w:marBottom w:val="0"/>
      <w:divBdr>
        <w:top w:val="none" w:sz="0" w:space="0" w:color="auto"/>
        <w:left w:val="none" w:sz="0" w:space="0" w:color="auto"/>
        <w:bottom w:val="none" w:sz="0" w:space="0" w:color="auto"/>
        <w:right w:val="none" w:sz="0" w:space="0" w:color="auto"/>
      </w:divBdr>
    </w:div>
    <w:div w:id="1107693320">
      <w:bodyDiv w:val="1"/>
      <w:marLeft w:val="0"/>
      <w:marRight w:val="0"/>
      <w:marTop w:val="0"/>
      <w:marBottom w:val="0"/>
      <w:divBdr>
        <w:top w:val="none" w:sz="0" w:space="0" w:color="auto"/>
        <w:left w:val="none" w:sz="0" w:space="0" w:color="auto"/>
        <w:bottom w:val="none" w:sz="0" w:space="0" w:color="auto"/>
        <w:right w:val="none" w:sz="0" w:space="0" w:color="auto"/>
      </w:divBdr>
    </w:div>
    <w:div w:id="1111511461">
      <w:bodyDiv w:val="1"/>
      <w:marLeft w:val="0"/>
      <w:marRight w:val="0"/>
      <w:marTop w:val="0"/>
      <w:marBottom w:val="0"/>
      <w:divBdr>
        <w:top w:val="none" w:sz="0" w:space="0" w:color="auto"/>
        <w:left w:val="none" w:sz="0" w:space="0" w:color="auto"/>
        <w:bottom w:val="none" w:sz="0" w:space="0" w:color="auto"/>
        <w:right w:val="none" w:sz="0" w:space="0" w:color="auto"/>
      </w:divBdr>
    </w:div>
    <w:div w:id="1116409540">
      <w:bodyDiv w:val="1"/>
      <w:marLeft w:val="0"/>
      <w:marRight w:val="0"/>
      <w:marTop w:val="0"/>
      <w:marBottom w:val="0"/>
      <w:divBdr>
        <w:top w:val="none" w:sz="0" w:space="0" w:color="auto"/>
        <w:left w:val="none" w:sz="0" w:space="0" w:color="auto"/>
        <w:bottom w:val="none" w:sz="0" w:space="0" w:color="auto"/>
        <w:right w:val="none" w:sz="0" w:space="0" w:color="auto"/>
      </w:divBdr>
    </w:div>
    <w:div w:id="1121070753">
      <w:bodyDiv w:val="1"/>
      <w:marLeft w:val="0"/>
      <w:marRight w:val="0"/>
      <w:marTop w:val="0"/>
      <w:marBottom w:val="0"/>
      <w:divBdr>
        <w:top w:val="none" w:sz="0" w:space="0" w:color="auto"/>
        <w:left w:val="none" w:sz="0" w:space="0" w:color="auto"/>
        <w:bottom w:val="none" w:sz="0" w:space="0" w:color="auto"/>
        <w:right w:val="none" w:sz="0" w:space="0" w:color="auto"/>
      </w:divBdr>
    </w:div>
    <w:div w:id="1125662178">
      <w:bodyDiv w:val="1"/>
      <w:marLeft w:val="0"/>
      <w:marRight w:val="0"/>
      <w:marTop w:val="0"/>
      <w:marBottom w:val="0"/>
      <w:divBdr>
        <w:top w:val="none" w:sz="0" w:space="0" w:color="auto"/>
        <w:left w:val="none" w:sz="0" w:space="0" w:color="auto"/>
        <w:bottom w:val="none" w:sz="0" w:space="0" w:color="auto"/>
        <w:right w:val="none" w:sz="0" w:space="0" w:color="auto"/>
      </w:divBdr>
    </w:div>
    <w:div w:id="1128670468">
      <w:bodyDiv w:val="1"/>
      <w:marLeft w:val="0"/>
      <w:marRight w:val="0"/>
      <w:marTop w:val="0"/>
      <w:marBottom w:val="0"/>
      <w:divBdr>
        <w:top w:val="none" w:sz="0" w:space="0" w:color="auto"/>
        <w:left w:val="none" w:sz="0" w:space="0" w:color="auto"/>
        <w:bottom w:val="none" w:sz="0" w:space="0" w:color="auto"/>
        <w:right w:val="none" w:sz="0" w:space="0" w:color="auto"/>
      </w:divBdr>
    </w:div>
    <w:div w:id="1128934132">
      <w:bodyDiv w:val="1"/>
      <w:marLeft w:val="0"/>
      <w:marRight w:val="0"/>
      <w:marTop w:val="0"/>
      <w:marBottom w:val="0"/>
      <w:divBdr>
        <w:top w:val="none" w:sz="0" w:space="0" w:color="auto"/>
        <w:left w:val="none" w:sz="0" w:space="0" w:color="auto"/>
        <w:bottom w:val="none" w:sz="0" w:space="0" w:color="auto"/>
        <w:right w:val="none" w:sz="0" w:space="0" w:color="auto"/>
      </w:divBdr>
    </w:div>
    <w:div w:id="1130705284">
      <w:bodyDiv w:val="1"/>
      <w:marLeft w:val="0"/>
      <w:marRight w:val="0"/>
      <w:marTop w:val="0"/>
      <w:marBottom w:val="0"/>
      <w:divBdr>
        <w:top w:val="none" w:sz="0" w:space="0" w:color="auto"/>
        <w:left w:val="none" w:sz="0" w:space="0" w:color="auto"/>
        <w:bottom w:val="none" w:sz="0" w:space="0" w:color="auto"/>
        <w:right w:val="none" w:sz="0" w:space="0" w:color="auto"/>
      </w:divBdr>
    </w:div>
    <w:div w:id="1130854107">
      <w:bodyDiv w:val="1"/>
      <w:marLeft w:val="0"/>
      <w:marRight w:val="0"/>
      <w:marTop w:val="0"/>
      <w:marBottom w:val="0"/>
      <w:divBdr>
        <w:top w:val="none" w:sz="0" w:space="0" w:color="auto"/>
        <w:left w:val="none" w:sz="0" w:space="0" w:color="auto"/>
        <w:bottom w:val="none" w:sz="0" w:space="0" w:color="auto"/>
        <w:right w:val="none" w:sz="0" w:space="0" w:color="auto"/>
      </w:divBdr>
    </w:div>
    <w:div w:id="1132093955">
      <w:bodyDiv w:val="1"/>
      <w:marLeft w:val="0"/>
      <w:marRight w:val="0"/>
      <w:marTop w:val="0"/>
      <w:marBottom w:val="0"/>
      <w:divBdr>
        <w:top w:val="none" w:sz="0" w:space="0" w:color="auto"/>
        <w:left w:val="none" w:sz="0" w:space="0" w:color="auto"/>
        <w:bottom w:val="none" w:sz="0" w:space="0" w:color="auto"/>
        <w:right w:val="none" w:sz="0" w:space="0" w:color="auto"/>
      </w:divBdr>
    </w:div>
    <w:div w:id="1133787481">
      <w:bodyDiv w:val="1"/>
      <w:marLeft w:val="0"/>
      <w:marRight w:val="0"/>
      <w:marTop w:val="0"/>
      <w:marBottom w:val="0"/>
      <w:divBdr>
        <w:top w:val="none" w:sz="0" w:space="0" w:color="auto"/>
        <w:left w:val="none" w:sz="0" w:space="0" w:color="auto"/>
        <w:bottom w:val="none" w:sz="0" w:space="0" w:color="auto"/>
        <w:right w:val="none" w:sz="0" w:space="0" w:color="auto"/>
      </w:divBdr>
    </w:div>
    <w:div w:id="1134181052">
      <w:bodyDiv w:val="1"/>
      <w:marLeft w:val="0"/>
      <w:marRight w:val="0"/>
      <w:marTop w:val="0"/>
      <w:marBottom w:val="0"/>
      <w:divBdr>
        <w:top w:val="none" w:sz="0" w:space="0" w:color="auto"/>
        <w:left w:val="none" w:sz="0" w:space="0" w:color="auto"/>
        <w:bottom w:val="none" w:sz="0" w:space="0" w:color="auto"/>
        <w:right w:val="none" w:sz="0" w:space="0" w:color="auto"/>
      </w:divBdr>
    </w:div>
    <w:div w:id="1134638467">
      <w:bodyDiv w:val="1"/>
      <w:marLeft w:val="0"/>
      <w:marRight w:val="0"/>
      <w:marTop w:val="0"/>
      <w:marBottom w:val="0"/>
      <w:divBdr>
        <w:top w:val="none" w:sz="0" w:space="0" w:color="auto"/>
        <w:left w:val="none" w:sz="0" w:space="0" w:color="auto"/>
        <w:bottom w:val="none" w:sz="0" w:space="0" w:color="auto"/>
        <w:right w:val="none" w:sz="0" w:space="0" w:color="auto"/>
      </w:divBdr>
    </w:div>
    <w:div w:id="1135757334">
      <w:bodyDiv w:val="1"/>
      <w:marLeft w:val="0"/>
      <w:marRight w:val="0"/>
      <w:marTop w:val="0"/>
      <w:marBottom w:val="0"/>
      <w:divBdr>
        <w:top w:val="none" w:sz="0" w:space="0" w:color="auto"/>
        <w:left w:val="none" w:sz="0" w:space="0" w:color="auto"/>
        <w:bottom w:val="none" w:sz="0" w:space="0" w:color="auto"/>
        <w:right w:val="none" w:sz="0" w:space="0" w:color="auto"/>
      </w:divBdr>
    </w:div>
    <w:div w:id="1139223937">
      <w:bodyDiv w:val="1"/>
      <w:marLeft w:val="0"/>
      <w:marRight w:val="0"/>
      <w:marTop w:val="0"/>
      <w:marBottom w:val="0"/>
      <w:divBdr>
        <w:top w:val="none" w:sz="0" w:space="0" w:color="auto"/>
        <w:left w:val="none" w:sz="0" w:space="0" w:color="auto"/>
        <w:bottom w:val="none" w:sz="0" w:space="0" w:color="auto"/>
        <w:right w:val="none" w:sz="0" w:space="0" w:color="auto"/>
      </w:divBdr>
    </w:div>
    <w:div w:id="1143932622">
      <w:bodyDiv w:val="1"/>
      <w:marLeft w:val="0"/>
      <w:marRight w:val="0"/>
      <w:marTop w:val="0"/>
      <w:marBottom w:val="0"/>
      <w:divBdr>
        <w:top w:val="none" w:sz="0" w:space="0" w:color="auto"/>
        <w:left w:val="none" w:sz="0" w:space="0" w:color="auto"/>
        <w:bottom w:val="none" w:sz="0" w:space="0" w:color="auto"/>
        <w:right w:val="none" w:sz="0" w:space="0" w:color="auto"/>
      </w:divBdr>
    </w:div>
    <w:div w:id="1151020031">
      <w:bodyDiv w:val="1"/>
      <w:marLeft w:val="0"/>
      <w:marRight w:val="0"/>
      <w:marTop w:val="0"/>
      <w:marBottom w:val="0"/>
      <w:divBdr>
        <w:top w:val="none" w:sz="0" w:space="0" w:color="auto"/>
        <w:left w:val="none" w:sz="0" w:space="0" w:color="auto"/>
        <w:bottom w:val="none" w:sz="0" w:space="0" w:color="auto"/>
        <w:right w:val="none" w:sz="0" w:space="0" w:color="auto"/>
      </w:divBdr>
    </w:div>
    <w:div w:id="1151096283">
      <w:bodyDiv w:val="1"/>
      <w:marLeft w:val="0"/>
      <w:marRight w:val="0"/>
      <w:marTop w:val="0"/>
      <w:marBottom w:val="0"/>
      <w:divBdr>
        <w:top w:val="none" w:sz="0" w:space="0" w:color="auto"/>
        <w:left w:val="none" w:sz="0" w:space="0" w:color="auto"/>
        <w:bottom w:val="none" w:sz="0" w:space="0" w:color="auto"/>
        <w:right w:val="none" w:sz="0" w:space="0" w:color="auto"/>
      </w:divBdr>
    </w:div>
    <w:div w:id="1153716180">
      <w:bodyDiv w:val="1"/>
      <w:marLeft w:val="0"/>
      <w:marRight w:val="0"/>
      <w:marTop w:val="0"/>
      <w:marBottom w:val="0"/>
      <w:divBdr>
        <w:top w:val="none" w:sz="0" w:space="0" w:color="auto"/>
        <w:left w:val="none" w:sz="0" w:space="0" w:color="auto"/>
        <w:bottom w:val="none" w:sz="0" w:space="0" w:color="auto"/>
        <w:right w:val="none" w:sz="0" w:space="0" w:color="auto"/>
      </w:divBdr>
    </w:div>
    <w:div w:id="1170372097">
      <w:bodyDiv w:val="1"/>
      <w:marLeft w:val="0"/>
      <w:marRight w:val="0"/>
      <w:marTop w:val="0"/>
      <w:marBottom w:val="0"/>
      <w:divBdr>
        <w:top w:val="none" w:sz="0" w:space="0" w:color="auto"/>
        <w:left w:val="none" w:sz="0" w:space="0" w:color="auto"/>
        <w:bottom w:val="none" w:sz="0" w:space="0" w:color="auto"/>
        <w:right w:val="none" w:sz="0" w:space="0" w:color="auto"/>
      </w:divBdr>
    </w:div>
    <w:div w:id="1171485998">
      <w:bodyDiv w:val="1"/>
      <w:marLeft w:val="0"/>
      <w:marRight w:val="0"/>
      <w:marTop w:val="0"/>
      <w:marBottom w:val="0"/>
      <w:divBdr>
        <w:top w:val="none" w:sz="0" w:space="0" w:color="auto"/>
        <w:left w:val="none" w:sz="0" w:space="0" w:color="auto"/>
        <w:bottom w:val="none" w:sz="0" w:space="0" w:color="auto"/>
        <w:right w:val="none" w:sz="0" w:space="0" w:color="auto"/>
      </w:divBdr>
    </w:div>
    <w:div w:id="1176531513">
      <w:bodyDiv w:val="1"/>
      <w:marLeft w:val="0"/>
      <w:marRight w:val="0"/>
      <w:marTop w:val="0"/>
      <w:marBottom w:val="0"/>
      <w:divBdr>
        <w:top w:val="none" w:sz="0" w:space="0" w:color="auto"/>
        <w:left w:val="none" w:sz="0" w:space="0" w:color="auto"/>
        <w:bottom w:val="none" w:sz="0" w:space="0" w:color="auto"/>
        <w:right w:val="none" w:sz="0" w:space="0" w:color="auto"/>
      </w:divBdr>
    </w:div>
    <w:div w:id="1178085382">
      <w:bodyDiv w:val="1"/>
      <w:marLeft w:val="0"/>
      <w:marRight w:val="0"/>
      <w:marTop w:val="0"/>
      <w:marBottom w:val="0"/>
      <w:divBdr>
        <w:top w:val="none" w:sz="0" w:space="0" w:color="auto"/>
        <w:left w:val="none" w:sz="0" w:space="0" w:color="auto"/>
        <w:bottom w:val="none" w:sz="0" w:space="0" w:color="auto"/>
        <w:right w:val="none" w:sz="0" w:space="0" w:color="auto"/>
      </w:divBdr>
    </w:div>
    <w:div w:id="1180312957">
      <w:bodyDiv w:val="1"/>
      <w:marLeft w:val="0"/>
      <w:marRight w:val="0"/>
      <w:marTop w:val="0"/>
      <w:marBottom w:val="0"/>
      <w:divBdr>
        <w:top w:val="none" w:sz="0" w:space="0" w:color="auto"/>
        <w:left w:val="none" w:sz="0" w:space="0" w:color="auto"/>
        <w:bottom w:val="none" w:sz="0" w:space="0" w:color="auto"/>
        <w:right w:val="none" w:sz="0" w:space="0" w:color="auto"/>
      </w:divBdr>
    </w:div>
    <w:div w:id="1183663630">
      <w:bodyDiv w:val="1"/>
      <w:marLeft w:val="0"/>
      <w:marRight w:val="0"/>
      <w:marTop w:val="0"/>
      <w:marBottom w:val="0"/>
      <w:divBdr>
        <w:top w:val="none" w:sz="0" w:space="0" w:color="auto"/>
        <w:left w:val="none" w:sz="0" w:space="0" w:color="auto"/>
        <w:bottom w:val="none" w:sz="0" w:space="0" w:color="auto"/>
        <w:right w:val="none" w:sz="0" w:space="0" w:color="auto"/>
      </w:divBdr>
    </w:div>
    <w:div w:id="1189022463">
      <w:bodyDiv w:val="1"/>
      <w:marLeft w:val="0"/>
      <w:marRight w:val="0"/>
      <w:marTop w:val="0"/>
      <w:marBottom w:val="0"/>
      <w:divBdr>
        <w:top w:val="none" w:sz="0" w:space="0" w:color="auto"/>
        <w:left w:val="none" w:sz="0" w:space="0" w:color="auto"/>
        <w:bottom w:val="none" w:sz="0" w:space="0" w:color="auto"/>
        <w:right w:val="none" w:sz="0" w:space="0" w:color="auto"/>
      </w:divBdr>
    </w:div>
    <w:div w:id="1190100528">
      <w:bodyDiv w:val="1"/>
      <w:marLeft w:val="0"/>
      <w:marRight w:val="0"/>
      <w:marTop w:val="0"/>
      <w:marBottom w:val="0"/>
      <w:divBdr>
        <w:top w:val="none" w:sz="0" w:space="0" w:color="auto"/>
        <w:left w:val="none" w:sz="0" w:space="0" w:color="auto"/>
        <w:bottom w:val="none" w:sz="0" w:space="0" w:color="auto"/>
        <w:right w:val="none" w:sz="0" w:space="0" w:color="auto"/>
      </w:divBdr>
    </w:div>
    <w:div w:id="1192303934">
      <w:bodyDiv w:val="1"/>
      <w:marLeft w:val="0"/>
      <w:marRight w:val="0"/>
      <w:marTop w:val="0"/>
      <w:marBottom w:val="0"/>
      <w:divBdr>
        <w:top w:val="none" w:sz="0" w:space="0" w:color="auto"/>
        <w:left w:val="none" w:sz="0" w:space="0" w:color="auto"/>
        <w:bottom w:val="none" w:sz="0" w:space="0" w:color="auto"/>
        <w:right w:val="none" w:sz="0" w:space="0" w:color="auto"/>
      </w:divBdr>
    </w:div>
    <w:div w:id="1193373891">
      <w:bodyDiv w:val="1"/>
      <w:marLeft w:val="0"/>
      <w:marRight w:val="0"/>
      <w:marTop w:val="0"/>
      <w:marBottom w:val="0"/>
      <w:divBdr>
        <w:top w:val="none" w:sz="0" w:space="0" w:color="auto"/>
        <w:left w:val="none" w:sz="0" w:space="0" w:color="auto"/>
        <w:bottom w:val="none" w:sz="0" w:space="0" w:color="auto"/>
        <w:right w:val="none" w:sz="0" w:space="0" w:color="auto"/>
      </w:divBdr>
    </w:div>
    <w:div w:id="1202208013">
      <w:bodyDiv w:val="1"/>
      <w:marLeft w:val="0"/>
      <w:marRight w:val="0"/>
      <w:marTop w:val="0"/>
      <w:marBottom w:val="0"/>
      <w:divBdr>
        <w:top w:val="none" w:sz="0" w:space="0" w:color="auto"/>
        <w:left w:val="none" w:sz="0" w:space="0" w:color="auto"/>
        <w:bottom w:val="none" w:sz="0" w:space="0" w:color="auto"/>
        <w:right w:val="none" w:sz="0" w:space="0" w:color="auto"/>
      </w:divBdr>
    </w:div>
    <w:div w:id="1210069968">
      <w:bodyDiv w:val="1"/>
      <w:marLeft w:val="0"/>
      <w:marRight w:val="0"/>
      <w:marTop w:val="0"/>
      <w:marBottom w:val="0"/>
      <w:divBdr>
        <w:top w:val="none" w:sz="0" w:space="0" w:color="auto"/>
        <w:left w:val="none" w:sz="0" w:space="0" w:color="auto"/>
        <w:bottom w:val="none" w:sz="0" w:space="0" w:color="auto"/>
        <w:right w:val="none" w:sz="0" w:space="0" w:color="auto"/>
      </w:divBdr>
    </w:div>
    <w:div w:id="1211574058">
      <w:bodyDiv w:val="1"/>
      <w:marLeft w:val="0"/>
      <w:marRight w:val="0"/>
      <w:marTop w:val="0"/>
      <w:marBottom w:val="0"/>
      <w:divBdr>
        <w:top w:val="none" w:sz="0" w:space="0" w:color="auto"/>
        <w:left w:val="none" w:sz="0" w:space="0" w:color="auto"/>
        <w:bottom w:val="none" w:sz="0" w:space="0" w:color="auto"/>
        <w:right w:val="none" w:sz="0" w:space="0" w:color="auto"/>
      </w:divBdr>
    </w:div>
    <w:div w:id="1217543851">
      <w:bodyDiv w:val="1"/>
      <w:marLeft w:val="0"/>
      <w:marRight w:val="0"/>
      <w:marTop w:val="0"/>
      <w:marBottom w:val="0"/>
      <w:divBdr>
        <w:top w:val="none" w:sz="0" w:space="0" w:color="auto"/>
        <w:left w:val="none" w:sz="0" w:space="0" w:color="auto"/>
        <w:bottom w:val="none" w:sz="0" w:space="0" w:color="auto"/>
        <w:right w:val="none" w:sz="0" w:space="0" w:color="auto"/>
      </w:divBdr>
    </w:div>
    <w:div w:id="1221554360">
      <w:bodyDiv w:val="1"/>
      <w:marLeft w:val="0"/>
      <w:marRight w:val="0"/>
      <w:marTop w:val="0"/>
      <w:marBottom w:val="0"/>
      <w:divBdr>
        <w:top w:val="none" w:sz="0" w:space="0" w:color="auto"/>
        <w:left w:val="none" w:sz="0" w:space="0" w:color="auto"/>
        <w:bottom w:val="none" w:sz="0" w:space="0" w:color="auto"/>
        <w:right w:val="none" w:sz="0" w:space="0" w:color="auto"/>
      </w:divBdr>
    </w:div>
    <w:div w:id="1224372024">
      <w:bodyDiv w:val="1"/>
      <w:marLeft w:val="0"/>
      <w:marRight w:val="0"/>
      <w:marTop w:val="0"/>
      <w:marBottom w:val="0"/>
      <w:divBdr>
        <w:top w:val="none" w:sz="0" w:space="0" w:color="auto"/>
        <w:left w:val="none" w:sz="0" w:space="0" w:color="auto"/>
        <w:bottom w:val="none" w:sz="0" w:space="0" w:color="auto"/>
        <w:right w:val="none" w:sz="0" w:space="0" w:color="auto"/>
      </w:divBdr>
    </w:div>
    <w:div w:id="1225289895">
      <w:bodyDiv w:val="1"/>
      <w:marLeft w:val="0"/>
      <w:marRight w:val="0"/>
      <w:marTop w:val="0"/>
      <w:marBottom w:val="0"/>
      <w:divBdr>
        <w:top w:val="none" w:sz="0" w:space="0" w:color="auto"/>
        <w:left w:val="none" w:sz="0" w:space="0" w:color="auto"/>
        <w:bottom w:val="none" w:sz="0" w:space="0" w:color="auto"/>
        <w:right w:val="none" w:sz="0" w:space="0" w:color="auto"/>
      </w:divBdr>
    </w:div>
    <w:div w:id="1233274081">
      <w:bodyDiv w:val="1"/>
      <w:marLeft w:val="0"/>
      <w:marRight w:val="0"/>
      <w:marTop w:val="0"/>
      <w:marBottom w:val="0"/>
      <w:divBdr>
        <w:top w:val="none" w:sz="0" w:space="0" w:color="auto"/>
        <w:left w:val="none" w:sz="0" w:space="0" w:color="auto"/>
        <w:bottom w:val="none" w:sz="0" w:space="0" w:color="auto"/>
        <w:right w:val="none" w:sz="0" w:space="0" w:color="auto"/>
      </w:divBdr>
    </w:div>
    <w:div w:id="1235163525">
      <w:bodyDiv w:val="1"/>
      <w:marLeft w:val="0"/>
      <w:marRight w:val="0"/>
      <w:marTop w:val="0"/>
      <w:marBottom w:val="0"/>
      <w:divBdr>
        <w:top w:val="none" w:sz="0" w:space="0" w:color="auto"/>
        <w:left w:val="none" w:sz="0" w:space="0" w:color="auto"/>
        <w:bottom w:val="none" w:sz="0" w:space="0" w:color="auto"/>
        <w:right w:val="none" w:sz="0" w:space="0" w:color="auto"/>
      </w:divBdr>
    </w:div>
    <w:div w:id="1243027049">
      <w:bodyDiv w:val="1"/>
      <w:marLeft w:val="0"/>
      <w:marRight w:val="0"/>
      <w:marTop w:val="0"/>
      <w:marBottom w:val="0"/>
      <w:divBdr>
        <w:top w:val="none" w:sz="0" w:space="0" w:color="auto"/>
        <w:left w:val="none" w:sz="0" w:space="0" w:color="auto"/>
        <w:bottom w:val="none" w:sz="0" w:space="0" w:color="auto"/>
        <w:right w:val="none" w:sz="0" w:space="0" w:color="auto"/>
      </w:divBdr>
    </w:div>
    <w:div w:id="1250389840">
      <w:bodyDiv w:val="1"/>
      <w:marLeft w:val="0"/>
      <w:marRight w:val="0"/>
      <w:marTop w:val="0"/>
      <w:marBottom w:val="0"/>
      <w:divBdr>
        <w:top w:val="none" w:sz="0" w:space="0" w:color="auto"/>
        <w:left w:val="none" w:sz="0" w:space="0" w:color="auto"/>
        <w:bottom w:val="none" w:sz="0" w:space="0" w:color="auto"/>
        <w:right w:val="none" w:sz="0" w:space="0" w:color="auto"/>
      </w:divBdr>
    </w:div>
    <w:div w:id="1261375534">
      <w:bodyDiv w:val="1"/>
      <w:marLeft w:val="0"/>
      <w:marRight w:val="0"/>
      <w:marTop w:val="0"/>
      <w:marBottom w:val="0"/>
      <w:divBdr>
        <w:top w:val="none" w:sz="0" w:space="0" w:color="auto"/>
        <w:left w:val="none" w:sz="0" w:space="0" w:color="auto"/>
        <w:bottom w:val="none" w:sz="0" w:space="0" w:color="auto"/>
        <w:right w:val="none" w:sz="0" w:space="0" w:color="auto"/>
      </w:divBdr>
    </w:div>
    <w:div w:id="1263949941">
      <w:bodyDiv w:val="1"/>
      <w:marLeft w:val="0"/>
      <w:marRight w:val="0"/>
      <w:marTop w:val="0"/>
      <w:marBottom w:val="0"/>
      <w:divBdr>
        <w:top w:val="none" w:sz="0" w:space="0" w:color="auto"/>
        <w:left w:val="none" w:sz="0" w:space="0" w:color="auto"/>
        <w:bottom w:val="none" w:sz="0" w:space="0" w:color="auto"/>
        <w:right w:val="none" w:sz="0" w:space="0" w:color="auto"/>
      </w:divBdr>
    </w:div>
    <w:div w:id="1264873483">
      <w:bodyDiv w:val="1"/>
      <w:marLeft w:val="0"/>
      <w:marRight w:val="0"/>
      <w:marTop w:val="0"/>
      <w:marBottom w:val="0"/>
      <w:divBdr>
        <w:top w:val="none" w:sz="0" w:space="0" w:color="auto"/>
        <w:left w:val="none" w:sz="0" w:space="0" w:color="auto"/>
        <w:bottom w:val="none" w:sz="0" w:space="0" w:color="auto"/>
        <w:right w:val="none" w:sz="0" w:space="0" w:color="auto"/>
      </w:divBdr>
    </w:div>
    <w:div w:id="1266186154">
      <w:bodyDiv w:val="1"/>
      <w:marLeft w:val="0"/>
      <w:marRight w:val="0"/>
      <w:marTop w:val="0"/>
      <w:marBottom w:val="0"/>
      <w:divBdr>
        <w:top w:val="none" w:sz="0" w:space="0" w:color="auto"/>
        <w:left w:val="none" w:sz="0" w:space="0" w:color="auto"/>
        <w:bottom w:val="none" w:sz="0" w:space="0" w:color="auto"/>
        <w:right w:val="none" w:sz="0" w:space="0" w:color="auto"/>
      </w:divBdr>
    </w:div>
    <w:div w:id="1266691065">
      <w:bodyDiv w:val="1"/>
      <w:marLeft w:val="0"/>
      <w:marRight w:val="0"/>
      <w:marTop w:val="0"/>
      <w:marBottom w:val="0"/>
      <w:divBdr>
        <w:top w:val="none" w:sz="0" w:space="0" w:color="auto"/>
        <w:left w:val="none" w:sz="0" w:space="0" w:color="auto"/>
        <w:bottom w:val="none" w:sz="0" w:space="0" w:color="auto"/>
        <w:right w:val="none" w:sz="0" w:space="0" w:color="auto"/>
      </w:divBdr>
    </w:div>
    <w:div w:id="1269044159">
      <w:bodyDiv w:val="1"/>
      <w:marLeft w:val="0"/>
      <w:marRight w:val="0"/>
      <w:marTop w:val="0"/>
      <w:marBottom w:val="0"/>
      <w:divBdr>
        <w:top w:val="none" w:sz="0" w:space="0" w:color="auto"/>
        <w:left w:val="none" w:sz="0" w:space="0" w:color="auto"/>
        <w:bottom w:val="none" w:sz="0" w:space="0" w:color="auto"/>
        <w:right w:val="none" w:sz="0" w:space="0" w:color="auto"/>
      </w:divBdr>
    </w:div>
    <w:div w:id="1275137644">
      <w:bodyDiv w:val="1"/>
      <w:marLeft w:val="0"/>
      <w:marRight w:val="0"/>
      <w:marTop w:val="0"/>
      <w:marBottom w:val="0"/>
      <w:divBdr>
        <w:top w:val="none" w:sz="0" w:space="0" w:color="auto"/>
        <w:left w:val="none" w:sz="0" w:space="0" w:color="auto"/>
        <w:bottom w:val="none" w:sz="0" w:space="0" w:color="auto"/>
        <w:right w:val="none" w:sz="0" w:space="0" w:color="auto"/>
      </w:divBdr>
    </w:div>
    <w:div w:id="1276719397">
      <w:bodyDiv w:val="1"/>
      <w:marLeft w:val="0"/>
      <w:marRight w:val="0"/>
      <w:marTop w:val="0"/>
      <w:marBottom w:val="0"/>
      <w:divBdr>
        <w:top w:val="none" w:sz="0" w:space="0" w:color="auto"/>
        <w:left w:val="none" w:sz="0" w:space="0" w:color="auto"/>
        <w:bottom w:val="none" w:sz="0" w:space="0" w:color="auto"/>
        <w:right w:val="none" w:sz="0" w:space="0" w:color="auto"/>
      </w:divBdr>
    </w:div>
    <w:div w:id="1281373986">
      <w:bodyDiv w:val="1"/>
      <w:marLeft w:val="0"/>
      <w:marRight w:val="0"/>
      <w:marTop w:val="0"/>
      <w:marBottom w:val="0"/>
      <w:divBdr>
        <w:top w:val="none" w:sz="0" w:space="0" w:color="auto"/>
        <w:left w:val="none" w:sz="0" w:space="0" w:color="auto"/>
        <w:bottom w:val="none" w:sz="0" w:space="0" w:color="auto"/>
        <w:right w:val="none" w:sz="0" w:space="0" w:color="auto"/>
      </w:divBdr>
    </w:div>
    <w:div w:id="1284536689">
      <w:bodyDiv w:val="1"/>
      <w:marLeft w:val="0"/>
      <w:marRight w:val="0"/>
      <w:marTop w:val="0"/>
      <w:marBottom w:val="0"/>
      <w:divBdr>
        <w:top w:val="none" w:sz="0" w:space="0" w:color="auto"/>
        <w:left w:val="none" w:sz="0" w:space="0" w:color="auto"/>
        <w:bottom w:val="none" w:sz="0" w:space="0" w:color="auto"/>
        <w:right w:val="none" w:sz="0" w:space="0" w:color="auto"/>
      </w:divBdr>
    </w:div>
    <w:div w:id="1287465301">
      <w:bodyDiv w:val="1"/>
      <w:marLeft w:val="0"/>
      <w:marRight w:val="0"/>
      <w:marTop w:val="0"/>
      <w:marBottom w:val="0"/>
      <w:divBdr>
        <w:top w:val="none" w:sz="0" w:space="0" w:color="auto"/>
        <w:left w:val="none" w:sz="0" w:space="0" w:color="auto"/>
        <w:bottom w:val="none" w:sz="0" w:space="0" w:color="auto"/>
        <w:right w:val="none" w:sz="0" w:space="0" w:color="auto"/>
      </w:divBdr>
    </w:div>
    <w:div w:id="1287925597">
      <w:bodyDiv w:val="1"/>
      <w:marLeft w:val="0"/>
      <w:marRight w:val="0"/>
      <w:marTop w:val="0"/>
      <w:marBottom w:val="0"/>
      <w:divBdr>
        <w:top w:val="none" w:sz="0" w:space="0" w:color="auto"/>
        <w:left w:val="none" w:sz="0" w:space="0" w:color="auto"/>
        <w:bottom w:val="none" w:sz="0" w:space="0" w:color="auto"/>
        <w:right w:val="none" w:sz="0" w:space="0" w:color="auto"/>
      </w:divBdr>
    </w:div>
    <w:div w:id="1291518010">
      <w:bodyDiv w:val="1"/>
      <w:marLeft w:val="0"/>
      <w:marRight w:val="0"/>
      <w:marTop w:val="0"/>
      <w:marBottom w:val="0"/>
      <w:divBdr>
        <w:top w:val="none" w:sz="0" w:space="0" w:color="auto"/>
        <w:left w:val="none" w:sz="0" w:space="0" w:color="auto"/>
        <w:bottom w:val="none" w:sz="0" w:space="0" w:color="auto"/>
        <w:right w:val="none" w:sz="0" w:space="0" w:color="auto"/>
      </w:divBdr>
    </w:div>
    <w:div w:id="1292512618">
      <w:bodyDiv w:val="1"/>
      <w:marLeft w:val="0"/>
      <w:marRight w:val="0"/>
      <w:marTop w:val="0"/>
      <w:marBottom w:val="0"/>
      <w:divBdr>
        <w:top w:val="none" w:sz="0" w:space="0" w:color="auto"/>
        <w:left w:val="none" w:sz="0" w:space="0" w:color="auto"/>
        <w:bottom w:val="none" w:sz="0" w:space="0" w:color="auto"/>
        <w:right w:val="none" w:sz="0" w:space="0" w:color="auto"/>
      </w:divBdr>
    </w:div>
    <w:div w:id="1293436332">
      <w:bodyDiv w:val="1"/>
      <w:marLeft w:val="0"/>
      <w:marRight w:val="0"/>
      <w:marTop w:val="0"/>
      <w:marBottom w:val="0"/>
      <w:divBdr>
        <w:top w:val="none" w:sz="0" w:space="0" w:color="auto"/>
        <w:left w:val="none" w:sz="0" w:space="0" w:color="auto"/>
        <w:bottom w:val="none" w:sz="0" w:space="0" w:color="auto"/>
        <w:right w:val="none" w:sz="0" w:space="0" w:color="auto"/>
      </w:divBdr>
    </w:div>
    <w:div w:id="1300191288">
      <w:bodyDiv w:val="1"/>
      <w:marLeft w:val="0"/>
      <w:marRight w:val="0"/>
      <w:marTop w:val="0"/>
      <w:marBottom w:val="0"/>
      <w:divBdr>
        <w:top w:val="none" w:sz="0" w:space="0" w:color="auto"/>
        <w:left w:val="none" w:sz="0" w:space="0" w:color="auto"/>
        <w:bottom w:val="none" w:sz="0" w:space="0" w:color="auto"/>
        <w:right w:val="none" w:sz="0" w:space="0" w:color="auto"/>
      </w:divBdr>
    </w:div>
    <w:div w:id="1301616003">
      <w:bodyDiv w:val="1"/>
      <w:marLeft w:val="0"/>
      <w:marRight w:val="0"/>
      <w:marTop w:val="0"/>
      <w:marBottom w:val="0"/>
      <w:divBdr>
        <w:top w:val="none" w:sz="0" w:space="0" w:color="auto"/>
        <w:left w:val="none" w:sz="0" w:space="0" w:color="auto"/>
        <w:bottom w:val="none" w:sz="0" w:space="0" w:color="auto"/>
        <w:right w:val="none" w:sz="0" w:space="0" w:color="auto"/>
      </w:divBdr>
    </w:div>
    <w:div w:id="1302921775">
      <w:bodyDiv w:val="1"/>
      <w:marLeft w:val="0"/>
      <w:marRight w:val="0"/>
      <w:marTop w:val="0"/>
      <w:marBottom w:val="0"/>
      <w:divBdr>
        <w:top w:val="none" w:sz="0" w:space="0" w:color="auto"/>
        <w:left w:val="none" w:sz="0" w:space="0" w:color="auto"/>
        <w:bottom w:val="none" w:sz="0" w:space="0" w:color="auto"/>
        <w:right w:val="none" w:sz="0" w:space="0" w:color="auto"/>
      </w:divBdr>
    </w:div>
    <w:div w:id="1306549862">
      <w:bodyDiv w:val="1"/>
      <w:marLeft w:val="0"/>
      <w:marRight w:val="0"/>
      <w:marTop w:val="0"/>
      <w:marBottom w:val="0"/>
      <w:divBdr>
        <w:top w:val="none" w:sz="0" w:space="0" w:color="auto"/>
        <w:left w:val="none" w:sz="0" w:space="0" w:color="auto"/>
        <w:bottom w:val="none" w:sz="0" w:space="0" w:color="auto"/>
        <w:right w:val="none" w:sz="0" w:space="0" w:color="auto"/>
      </w:divBdr>
    </w:div>
    <w:div w:id="1308322336">
      <w:bodyDiv w:val="1"/>
      <w:marLeft w:val="0"/>
      <w:marRight w:val="0"/>
      <w:marTop w:val="0"/>
      <w:marBottom w:val="0"/>
      <w:divBdr>
        <w:top w:val="none" w:sz="0" w:space="0" w:color="auto"/>
        <w:left w:val="none" w:sz="0" w:space="0" w:color="auto"/>
        <w:bottom w:val="none" w:sz="0" w:space="0" w:color="auto"/>
        <w:right w:val="none" w:sz="0" w:space="0" w:color="auto"/>
      </w:divBdr>
    </w:div>
    <w:div w:id="1310357337">
      <w:bodyDiv w:val="1"/>
      <w:marLeft w:val="0"/>
      <w:marRight w:val="0"/>
      <w:marTop w:val="0"/>
      <w:marBottom w:val="0"/>
      <w:divBdr>
        <w:top w:val="none" w:sz="0" w:space="0" w:color="auto"/>
        <w:left w:val="none" w:sz="0" w:space="0" w:color="auto"/>
        <w:bottom w:val="none" w:sz="0" w:space="0" w:color="auto"/>
        <w:right w:val="none" w:sz="0" w:space="0" w:color="auto"/>
      </w:divBdr>
    </w:div>
    <w:div w:id="1313607963">
      <w:bodyDiv w:val="1"/>
      <w:marLeft w:val="0"/>
      <w:marRight w:val="0"/>
      <w:marTop w:val="0"/>
      <w:marBottom w:val="0"/>
      <w:divBdr>
        <w:top w:val="none" w:sz="0" w:space="0" w:color="auto"/>
        <w:left w:val="none" w:sz="0" w:space="0" w:color="auto"/>
        <w:bottom w:val="none" w:sz="0" w:space="0" w:color="auto"/>
        <w:right w:val="none" w:sz="0" w:space="0" w:color="auto"/>
      </w:divBdr>
    </w:div>
    <w:div w:id="1318150078">
      <w:bodyDiv w:val="1"/>
      <w:marLeft w:val="0"/>
      <w:marRight w:val="0"/>
      <w:marTop w:val="0"/>
      <w:marBottom w:val="0"/>
      <w:divBdr>
        <w:top w:val="none" w:sz="0" w:space="0" w:color="auto"/>
        <w:left w:val="none" w:sz="0" w:space="0" w:color="auto"/>
        <w:bottom w:val="none" w:sz="0" w:space="0" w:color="auto"/>
        <w:right w:val="none" w:sz="0" w:space="0" w:color="auto"/>
      </w:divBdr>
    </w:div>
    <w:div w:id="1321739196">
      <w:bodyDiv w:val="1"/>
      <w:marLeft w:val="0"/>
      <w:marRight w:val="0"/>
      <w:marTop w:val="0"/>
      <w:marBottom w:val="0"/>
      <w:divBdr>
        <w:top w:val="none" w:sz="0" w:space="0" w:color="auto"/>
        <w:left w:val="none" w:sz="0" w:space="0" w:color="auto"/>
        <w:bottom w:val="none" w:sz="0" w:space="0" w:color="auto"/>
        <w:right w:val="none" w:sz="0" w:space="0" w:color="auto"/>
      </w:divBdr>
    </w:div>
    <w:div w:id="1322729952">
      <w:bodyDiv w:val="1"/>
      <w:marLeft w:val="0"/>
      <w:marRight w:val="0"/>
      <w:marTop w:val="0"/>
      <w:marBottom w:val="0"/>
      <w:divBdr>
        <w:top w:val="none" w:sz="0" w:space="0" w:color="auto"/>
        <w:left w:val="none" w:sz="0" w:space="0" w:color="auto"/>
        <w:bottom w:val="none" w:sz="0" w:space="0" w:color="auto"/>
        <w:right w:val="none" w:sz="0" w:space="0" w:color="auto"/>
      </w:divBdr>
    </w:div>
    <w:div w:id="1323848805">
      <w:bodyDiv w:val="1"/>
      <w:marLeft w:val="0"/>
      <w:marRight w:val="0"/>
      <w:marTop w:val="0"/>
      <w:marBottom w:val="0"/>
      <w:divBdr>
        <w:top w:val="none" w:sz="0" w:space="0" w:color="auto"/>
        <w:left w:val="none" w:sz="0" w:space="0" w:color="auto"/>
        <w:bottom w:val="none" w:sz="0" w:space="0" w:color="auto"/>
        <w:right w:val="none" w:sz="0" w:space="0" w:color="auto"/>
      </w:divBdr>
    </w:div>
    <w:div w:id="1325622294">
      <w:bodyDiv w:val="1"/>
      <w:marLeft w:val="0"/>
      <w:marRight w:val="0"/>
      <w:marTop w:val="0"/>
      <w:marBottom w:val="0"/>
      <w:divBdr>
        <w:top w:val="none" w:sz="0" w:space="0" w:color="auto"/>
        <w:left w:val="none" w:sz="0" w:space="0" w:color="auto"/>
        <w:bottom w:val="none" w:sz="0" w:space="0" w:color="auto"/>
        <w:right w:val="none" w:sz="0" w:space="0" w:color="auto"/>
      </w:divBdr>
    </w:div>
    <w:div w:id="1326670191">
      <w:bodyDiv w:val="1"/>
      <w:marLeft w:val="0"/>
      <w:marRight w:val="0"/>
      <w:marTop w:val="0"/>
      <w:marBottom w:val="0"/>
      <w:divBdr>
        <w:top w:val="none" w:sz="0" w:space="0" w:color="auto"/>
        <w:left w:val="none" w:sz="0" w:space="0" w:color="auto"/>
        <w:bottom w:val="none" w:sz="0" w:space="0" w:color="auto"/>
        <w:right w:val="none" w:sz="0" w:space="0" w:color="auto"/>
      </w:divBdr>
    </w:div>
    <w:div w:id="1337922287">
      <w:bodyDiv w:val="1"/>
      <w:marLeft w:val="0"/>
      <w:marRight w:val="0"/>
      <w:marTop w:val="0"/>
      <w:marBottom w:val="0"/>
      <w:divBdr>
        <w:top w:val="none" w:sz="0" w:space="0" w:color="auto"/>
        <w:left w:val="none" w:sz="0" w:space="0" w:color="auto"/>
        <w:bottom w:val="none" w:sz="0" w:space="0" w:color="auto"/>
        <w:right w:val="none" w:sz="0" w:space="0" w:color="auto"/>
      </w:divBdr>
    </w:div>
    <w:div w:id="1340428443">
      <w:bodyDiv w:val="1"/>
      <w:marLeft w:val="0"/>
      <w:marRight w:val="0"/>
      <w:marTop w:val="0"/>
      <w:marBottom w:val="0"/>
      <w:divBdr>
        <w:top w:val="none" w:sz="0" w:space="0" w:color="auto"/>
        <w:left w:val="none" w:sz="0" w:space="0" w:color="auto"/>
        <w:bottom w:val="none" w:sz="0" w:space="0" w:color="auto"/>
        <w:right w:val="none" w:sz="0" w:space="0" w:color="auto"/>
      </w:divBdr>
    </w:div>
    <w:div w:id="1350062690">
      <w:bodyDiv w:val="1"/>
      <w:marLeft w:val="0"/>
      <w:marRight w:val="0"/>
      <w:marTop w:val="0"/>
      <w:marBottom w:val="0"/>
      <w:divBdr>
        <w:top w:val="none" w:sz="0" w:space="0" w:color="auto"/>
        <w:left w:val="none" w:sz="0" w:space="0" w:color="auto"/>
        <w:bottom w:val="none" w:sz="0" w:space="0" w:color="auto"/>
        <w:right w:val="none" w:sz="0" w:space="0" w:color="auto"/>
      </w:divBdr>
    </w:div>
    <w:div w:id="1350596897">
      <w:bodyDiv w:val="1"/>
      <w:marLeft w:val="0"/>
      <w:marRight w:val="0"/>
      <w:marTop w:val="0"/>
      <w:marBottom w:val="0"/>
      <w:divBdr>
        <w:top w:val="none" w:sz="0" w:space="0" w:color="auto"/>
        <w:left w:val="none" w:sz="0" w:space="0" w:color="auto"/>
        <w:bottom w:val="none" w:sz="0" w:space="0" w:color="auto"/>
        <w:right w:val="none" w:sz="0" w:space="0" w:color="auto"/>
      </w:divBdr>
    </w:div>
    <w:div w:id="1356150799">
      <w:bodyDiv w:val="1"/>
      <w:marLeft w:val="0"/>
      <w:marRight w:val="0"/>
      <w:marTop w:val="0"/>
      <w:marBottom w:val="0"/>
      <w:divBdr>
        <w:top w:val="none" w:sz="0" w:space="0" w:color="auto"/>
        <w:left w:val="none" w:sz="0" w:space="0" w:color="auto"/>
        <w:bottom w:val="none" w:sz="0" w:space="0" w:color="auto"/>
        <w:right w:val="none" w:sz="0" w:space="0" w:color="auto"/>
      </w:divBdr>
    </w:div>
    <w:div w:id="1356229929">
      <w:bodyDiv w:val="1"/>
      <w:marLeft w:val="0"/>
      <w:marRight w:val="0"/>
      <w:marTop w:val="0"/>
      <w:marBottom w:val="0"/>
      <w:divBdr>
        <w:top w:val="none" w:sz="0" w:space="0" w:color="auto"/>
        <w:left w:val="none" w:sz="0" w:space="0" w:color="auto"/>
        <w:bottom w:val="none" w:sz="0" w:space="0" w:color="auto"/>
        <w:right w:val="none" w:sz="0" w:space="0" w:color="auto"/>
      </w:divBdr>
    </w:div>
    <w:div w:id="1362317540">
      <w:bodyDiv w:val="1"/>
      <w:marLeft w:val="0"/>
      <w:marRight w:val="0"/>
      <w:marTop w:val="0"/>
      <w:marBottom w:val="0"/>
      <w:divBdr>
        <w:top w:val="none" w:sz="0" w:space="0" w:color="auto"/>
        <w:left w:val="none" w:sz="0" w:space="0" w:color="auto"/>
        <w:bottom w:val="none" w:sz="0" w:space="0" w:color="auto"/>
        <w:right w:val="none" w:sz="0" w:space="0" w:color="auto"/>
      </w:divBdr>
    </w:div>
    <w:div w:id="1365331954">
      <w:bodyDiv w:val="1"/>
      <w:marLeft w:val="0"/>
      <w:marRight w:val="0"/>
      <w:marTop w:val="0"/>
      <w:marBottom w:val="0"/>
      <w:divBdr>
        <w:top w:val="none" w:sz="0" w:space="0" w:color="auto"/>
        <w:left w:val="none" w:sz="0" w:space="0" w:color="auto"/>
        <w:bottom w:val="none" w:sz="0" w:space="0" w:color="auto"/>
        <w:right w:val="none" w:sz="0" w:space="0" w:color="auto"/>
      </w:divBdr>
    </w:div>
    <w:div w:id="1366323278">
      <w:bodyDiv w:val="1"/>
      <w:marLeft w:val="0"/>
      <w:marRight w:val="0"/>
      <w:marTop w:val="0"/>
      <w:marBottom w:val="0"/>
      <w:divBdr>
        <w:top w:val="none" w:sz="0" w:space="0" w:color="auto"/>
        <w:left w:val="none" w:sz="0" w:space="0" w:color="auto"/>
        <w:bottom w:val="none" w:sz="0" w:space="0" w:color="auto"/>
        <w:right w:val="none" w:sz="0" w:space="0" w:color="auto"/>
      </w:divBdr>
    </w:div>
    <w:div w:id="1366829365">
      <w:bodyDiv w:val="1"/>
      <w:marLeft w:val="0"/>
      <w:marRight w:val="0"/>
      <w:marTop w:val="0"/>
      <w:marBottom w:val="0"/>
      <w:divBdr>
        <w:top w:val="none" w:sz="0" w:space="0" w:color="auto"/>
        <w:left w:val="none" w:sz="0" w:space="0" w:color="auto"/>
        <w:bottom w:val="none" w:sz="0" w:space="0" w:color="auto"/>
        <w:right w:val="none" w:sz="0" w:space="0" w:color="auto"/>
      </w:divBdr>
    </w:div>
    <w:div w:id="1370108282">
      <w:bodyDiv w:val="1"/>
      <w:marLeft w:val="0"/>
      <w:marRight w:val="0"/>
      <w:marTop w:val="0"/>
      <w:marBottom w:val="0"/>
      <w:divBdr>
        <w:top w:val="none" w:sz="0" w:space="0" w:color="auto"/>
        <w:left w:val="none" w:sz="0" w:space="0" w:color="auto"/>
        <w:bottom w:val="none" w:sz="0" w:space="0" w:color="auto"/>
        <w:right w:val="none" w:sz="0" w:space="0" w:color="auto"/>
      </w:divBdr>
    </w:div>
    <w:div w:id="1375960967">
      <w:bodyDiv w:val="1"/>
      <w:marLeft w:val="0"/>
      <w:marRight w:val="0"/>
      <w:marTop w:val="0"/>
      <w:marBottom w:val="0"/>
      <w:divBdr>
        <w:top w:val="none" w:sz="0" w:space="0" w:color="auto"/>
        <w:left w:val="none" w:sz="0" w:space="0" w:color="auto"/>
        <w:bottom w:val="none" w:sz="0" w:space="0" w:color="auto"/>
        <w:right w:val="none" w:sz="0" w:space="0" w:color="auto"/>
      </w:divBdr>
    </w:div>
    <w:div w:id="1381324844">
      <w:bodyDiv w:val="1"/>
      <w:marLeft w:val="0"/>
      <w:marRight w:val="0"/>
      <w:marTop w:val="0"/>
      <w:marBottom w:val="0"/>
      <w:divBdr>
        <w:top w:val="none" w:sz="0" w:space="0" w:color="auto"/>
        <w:left w:val="none" w:sz="0" w:space="0" w:color="auto"/>
        <w:bottom w:val="none" w:sz="0" w:space="0" w:color="auto"/>
        <w:right w:val="none" w:sz="0" w:space="0" w:color="auto"/>
      </w:divBdr>
    </w:div>
    <w:div w:id="1381897595">
      <w:bodyDiv w:val="1"/>
      <w:marLeft w:val="0"/>
      <w:marRight w:val="0"/>
      <w:marTop w:val="0"/>
      <w:marBottom w:val="0"/>
      <w:divBdr>
        <w:top w:val="none" w:sz="0" w:space="0" w:color="auto"/>
        <w:left w:val="none" w:sz="0" w:space="0" w:color="auto"/>
        <w:bottom w:val="none" w:sz="0" w:space="0" w:color="auto"/>
        <w:right w:val="none" w:sz="0" w:space="0" w:color="auto"/>
      </w:divBdr>
    </w:div>
    <w:div w:id="1390029265">
      <w:bodyDiv w:val="1"/>
      <w:marLeft w:val="0"/>
      <w:marRight w:val="0"/>
      <w:marTop w:val="0"/>
      <w:marBottom w:val="0"/>
      <w:divBdr>
        <w:top w:val="none" w:sz="0" w:space="0" w:color="auto"/>
        <w:left w:val="none" w:sz="0" w:space="0" w:color="auto"/>
        <w:bottom w:val="none" w:sz="0" w:space="0" w:color="auto"/>
        <w:right w:val="none" w:sz="0" w:space="0" w:color="auto"/>
      </w:divBdr>
    </w:div>
    <w:div w:id="1405223200">
      <w:bodyDiv w:val="1"/>
      <w:marLeft w:val="0"/>
      <w:marRight w:val="0"/>
      <w:marTop w:val="0"/>
      <w:marBottom w:val="0"/>
      <w:divBdr>
        <w:top w:val="none" w:sz="0" w:space="0" w:color="auto"/>
        <w:left w:val="none" w:sz="0" w:space="0" w:color="auto"/>
        <w:bottom w:val="none" w:sz="0" w:space="0" w:color="auto"/>
        <w:right w:val="none" w:sz="0" w:space="0" w:color="auto"/>
      </w:divBdr>
    </w:div>
    <w:div w:id="1408454170">
      <w:bodyDiv w:val="1"/>
      <w:marLeft w:val="0"/>
      <w:marRight w:val="0"/>
      <w:marTop w:val="0"/>
      <w:marBottom w:val="0"/>
      <w:divBdr>
        <w:top w:val="none" w:sz="0" w:space="0" w:color="auto"/>
        <w:left w:val="none" w:sz="0" w:space="0" w:color="auto"/>
        <w:bottom w:val="none" w:sz="0" w:space="0" w:color="auto"/>
        <w:right w:val="none" w:sz="0" w:space="0" w:color="auto"/>
      </w:divBdr>
    </w:div>
    <w:div w:id="1408461179">
      <w:bodyDiv w:val="1"/>
      <w:marLeft w:val="0"/>
      <w:marRight w:val="0"/>
      <w:marTop w:val="0"/>
      <w:marBottom w:val="0"/>
      <w:divBdr>
        <w:top w:val="none" w:sz="0" w:space="0" w:color="auto"/>
        <w:left w:val="none" w:sz="0" w:space="0" w:color="auto"/>
        <w:bottom w:val="none" w:sz="0" w:space="0" w:color="auto"/>
        <w:right w:val="none" w:sz="0" w:space="0" w:color="auto"/>
      </w:divBdr>
    </w:div>
    <w:div w:id="1410542082">
      <w:bodyDiv w:val="1"/>
      <w:marLeft w:val="0"/>
      <w:marRight w:val="0"/>
      <w:marTop w:val="0"/>
      <w:marBottom w:val="0"/>
      <w:divBdr>
        <w:top w:val="none" w:sz="0" w:space="0" w:color="auto"/>
        <w:left w:val="none" w:sz="0" w:space="0" w:color="auto"/>
        <w:bottom w:val="none" w:sz="0" w:space="0" w:color="auto"/>
        <w:right w:val="none" w:sz="0" w:space="0" w:color="auto"/>
      </w:divBdr>
    </w:div>
    <w:div w:id="1412192155">
      <w:bodyDiv w:val="1"/>
      <w:marLeft w:val="0"/>
      <w:marRight w:val="0"/>
      <w:marTop w:val="0"/>
      <w:marBottom w:val="0"/>
      <w:divBdr>
        <w:top w:val="none" w:sz="0" w:space="0" w:color="auto"/>
        <w:left w:val="none" w:sz="0" w:space="0" w:color="auto"/>
        <w:bottom w:val="none" w:sz="0" w:space="0" w:color="auto"/>
        <w:right w:val="none" w:sz="0" w:space="0" w:color="auto"/>
      </w:divBdr>
    </w:div>
    <w:div w:id="1412316856">
      <w:bodyDiv w:val="1"/>
      <w:marLeft w:val="0"/>
      <w:marRight w:val="0"/>
      <w:marTop w:val="0"/>
      <w:marBottom w:val="0"/>
      <w:divBdr>
        <w:top w:val="none" w:sz="0" w:space="0" w:color="auto"/>
        <w:left w:val="none" w:sz="0" w:space="0" w:color="auto"/>
        <w:bottom w:val="none" w:sz="0" w:space="0" w:color="auto"/>
        <w:right w:val="none" w:sz="0" w:space="0" w:color="auto"/>
      </w:divBdr>
    </w:div>
    <w:div w:id="1424567996">
      <w:bodyDiv w:val="1"/>
      <w:marLeft w:val="0"/>
      <w:marRight w:val="0"/>
      <w:marTop w:val="0"/>
      <w:marBottom w:val="0"/>
      <w:divBdr>
        <w:top w:val="none" w:sz="0" w:space="0" w:color="auto"/>
        <w:left w:val="none" w:sz="0" w:space="0" w:color="auto"/>
        <w:bottom w:val="none" w:sz="0" w:space="0" w:color="auto"/>
        <w:right w:val="none" w:sz="0" w:space="0" w:color="auto"/>
      </w:divBdr>
    </w:div>
    <w:div w:id="1434669114">
      <w:bodyDiv w:val="1"/>
      <w:marLeft w:val="0"/>
      <w:marRight w:val="0"/>
      <w:marTop w:val="0"/>
      <w:marBottom w:val="0"/>
      <w:divBdr>
        <w:top w:val="none" w:sz="0" w:space="0" w:color="auto"/>
        <w:left w:val="none" w:sz="0" w:space="0" w:color="auto"/>
        <w:bottom w:val="none" w:sz="0" w:space="0" w:color="auto"/>
        <w:right w:val="none" w:sz="0" w:space="0" w:color="auto"/>
      </w:divBdr>
    </w:div>
    <w:div w:id="1439525261">
      <w:bodyDiv w:val="1"/>
      <w:marLeft w:val="0"/>
      <w:marRight w:val="0"/>
      <w:marTop w:val="0"/>
      <w:marBottom w:val="0"/>
      <w:divBdr>
        <w:top w:val="none" w:sz="0" w:space="0" w:color="auto"/>
        <w:left w:val="none" w:sz="0" w:space="0" w:color="auto"/>
        <w:bottom w:val="none" w:sz="0" w:space="0" w:color="auto"/>
        <w:right w:val="none" w:sz="0" w:space="0" w:color="auto"/>
      </w:divBdr>
    </w:div>
    <w:div w:id="1443377078">
      <w:bodyDiv w:val="1"/>
      <w:marLeft w:val="0"/>
      <w:marRight w:val="0"/>
      <w:marTop w:val="0"/>
      <w:marBottom w:val="0"/>
      <w:divBdr>
        <w:top w:val="none" w:sz="0" w:space="0" w:color="auto"/>
        <w:left w:val="none" w:sz="0" w:space="0" w:color="auto"/>
        <w:bottom w:val="none" w:sz="0" w:space="0" w:color="auto"/>
        <w:right w:val="none" w:sz="0" w:space="0" w:color="auto"/>
      </w:divBdr>
    </w:div>
    <w:div w:id="1443920036">
      <w:bodyDiv w:val="1"/>
      <w:marLeft w:val="0"/>
      <w:marRight w:val="0"/>
      <w:marTop w:val="0"/>
      <w:marBottom w:val="0"/>
      <w:divBdr>
        <w:top w:val="none" w:sz="0" w:space="0" w:color="auto"/>
        <w:left w:val="none" w:sz="0" w:space="0" w:color="auto"/>
        <w:bottom w:val="none" w:sz="0" w:space="0" w:color="auto"/>
        <w:right w:val="none" w:sz="0" w:space="0" w:color="auto"/>
      </w:divBdr>
    </w:div>
    <w:div w:id="1444688245">
      <w:bodyDiv w:val="1"/>
      <w:marLeft w:val="0"/>
      <w:marRight w:val="0"/>
      <w:marTop w:val="0"/>
      <w:marBottom w:val="0"/>
      <w:divBdr>
        <w:top w:val="none" w:sz="0" w:space="0" w:color="auto"/>
        <w:left w:val="none" w:sz="0" w:space="0" w:color="auto"/>
        <w:bottom w:val="none" w:sz="0" w:space="0" w:color="auto"/>
        <w:right w:val="none" w:sz="0" w:space="0" w:color="auto"/>
      </w:divBdr>
    </w:div>
    <w:div w:id="1446804664">
      <w:bodyDiv w:val="1"/>
      <w:marLeft w:val="0"/>
      <w:marRight w:val="0"/>
      <w:marTop w:val="0"/>
      <w:marBottom w:val="0"/>
      <w:divBdr>
        <w:top w:val="none" w:sz="0" w:space="0" w:color="auto"/>
        <w:left w:val="none" w:sz="0" w:space="0" w:color="auto"/>
        <w:bottom w:val="none" w:sz="0" w:space="0" w:color="auto"/>
        <w:right w:val="none" w:sz="0" w:space="0" w:color="auto"/>
      </w:divBdr>
    </w:div>
    <w:div w:id="1455060971">
      <w:bodyDiv w:val="1"/>
      <w:marLeft w:val="0"/>
      <w:marRight w:val="0"/>
      <w:marTop w:val="0"/>
      <w:marBottom w:val="0"/>
      <w:divBdr>
        <w:top w:val="none" w:sz="0" w:space="0" w:color="auto"/>
        <w:left w:val="none" w:sz="0" w:space="0" w:color="auto"/>
        <w:bottom w:val="none" w:sz="0" w:space="0" w:color="auto"/>
        <w:right w:val="none" w:sz="0" w:space="0" w:color="auto"/>
      </w:divBdr>
    </w:div>
    <w:div w:id="1456362728">
      <w:bodyDiv w:val="1"/>
      <w:marLeft w:val="0"/>
      <w:marRight w:val="0"/>
      <w:marTop w:val="0"/>
      <w:marBottom w:val="0"/>
      <w:divBdr>
        <w:top w:val="none" w:sz="0" w:space="0" w:color="auto"/>
        <w:left w:val="none" w:sz="0" w:space="0" w:color="auto"/>
        <w:bottom w:val="none" w:sz="0" w:space="0" w:color="auto"/>
        <w:right w:val="none" w:sz="0" w:space="0" w:color="auto"/>
      </w:divBdr>
    </w:div>
    <w:div w:id="1458177500">
      <w:bodyDiv w:val="1"/>
      <w:marLeft w:val="0"/>
      <w:marRight w:val="0"/>
      <w:marTop w:val="0"/>
      <w:marBottom w:val="0"/>
      <w:divBdr>
        <w:top w:val="none" w:sz="0" w:space="0" w:color="auto"/>
        <w:left w:val="none" w:sz="0" w:space="0" w:color="auto"/>
        <w:bottom w:val="none" w:sz="0" w:space="0" w:color="auto"/>
        <w:right w:val="none" w:sz="0" w:space="0" w:color="auto"/>
      </w:divBdr>
    </w:div>
    <w:div w:id="1462773645">
      <w:bodyDiv w:val="1"/>
      <w:marLeft w:val="0"/>
      <w:marRight w:val="0"/>
      <w:marTop w:val="0"/>
      <w:marBottom w:val="0"/>
      <w:divBdr>
        <w:top w:val="none" w:sz="0" w:space="0" w:color="auto"/>
        <w:left w:val="none" w:sz="0" w:space="0" w:color="auto"/>
        <w:bottom w:val="none" w:sz="0" w:space="0" w:color="auto"/>
        <w:right w:val="none" w:sz="0" w:space="0" w:color="auto"/>
      </w:divBdr>
    </w:div>
    <w:div w:id="1467549032">
      <w:bodyDiv w:val="1"/>
      <w:marLeft w:val="0"/>
      <w:marRight w:val="0"/>
      <w:marTop w:val="0"/>
      <w:marBottom w:val="0"/>
      <w:divBdr>
        <w:top w:val="none" w:sz="0" w:space="0" w:color="auto"/>
        <w:left w:val="none" w:sz="0" w:space="0" w:color="auto"/>
        <w:bottom w:val="none" w:sz="0" w:space="0" w:color="auto"/>
        <w:right w:val="none" w:sz="0" w:space="0" w:color="auto"/>
      </w:divBdr>
    </w:div>
    <w:div w:id="1469400857">
      <w:bodyDiv w:val="1"/>
      <w:marLeft w:val="0"/>
      <w:marRight w:val="0"/>
      <w:marTop w:val="0"/>
      <w:marBottom w:val="0"/>
      <w:divBdr>
        <w:top w:val="none" w:sz="0" w:space="0" w:color="auto"/>
        <w:left w:val="none" w:sz="0" w:space="0" w:color="auto"/>
        <w:bottom w:val="none" w:sz="0" w:space="0" w:color="auto"/>
        <w:right w:val="none" w:sz="0" w:space="0" w:color="auto"/>
      </w:divBdr>
    </w:div>
    <w:div w:id="1470586434">
      <w:bodyDiv w:val="1"/>
      <w:marLeft w:val="0"/>
      <w:marRight w:val="0"/>
      <w:marTop w:val="0"/>
      <w:marBottom w:val="0"/>
      <w:divBdr>
        <w:top w:val="none" w:sz="0" w:space="0" w:color="auto"/>
        <w:left w:val="none" w:sz="0" w:space="0" w:color="auto"/>
        <w:bottom w:val="none" w:sz="0" w:space="0" w:color="auto"/>
        <w:right w:val="none" w:sz="0" w:space="0" w:color="auto"/>
      </w:divBdr>
    </w:div>
    <w:div w:id="1482649514">
      <w:bodyDiv w:val="1"/>
      <w:marLeft w:val="0"/>
      <w:marRight w:val="0"/>
      <w:marTop w:val="0"/>
      <w:marBottom w:val="0"/>
      <w:divBdr>
        <w:top w:val="none" w:sz="0" w:space="0" w:color="auto"/>
        <w:left w:val="none" w:sz="0" w:space="0" w:color="auto"/>
        <w:bottom w:val="none" w:sz="0" w:space="0" w:color="auto"/>
        <w:right w:val="none" w:sz="0" w:space="0" w:color="auto"/>
      </w:divBdr>
    </w:div>
    <w:div w:id="1485270089">
      <w:bodyDiv w:val="1"/>
      <w:marLeft w:val="0"/>
      <w:marRight w:val="0"/>
      <w:marTop w:val="0"/>
      <w:marBottom w:val="0"/>
      <w:divBdr>
        <w:top w:val="none" w:sz="0" w:space="0" w:color="auto"/>
        <w:left w:val="none" w:sz="0" w:space="0" w:color="auto"/>
        <w:bottom w:val="none" w:sz="0" w:space="0" w:color="auto"/>
        <w:right w:val="none" w:sz="0" w:space="0" w:color="auto"/>
      </w:divBdr>
    </w:div>
    <w:div w:id="1486237366">
      <w:bodyDiv w:val="1"/>
      <w:marLeft w:val="0"/>
      <w:marRight w:val="0"/>
      <w:marTop w:val="0"/>
      <w:marBottom w:val="0"/>
      <w:divBdr>
        <w:top w:val="none" w:sz="0" w:space="0" w:color="auto"/>
        <w:left w:val="none" w:sz="0" w:space="0" w:color="auto"/>
        <w:bottom w:val="none" w:sz="0" w:space="0" w:color="auto"/>
        <w:right w:val="none" w:sz="0" w:space="0" w:color="auto"/>
      </w:divBdr>
    </w:div>
    <w:div w:id="1486775027">
      <w:bodyDiv w:val="1"/>
      <w:marLeft w:val="0"/>
      <w:marRight w:val="0"/>
      <w:marTop w:val="0"/>
      <w:marBottom w:val="0"/>
      <w:divBdr>
        <w:top w:val="none" w:sz="0" w:space="0" w:color="auto"/>
        <w:left w:val="none" w:sz="0" w:space="0" w:color="auto"/>
        <w:bottom w:val="none" w:sz="0" w:space="0" w:color="auto"/>
        <w:right w:val="none" w:sz="0" w:space="0" w:color="auto"/>
      </w:divBdr>
    </w:div>
    <w:div w:id="1489134796">
      <w:bodyDiv w:val="1"/>
      <w:marLeft w:val="0"/>
      <w:marRight w:val="0"/>
      <w:marTop w:val="0"/>
      <w:marBottom w:val="0"/>
      <w:divBdr>
        <w:top w:val="none" w:sz="0" w:space="0" w:color="auto"/>
        <w:left w:val="none" w:sz="0" w:space="0" w:color="auto"/>
        <w:bottom w:val="none" w:sz="0" w:space="0" w:color="auto"/>
        <w:right w:val="none" w:sz="0" w:space="0" w:color="auto"/>
      </w:divBdr>
    </w:div>
    <w:div w:id="1489710355">
      <w:bodyDiv w:val="1"/>
      <w:marLeft w:val="0"/>
      <w:marRight w:val="0"/>
      <w:marTop w:val="0"/>
      <w:marBottom w:val="0"/>
      <w:divBdr>
        <w:top w:val="none" w:sz="0" w:space="0" w:color="auto"/>
        <w:left w:val="none" w:sz="0" w:space="0" w:color="auto"/>
        <w:bottom w:val="none" w:sz="0" w:space="0" w:color="auto"/>
        <w:right w:val="none" w:sz="0" w:space="0" w:color="auto"/>
      </w:divBdr>
    </w:div>
    <w:div w:id="1495991017">
      <w:bodyDiv w:val="1"/>
      <w:marLeft w:val="0"/>
      <w:marRight w:val="0"/>
      <w:marTop w:val="0"/>
      <w:marBottom w:val="0"/>
      <w:divBdr>
        <w:top w:val="none" w:sz="0" w:space="0" w:color="auto"/>
        <w:left w:val="none" w:sz="0" w:space="0" w:color="auto"/>
        <w:bottom w:val="none" w:sz="0" w:space="0" w:color="auto"/>
        <w:right w:val="none" w:sz="0" w:space="0" w:color="auto"/>
      </w:divBdr>
    </w:div>
    <w:div w:id="1500459111">
      <w:bodyDiv w:val="1"/>
      <w:marLeft w:val="0"/>
      <w:marRight w:val="0"/>
      <w:marTop w:val="0"/>
      <w:marBottom w:val="0"/>
      <w:divBdr>
        <w:top w:val="none" w:sz="0" w:space="0" w:color="auto"/>
        <w:left w:val="none" w:sz="0" w:space="0" w:color="auto"/>
        <w:bottom w:val="none" w:sz="0" w:space="0" w:color="auto"/>
        <w:right w:val="none" w:sz="0" w:space="0" w:color="auto"/>
      </w:divBdr>
    </w:div>
    <w:div w:id="1502161504">
      <w:bodyDiv w:val="1"/>
      <w:marLeft w:val="0"/>
      <w:marRight w:val="0"/>
      <w:marTop w:val="0"/>
      <w:marBottom w:val="0"/>
      <w:divBdr>
        <w:top w:val="none" w:sz="0" w:space="0" w:color="auto"/>
        <w:left w:val="none" w:sz="0" w:space="0" w:color="auto"/>
        <w:bottom w:val="none" w:sz="0" w:space="0" w:color="auto"/>
        <w:right w:val="none" w:sz="0" w:space="0" w:color="auto"/>
      </w:divBdr>
    </w:div>
    <w:div w:id="1502895696">
      <w:bodyDiv w:val="1"/>
      <w:marLeft w:val="0"/>
      <w:marRight w:val="0"/>
      <w:marTop w:val="0"/>
      <w:marBottom w:val="0"/>
      <w:divBdr>
        <w:top w:val="none" w:sz="0" w:space="0" w:color="auto"/>
        <w:left w:val="none" w:sz="0" w:space="0" w:color="auto"/>
        <w:bottom w:val="none" w:sz="0" w:space="0" w:color="auto"/>
        <w:right w:val="none" w:sz="0" w:space="0" w:color="auto"/>
      </w:divBdr>
    </w:div>
    <w:div w:id="1509979199">
      <w:bodyDiv w:val="1"/>
      <w:marLeft w:val="0"/>
      <w:marRight w:val="0"/>
      <w:marTop w:val="0"/>
      <w:marBottom w:val="0"/>
      <w:divBdr>
        <w:top w:val="none" w:sz="0" w:space="0" w:color="auto"/>
        <w:left w:val="none" w:sz="0" w:space="0" w:color="auto"/>
        <w:bottom w:val="none" w:sz="0" w:space="0" w:color="auto"/>
        <w:right w:val="none" w:sz="0" w:space="0" w:color="auto"/>
      </w:divBdr>
    </w:div>
    <w:div w:id="1512380486">
      <w:bodyDiv w:val="1"/>
      <w:marLeft w:val="0"/>
      <w:marRight w:val="0"/>
      <w:marTop w:val="0"/>
      <w:marBottom w:val="0"/>
      <w:divBdr>
        <w:top w:val="none" w:sz="0" w:space="0" w:color="auto"/>
        <w:left w:val="none" w:sz="0" w:space="0" w:color="auto"/>
        <w:bottom w:val="none" w:sz="0" w:space="0" w:color="auto"/>
        <w:right w:val="none" w:sz="0" w:space="0" w:color="auto"/>
      </w:divBdr>
    </w:div>
    <w:div w:id="1514028495">
      <w:bodyDiv w:val="1"/>
      <w:marLeft w:val="0"/>
      <w:marRight w:val="0"/>
      <w:marTop w:val="0"/>
      <w:marBottom w:val="0"/>
      <w:divBdr>
        <w:top w:val="none" w:sz="0" w:space="0" w:color="auto"/>
        <w:left w:val="none" w:sz="0" w:space="0" w:color="auto"/>
        <w:bottom w:val="none" w:sz="0" w:space="0" w:color="auto"/>
        <w:right w:val="none" w:sz="0" w:space="0" w:color="auto"/>
      </w:divBdr>
    </w:div>
    <w:div w:id="1514955415">
      <w:bodyDiv w:val="1"/>
      <w:marLeft w:val="0"/>
      <w:marRight w:val="0"/>
      <w:marTop w:val="0"/>
      <w:marBottom w:val="0"/>
      <w:divBdr>
        <w:top w:val="none" w:sz="0" w:space="0" w:color="auto"/>
        <w:left w:val="none" w:sz="0" w:space="0" w:color="auto"/>
        <w:bottom w:val="none" w:sz="0" w:space="0" w:color="auto"/>
        <w:right w:val="none" w:sz="0" w:space="0" w:color="auto"/>
      </w:divBdr>
    </w:div>
    <w:div w:id="1518469256">
      <w:bodyDiv w:val="1"/>
      <w:marLeft w:val="0"/>
      <w:marRight w:val="0"/>
      <w:marTop w:val="0"/>
      <w:marBottom w:val="0"/>
      <w:divBdr>
        <w:top w:val="none" w:sz="0" w:space="0" w:color="auto"/>
        <w:left w:val="none" w:sz="0" w:space="0" w:color="auto"/>
        <w:bottom w:val="none" w:sz="0" w:space="0" w:color="auto"/>
        <w:right w:val="none" w:sz="0" w:space="0" w:color="auto"/>
      </w:divBdr>
    </w:div>
    <w:div w:id="1518814069">
      <w:bodyDiv w:val="1"/>
      <w:marLeft w:val="0"/>
      <w:marRight w:val="0"/>
      <w:marTop w:val="0"/>
      <w:marBottom w:val="0"/>
      <w:divBdr>
        <w:top w:val="none" w:sz="0" w:space="0" w:color="auto"/>
        <w:left w:val="none" w:sz="0" w:space="0" w:color="auto"/>
        <w:bottom w:val="none" w:sz="0" w:space="0" w:color="auto"/>
        <w:right w:val="none" w:sz="0" w:space="0" w:color="auto"/>
      </w:divBdr>
    </w:div>
    <w:div w:id="1521043605">
      <w:bodyDiv w:val="1"/>
      <w:marLeft w:val="0"/>
      <w:marRight w:val="0"/>
      <w:marTop w:val="0"/>
      <w:marBottom w:val="0"/>
      <w:divBdr>
        <w:top w:val="none" w:sz="0" w:space="0" w:color="auto"/>
        <w:left w:val="none" w:sz="0" w:space="0" w:color="auto"/>
        <w:bottom w:val="none" w:sz="0" w:space="0" w:color="auto"/>
        <w:right w:val="none" w:sz="0" w:space="0" w:color="auto"/>
      </w:divBdr>
    </w:div>
    <w:div w:id="1524902789">
      <w:bodyDiv w:val="1"/>
      <w:marLeft w:val="0"/>
      <w:marRight w:val="0"/>
      <w:marTop w:val="0"/>
      <w:marBottom w:val="0"/>
      <w:divBdr>
        <w:top w:val="none" w:sz="0" w:space="0" w:color="auto"/>
        <w:left w:val="none" w:sz="0" w:space="0" w:color="auto"/>
        <w:bottom w:val="none" w:sz="0" w:space="0" w:color="auto"/>
        <w:right w:val="none" w:sz="0" w:space="0" w:color="auto"/>
      </w:divBdr>
    </w:div>
    <w:div w:id="1531841805">
      <w:bodyDiv w:val="1"/>
      <w:marLeft w:val="0"/>
      <w:marRight w:val="0"/>
      <w:marTop w:val="0"/>
      <w:marBottom w:val="0"/>
      <w:divBdr>
        <w:top w:val="none" w:sz="0" w:space="0" w:color="auto"/>
        <w:left w:val="none" w:sz="0" w:space="0" w:color="auto"/>
        <w:bottom w:val="none" w:sz="0" w:space="0" w:color="auto"/>
        <w:right w:val="none" w:sz="0" w:space="0" w:color="auto"/>
      </w:divBdr>
    </w:div>
    <w:div w:id="1531912180">
      <w:bodyDiv w:val="1"/>
      <w:marLeft w:val="0"/>
      <w:marRight w:val="0"/>
      <w:marTop w:val="0"/>
      <w:marBottom w:val="0"/>
      <w:divBdr>
        <w:top w:val="none" w:sz="0" w:space="0" w:color="auto"/>
        <w:left w:val="none" w:sz="0" w:space="0" w:color="auto"/>
        <w:bottom w:val="none" w:sz="0" w:space="0" w:color="auto"/>
        <w:right w:val="none" w:sz="0" w:space="0" w:color="auto"/>
      </w:divBdr>
    </w:div>
    <w:div w:id="1541746345">
      <w:bodyDiv w:val="1"/>
      <w:marLeft w:val="0"/>
      <w:marRight w:val="0"/>
      <w:marTop w:val="0"/>
      <w:marBottom w:val="0"/>
      <w:divBdr>
        <w:top w:val="none" w:sz="0" w:space="0" w:color="auto"/>
        <w:left w:val="none" w:sz="0" w:space="0" w:color="auto"/>
        <w:bottom w:val="none" w:sz="0" w:space="0" w:color="auto"/>
        <w:right w:val="none" w:sz="0" w:space="0" w:color="auto"/>
      </w:divBdr>
    </w:div>
    <w:div w:id="1543322931">
      <w:bodyDiv w:val="1"/>
      <w:marLeft w:val="0"/>
      <w:marRight w:val="0"/>
      <w:marTop w:val="0"/>
      <w:marBottom w:val="0"/>
      <w:divBdr>
        <w:top w:val="none" w:sz="0" w:space="0" w:color="auto"/>
        <w:left w:val="none" w:sz="0" w:space="0" w:color="auto"/>
        <w:bottom w:val="none" w:sz="0" w:space="0" w:color="auto"/>
        <w:right w:val="none" w:sz="0" w:space="0" w:color="auto"/>
      </w:divBdr>
    </w:div>
    <w:div w:id="1545866824">
      <w:bodyDiv w:val="1"/>
      <w:marLeft w:val="0"/>
      <w:marRight w:val="0"/>
      <w:marTop w:val="0"/>
      <w:marBottom w:val="0"/>
      <w:divBdr>
        <w:top w:val="none" w:sz="0" w:space="0" w:color="auto"/>
        <w:left w:val="none" w:sz="0" w:space="0" w:color="auto"/>
        <w:bottom w:val="none" w:sz="0" w:space="0" w:color="auto"/>
        <w:right w:val="none" w:sz="0" w:space="0" w:color="auto"/>
      </w:divBdr>
    </w:div>
    <w:div w:id="1549414788">
      <w:bodyDiv w:val="1"/>
      <w:marLeft w:val="0"/>
      <w:marRight w:val="0"/>
      <w:marTop w:val="0"/>
      <w:marBottom w:val="0"/>
      <w:divBdr>
        <w:top w:val="none" w:sz="0" w:space="0" w:color="auto"/>
        <w:left w:val="none" w:sz="0" w:space="0" w:color="auto"/>
        <w:bottom w:val="none" w:sz="0" w:space="0" w:color="auto"/>
        <w:right w:val="none" w:sz="0" w:space="0" w:color="auto"/>
      </w:divBdr>
    </w:div>
    <w:div w:id="1551380801">
      <w:bodyDiv w:val="1"/>
      <w:marLeft w:val="0"/>
      <w:marRight w:val="0"/>
      <w:marTop w:val="0"/>
      <w:marBottom w:val="0"/>
      <w:divBdr>
        <w:top w:val="none" w:sz="0" w:space="0" w:color="auto"/>
        <w:left w:val="none" w:sz="0" w:space="0" w:color="auto"/>
        <w:bottom w:val="none" w:sz="0" w:space="0" w:color="auto"/>
        <w:right w:val="none" w:sz="0" w:space="0" w:color="auto"/>
      </w:divBdr>
    </w:div>
    <w:div w:id="1564289630">
      <w:bodyDiv w:val="1"/>
      <w:marLeft w:val="0"/>
      <w:marRight w:val="0"/>
      <w:marTop w:val="0"/>
      <w:marBottom w:val="0"/>
      <w:divBdr>
        <w:top w:val="none" w:sz="0" w:space="0" w:color="auto"/>
        <w:left w:val="none" w:sz="0" w:space="0" w:color="auto"/>
        <w:bottom w:val="none" w:sz="0" w:space="0" w:color="auto"/>
        <w:right w:val="none" w:sz="0" w:space="0" w:color="auto"/>
      </w:divBdr>
    </w:div>
    <w:div w:id="1577662684">
      <w:bodyDiv w:val="1"/>
      <w:marLeft w:val="0"/>
      <w:marRight w:val="0"/>
      <w:marTop w:val="0"/>
      <w:marBottom w:val="0"/>
      <w:divBdr>
        <w:top w:val="none" w:sz="0" w:space="0" w:color="auto"/>
        <w:left w:val="none" w:sz="0" w:space="0" w:color="auto"/>
        <w:bottom w:val="none" w:sz="0" w:space="0" w:color="auto"/>
        <w:right w:val="none" w:sz="0" w:space="0" w:color="auto"/>
      </w:divBdr>
    </w:div>
    <w:div w:id="1581596331">
      <w:bodyDiv w:val="1"/>
      <w:marLeft w:val="0"/>
      <w:marRight w:val="0"/>
      <w:marTop w:val="0"/>
      <w:marBottom w:val="0"/>
      <w:divBdr>
        <w:top w:val="none" w:sz="0" w:space="0" w:color="auto"/>
        <w:left w:val="none" w:sz="0" w:space="0" w:color="auto"/>
        <w:bottom w:val="none" w:sz="0" w:space="0" w:color="auto"/>
        <w:right w:val="none" w:sz="0" w:space="0" w:color="auto"/>
      </w:divBdr>
    </w:div>
    <w:div w:id="1583760847">
      <w:bodyDiv w:val="1"/>
      <w:marLeft w:val="0"/>
      <w:marRight w:val="0"/>
      <w:marTop w:val="0"/>
      <w:marBottom w:val="0"/>
      <w:divBdr>
        <w:top w:val="none" w:sz="0" w:space="0" w:color="auto"/>
        <w:left w:val="none" w:sz="0" w:space="0" w:color="auto"/>
        <w:bottom w:val="none" w:sz="0" w:space="0" w:color="auto"/>
        <w:right w:val="none" w:sz="0" w:space="0" w:color="auto"/>
      </w:divBdr>
    </w:div>
    <w:div w:id="1594245690">
      <w:bodyDiv w:val="1"/>
      <w:marLeft w:val="0"/>
      <w:marRight w:val="0"/>
      <w:marTop w:val="0"/>
      <w:marBottom w:val="0"/>
      <w:divBdr>
        <w:top w:val="none" w:sz="0" w:space="0" w:color="auto"/>
        <w:left w:val="none" w:sz="0" w:space="0" w:color="auto"/>
        <w:bottom w:val="none" w:sz="0" w:space="0" w:color="auto"/>
        <w:right w:val="none" w:sz="0" w:space="0" w:color="auto"/>
      </w:divBdr>
    </w:div>
    <w:div w:id="1596592203">
      <w:bodyDiv w:val="1"/>
      <w:marLeft w:val="0"/>
      <w:marRight w:val="0"/>
      <w:marTop w:val="0"/>
      <w:marBottom w:val="0"/>
      <w:divBdr>
        <w:top w:val="none" w:sz="0" w:space="0" w:color="auto"/>
        <w:left w:val="none" w:sz="0" w:space="0" w:color="auto"/>
        <w:bottom w:val="none" w:sz="0" w:space="0" w:color="auto"/>
        <w:right w:val="none" w:sz="0" w:space="0" w:color="auto"/>
      </w:divBdr>
    </w:div>
    <w:div w:id="1606692359">
      <w:bodyDiv w:val="1"/>
      <w:marLeft w:val="0"/>
      <w:marRight w:val="0"/>
      <w:marTop w:val="0"/>
      <w:marBottom w:val="0"/>
      <w:divBdr>
        <w:top w:val="none" w:sz="0" w:space="0" w:color="auto"/>
        <w:left w:val="none" w:sz="0" w:space="0" w:color="auto"/>
        <w:bottom w:val="none" w:sz="0" w:space="0" w:color="auto"/>
        <w:right w:val="none" w:sz="0" w:space="0" w:color="auto"/>
      </w:divBdr>
    </w:div>
    <w:div w:id="1610622158">
      <w:bodyDiv w:val="1"/>
      <w:marLeft w:val="0"/>
      <w:marRight w:val="0"/>
      <w:marTop w:val="0"/>
      <w:marBottom w:val="0"/>
      <w:divBdr>
        <w:top w:val="none" w:sz="0" w:space="0" w:color="auto"/>
        <w:left w:val="none" w:sz="0" w:space="0" w:color="auto"/>
        <w:bottom w:val="none" w:sz="0" w:space="0" w:color="auto"/>
        <w:right w:val="none" w:sz="0" w:space="0" w:color="auto"/>
      </w:divBdr>
    </w:div>
    <w:div w:id="1612587500">
      <w:bodyDiv w:val="1"/>
      <w:marLeft w:val="0"/>
      <w:marRight w:val="0"/>
      <w:marTop w:val="0"/>
      <w:marBottom w:val="0"/>
      <w:divBdr>
        <w:top w:val="none" w:sz="0" w:space="0" w:color="auto"/>
        <w:left w:val="none" w:sz="0" w:space="0" w:color="auto"/>
        <w:bottom w:val="none" w:sz="0" w:space="0" w:color="auto"/>
        <w:right w:val="none" w:sz="0" w:space="0" w:color="auto"/>
      </w:divBdr>
    </w:div>
    <w:div w:id="1614435336">
      <w:bodyDiv w:val="1"/>
      <w:marLeft w:val="0"/>
      <w:marRight w:val="0"/>
      <w:marTop w:val="0"/>
      <w:marBottom w:val="0"/>
      <w:divBdr>
        <w:top w:val="none" w:sz="0" w:space="0" w:color="auto"/>
        <w:left w:val="none" w:sz="0" w:space="0" w:color="auto"/>
        <w:bottom w:val="none" w:sz="0" w:space="0" w:color="auto"/>
        <w:right w:val="none" w:sz="0" w:space="0" w:color="auto"/>
      </w:divBdr>
    </w:div>
    <w:div w:id="1620337475">
      <w:bodyDiv w:val="1"/>
      <w:marLeft w:val="0"/>
      <w:marRight w:val="0"/>
      <w:marTop w:val="0"/>
      <w:marBottom w:val="0"/>
      <w:divBdr>
        <w:top w:val="none" w:sz="0" w:space="0" w:color="auto"/>
        <w:left w:val="none" w:sz="0" w:space="0" w:color="auto"/>
        <w:bottom w:val="none" w:sz="0" w:space="0" w:color="auto"/>
        <w:right w:val="none" w:sz="0" w:space="0" w:color="auto"/>
      </w:divBdr>
    </w:div>
    <w:div w:id="1629781189">
      <w:bodyDiv w:val="1"/>
      <w:marLeft w:val="0"/>
      <w:marRight w:val="0"/>
      <w:marTop w:val="0"/>
      <w:marBottom w:val="0"/>
      <w:divBdr>
        <w:top w:val="none" w:sz="0" w:space="0" w:color="auto"/>
        <w:left w:val="none" w:sz="0" w:space="0" w:color="auto"/>
        <w:bottom w:val="none" w:sz="0" w:space="0" w:color="auto"/>
        <w:right w:val="none" w:sz="0" w:space="0" w:color="auto"/>
      </w:divBdr>
    </w:div>
    <w:div w:id="1630239970">
      <w:bodyDiv w:val="1"/>
      <w:marLeft w:val="0"/>
      <w:marRight w:val="0"/>
      <w:marTop w:val="0"/>
      <w:marBottom w:val="0"/>
      <w:divBdr>
        <w:top w:val="none" w:sz="0" w:space="0" w:color="auto"/>
        <w:left w:val="none" w:sz="0" w:space="0" w:color="auto"/>
        <w:bottom w:val="none" w:sz="0" w:space="0" w:color="auto"/>
        <w:right w:val="none" w:sz="0" w:space="0" w:color="auto"/>
      </w:divBdr>
    </w:div>
    <w:div w:id="1632050406">
      <w:bodyDiv w:val="1"/>
      <w:marLeft w:val="0"/>
      <w:marRight w:val="0"/>
      <w:marTop w:val="0"/>
      <w:marBottom w:val="0"/>
      <w:divBdr>
        <w:top w:val="none" w:sz="0" w:space="0" w:color="auto"/>
        <w:left w:val="none" w:sz="0" w:space="0" w:color="auto"/>
        <w:bottom w:val="none" w:sz="0" w:space="0" w:color="auto"/>
        <w:right w:val="none" w:sz="0" w:space="0" w:color="auto"/>
      </w:divBdr>
    </w:div>
    <w:div w:id="1634943420">
      <w:bodyDiv w:val="1"/>
      <w:marLeft w:val="0"/>
      <w:marRight w:val="0"/>
      <w:marTop w:val="0"/>
      <w:marBottom w:val="0"/>
      <w:divBdr>
        <w:top w:val="none" w:sz="0" w:space="0" w:color="auto"/>
        <w:left w:val="none" w:sz="0" w:space="0" w:color="auto"/>
        <w:bottom w:val="none" w:sz="0" w:space="0" w:color="auto"/>
        <w:right w:val="none" w:sz="0" w:space="0" w:color="auto"/>
      </w:divBdr>
    </w:div>
    <w:div w:id="1638876099">
      <w:bodyDiv w:val="1"/>
      <w:marLeft w:val="0"/>
      <w:marRight w:val="0"/>
      <w:marTop w:val="0"/>
      <w:marBottom w:val="0"/>
      <w:divBdr>
        <w:top w:val="none" w:sz="0" w:space="0" w:color="auto"/>
        <w:left w:val="none" w:sz="0" w:space="0" w:color="auto"/>
        <w:bottom w:val="none" w:sz="0" w:space="0" w:color="auto"/>
        <w:right w:val="none" w:sz="0" w:space="0" w:color="auto"/>
      </w:divBdr>
    </w:div>
    <w:div w:id="1639534993">
      <w:bodyDiv w:val="1"/>
      <w:marLeft w:val="0"/>
      <w:marRight w:val="0"/>
      <w:marTop w:val="0"/>
      <w:marBottom w:val="0"/>
      <w:divBdr>
        <w:top w:val="none" w:sz="0" w:space="0" w:color="auto"/>
        <w:left w:val="none" w:sz="0" w:space="0" w:color="auto"/>
        <w:bottom w:val="none" w:sz="0" w:space="0" w:color="auto"/>
        <w:right w:val="none" w:sz="0" w:space="0" w:color="auto"/>
      </w:divBdr>
    </w:div>
    <w:div w:id="1647322012">
      <w:bodyDiv w:val="1"/>
      <w:marLeft w:val="0"/>
      <w:marRight w:val="0"/>
      <w:marTop w:val="0"/>
      <w:marBottom w:val="0"/>
      <w:divBdr>
        <w:top w:val="none" w:sz="0" w:space="0" w:color="auto"/>
        <w:left w:val="none" w:sz="0" w:space="0" w:color="auto"/>
        <w:bottom w:val="none" w:sz="0" w:space="0" w:color="auto"/>
        <w:right w:val="none" w:sz="0" w:space="0" w:color="auto"/>
      </w:divBdr>
    </w:div>
    <w:div w:id="1661230774">
      <w:bodyDiv w:val="1"/>
      <w:marLeft w:val="0"/>
      <w:marRight w:val="0"/>
      <w:marTop w:val="0"/>
      <w:marBottom w:val="0"/>
      <w:divBdr>
        <w:top w:val="none" w:sz="0" w:space="0" w:color="auto"/>
        <w:left w:val="none" w:sz="0" w:space="0" w:color="auto"/>
        <w:bottom w:val="none" w:sz="0" w:space="0" w:color="auto"/>
        <w:right w:val="none" w:sz="0" w:space="0" w:color="auto"/>
      </w:divBdr>
    </w:div>
    <w:div w:id="1669212626">
      <w:bodyDiv w:val="1"/>
      <w:marLeft w:val="0"/>
      <w:marRight w:val="0"/>
      <w:marTop w:val="0"/>
      <w:marBottom w:val="0"/>
      <w:divBdr>
        <w:top w:val="none" w:sz="0" w:space="0" w:color="auto"/>
        <w:left w:val="none" w:sz="0" w:space="0" w:color="auto"/>
        <w:bottom w:val="none" w:sz="0" w:space="0" w:color="auto"/>
        <w:right w:val="none" w:sz="0" w:space="0" w:color="auto"/>
      </w:divBdr>
    </w:div>
    <w:div w:id="1673994152">
      <w:bodyDiv w:val="1"/>
      <w:marLeft w:val="0"/>
      <w:marRight w:val="0"/>
      <w:marTop w:val="0"/>
      <w:marBottom w:val="0"/>
      <w:divBdr>
        <w:top w:val="none" w:sz="0" w:space="0" w:color="auto"/>
        <w:left w:val="none" w:sz="0" w:space="0" w:color="auto"/>
        <w:bottom w:val="none" w:sz="0" w:space="0" w:color="auto"/>
        <w:right w:val="none" w:sz="0" w:space="0" w:color="auto"/>
      </w:divBdr>
    </w:div>
    <w:div w:id="1679037238">
      <w:bodyDiv w:val="1"/>
      <w:marLeft w:val="0"/>
      <w:marRight w:val="0"/>
      <w:marTop w:val="0"/>
      <w:marBottom w:val="0"/>
      <w:divBdr>
        <w:top w:val="none" w:sz="0" w:space="0" w:color="auto"/>
        <w:left w:val="none" w:sz="0" w:space="0" w:color="auto"/>
        <w:bottom w:val="none" w:sz="0" w:space="0" w:color="auto"/>
        <w:right w:val="none" w:sz="0" w:space="0" w:color="auto"/>
      </w:divBdr>
    </w:div>
    <w:div w:id="1680423163">
      <w:bodyDiv w:val="1"/>
      <w:marLeft w:val="0"/>
      <w:marRight w:val="0"/>
      <w:marTop w:val="0"/>
      <w:marBottom w:val="0"/>
      <w:divBdr>
        <w:top w:val="none" w:sz="0" w:space="0" w:color="auto"/>
        <w:left w:val="none" w:sz="0" w:space="0" w:color="auto"/>
        <w:bottom w:val="none" w:sz="0" w:space="0" w:color="auto"/>
        <w:right w:val="none" w:sz="0" w:space="0" w:color="auto"/>
      </w:divBdr>
    </w:div>
    <w:div w:id="1681853796">
      <w:bodyDiv w:val="1"/>
      <w:marLeft w:val="0"/>
      <w:marRight w:val="0"/>
      <w:marTop w:val="0"/>
      <w:marBottom w:val="0"/>
      <w:divBdr>
        <w:top w:val="none" w:sz="0" w:space="0" w:color="auto"/>
        <w:left w:val="none" w:sz="0" w:space="0" w:color="auto"/>
        <w:bottom w:val="none" w:sz="0" w:space="0" w:color="auto"/>
        <w:right w:val="none" w:sz="0" w:space="0" w:color="auto"/>
      </w:divBdr>
    </w:div>
    <w:div w:id="1684428588">
      <w:bodyDiv w:val="1"/>
      <w:marLeft w:val="0"/>
      <w:marRight w:val="0"/>
      <w:marTop w:val="0"/>
      <w:marBottom w:val="0"/>
      <w:divBdr>
        <w:top w:val="none" w:sz="0" w:space="0" w:color="auto"/>
        <w:left w:val="none" w:sz="0" w:space="0" w:color="auto"/>
        <w:bottom w:val="none" w:sz="0" w:space="0" w:color="auto"/>
        <w:right w:val="none" w:sz="0" w:space="0" w:color="auto"/>
      </w:divBdr>
    </w:div>
    <w:div w:id="1688556752">
      <w:bodyDiv w:val="1"/>
      <w:marLeft w:val="0"/>
      <w:marRight w:val="0"/>
      <w:marTop w:val="0"/>
      <w:marBottom w:val="0"/>
      <w:divBdr>
        <w:top w:val="none" w:sz="0" w:space="0" w:color="auto"/>
        <w:left w:val="none" w:sz="0" w:space="0" w:color="auto"/>
        <w:bottom w:val="none" w:sz="0" w:space="0" w:color="auto"/>
        <w:right w:val="none" w:sz="0" w:space="0" w:color="auto"/>
      </w:divBdr>
    </w:div>
    <w:div w:id="1689913094">
      <w:bodyDiv w:val="1"/>
      <w:marLeft w:val="0"/>
      <w:marRight w:val="0"/>
      <w:marTop w:val="0"/>
      <w:marBottom w:val="0"/>
      <w:divBdr>
        <w:top w:val="none" w:sz="0" w:space="0" w:color="auto"/>
        <w:left w:val="none" w:sz="0" w:space="0" w:color="auto"/>
        <w:bottom w:val="none" w:sz="0" w:space="0" w:color="auto"/>
        <w:right w:val="none" w:sz="0" w:space="0" w:color="auto"/>
      </w:divBdr>
    </w:div>
    <w:div w:id="1691561785">
      <w:bodyDiv w:val="1"/>
      <w:marLeft w:val="0"/>
      <w:marRight w:val="0"/>
      <w:marTop w:val="0"/>
      <w:marBottom w:val="0"/>
      <w:divBdr>
        <w:top w:val="none" w:sz="0" w:space="0" w:color="auto"/>
        <w:left w:val="none" w:sz="0" w:space="0" w:color="auto"/>
        <w:bottom w:val="none" w:sz="0" w:space="0" w:color="auto"/>
        <w:right w:val="none" w:sz="0" w:space="0" w:color="auto"/>
      </w:divBdr>
    </w:div>
    <w:div w:id="1700737377">
      <w:bodyDiv w:val="1"/>
      <w:marLeft w:val="0"/>
      <w:marRight w:val="0"/>
      <w:marTop w:val="0"/>
      <w:marBottom w:val="0"/>
      <w:divBdr>
        <w:top w:val="none" w:sz="0" w:space="0" w:color="auto"/>
        <w:left w:val="none" w:sz="0" w:space="0" w:color="auto"/>
        <w:bottom w:val="none" w:sz="0" w:space="0" w:color="auto"/>
        <w:right w:val="none" w:sz="0" w:space="0" w:color="auto"/>
      </w:divBdr>
    </w:div>
    <w:div w:id="1702435038">
      <w:bodyDiv w:val="1"/>
      <w:marLeft w:val="0"/>
      <w:marRight w:val="0"/>
      <w:marTop w:val="0"/>
      <w:marBottom w:val="0"/>
      <w:divBdr>
        <w:top w:val="none" w:sz="0" w:space="0" w:color="auto"/>
        <w:left w:val="none" w:sz="0" w:space="0" w:color="auto"/>
        <w:bottom w:val="none" w:sz="0" w:space="0" w:color="auto"/>
        <w:right w:val="none" w:sz="0" w:space="0" w:color="auto"/>
      </w:divBdr>
    </w:div>
    <w:div w:id="1703550505">
      <w:bodyDiv w:val="1"/>
      <w:marLeft w:val="0"/>
      <w:marRight w:val="0"/>
      <w:marTop w:val="0"/>
      <w:marBottom w:val="0"/>
      <w:divBdr>
        <w:top w:val="none" w:sz="0" w:space="0" w:color="auto"/>
        <w:left w:val="none" w:sz="0" w:space="0" w:color="auto"/>
        <w:bottom w:val="none" w:sz="0" w:space="0" w:color="auto"/>
        <w:right w:val="none" w:sz="0" w:space="0" w:color="auto"/>
      </w:divBdr>
    </w:div>
    <w:div w:id="1703938253">
      <w:bodyDiv w:val="1"/>
      <w:marLeft w:val="0"/>
      <w:marRight w:val="0"/>
      <w:marTop w:val="0"/>
      <w:marBottom w:val="0"/>
      <w:divBdr>
        <w:top w:val="none" w:sz="0" w:space="0" w:color="auto"/>
        <w:left w:val="none" w:sz="0" w:space="0" w:color="auto"/>
        <w:bottom w:val="none" w:sz="0" w:space="0" w:color="auto"/>
        <w:right w:val="none" w:sz="0" w:space="0" w:color="auto"/>
      </w:divBdr>
    </w:div>
    <w:div w:id="1707828245">
      <w:bodyDiv w:val="1"/>
      <w:marLeft w:val="0"/>
      <w:marRight w:val="0"/>
      <w:marTop w:val="0"/>
      <w:marBottom w:val="0"/>
      <w:divBdr>
        <w:top w:val="none" w:sz="0" w:space="0" w:color="auto"/>
        <w:left w:val="none" w:sz="0" w:space="0" w:color="auto"/>
        <w:bottom w:val="none" w:sz="0" w:space="0" w:color="auto"/>
        <w:right w:val="none" w:sz="0" w:space="0" w:color="auto"/>
      </w:divBdr>
    </w:div>
    <w:div w:id="1714422398">
      <w:bodyDiv w:val="1"/>
      <w:marLeft w:val="0"/>
      <w:marRight w:val="0"/>
      <w:marTop w:val="0"/>
      <w:marBottom w:val="0"/>
      <w:divBdr>
        <w:top w:val="none" w:sz="0" w:space="0" w:color="auto"/>
        <w:left w:val="none" w:sz="0" w:space="0" w:color="auto"/>
        <w:bottom w:val="none" w:sz="0" w:space="0" w:color="auto"/>
        <w:right w:val="none" w:sz="0" w:space="0" w:color="auto"/>
      </w:divBdr>
    </w:div>
    <w:div w:id="1716537779">
      <w:bodyDiv w:val="1"/>
      <w:marLeft w:val="0"/>
      <w:marRight w:val="0"/>
      <w:marTop w:val="0"/>
      <w:marBottom w:val="0"/>
      <w:divBdr>
        <w:top w:val="none" w:sz="0" w:space="0" w:color="auto"/>
        <w:left w:val="none" w:sz="0" w:space="0" w:color="auto"/>
        <w:bottom w:val="none" w:sz="0" w:space="0" w:color="auto"/>
        <w:right w:val="none" w:sz="0" w:space="0" w:color="auto"/>
      </w:divBdr>
    </w:div>
    <w:div w:id="1718898678">
      <w:bodyDiv w:val="1"/>
      <w:marLeft w:val="0"/>
      <w:marRight w:val="0"/>
      <w:marTop w:val="0"/>
      <w:marBottom w:val="0"/>
      <w:divBdr>
        <w:top w:val="none" w:sz="0" w:space="0" w:color="auto"/>
        <w:left w:val="none" w:sz="0" w:space="0" w:color="auto"/>
        <w:bottom w:val="none" w:sz="0" w:space="0" w:color="auto"/>
        <w:right w:val="none" w:sz="0" w:space="0" w:color="auto"/>
      </w:divBdr>
    </w:div>
    <w:div w:id="1737317706">
      <w:bodyDiv w:val="1"/>
      <w:marLeft w:val="0"/>
      <w:marRight w:val="0"/>
      <w:marTop w:val="0"/>
      <w:marBottom w:val="0"/>
      <w:divBdr>
        <w:top w:val="none" w:sz="0" w:space="0" w:color="auto"/>
        <w:left w:val="none" w:sz="0" w:space="0" w:color="auto"/>
        <w:bottom w:val="none" w:sz="0" w:space="0" w:color="auto"/>
        <w:right w:val="none" w:sz="0" w:space="0" w:color="auto"/>
      </w:divBdr>
    </w:div>
    <w:div w:id="1737898234">
      <w:bodyDiv w:val="1"/>
      <w:marLeft w:val="0"/>
      <w:marRight w:val="0"/>
      <w:marTop w:val="0"/>
      <w:marBottom w:val="0"/>
      <w:divBdr>
        <w:top w:val="none" w:sz="0" w:space="0" w:color="auto"/>
        <w:left w:val="none" w:sz="0" w:space="0" w:color="auto"/>
        <w:bottom w:val="none" w:sz="0" w:space="0" w:color="auto"/>
        <w:right w:val="none" w:sz="0" w:space="0" w:color="auto"/>
      </w:divBdr>
    </w:div>
    <w:div w:id="1741514579">
      <w:bodyDiv w:val="1"/>
      <w:marLeft w:val="0"/>
      <w:marRight w:val="0"/>
      <w:marTop w:val="0"/>
      <w:marBottom w:val="0"/>
      <w:divBdr>
        <w:top w:val="none" w:sz="0" w:space="0" w:color="auto"/>
        <w:left w:val="none" w:sz="0" w:space="0" w:color="auto"/>
        <w:bottom w:val="none" w:sz="0" w:space="0" w:color="auto"/>
        <w:right w:val="none" w:sz="0" w:space="0" w:color="auto"/>
      </w:divBdr>
    </w:div>
    <w:div w:id="1749034308">
      <w:bodyDiv w:val="1"/>
      <w:marLeft w:val="0"/>
      <w:marRight w:val="0"/>
      <w:marTop w:val="0"/>
      <w:marBottom w:val="0"/>
      <w:divBdr>
        <w:top w:val="none" w:sz="0" w:space="0" w:color="auto"/>
        <w:left w:val="none" w:sz="0" w:space="0" w:color="auto"/>
        <w:bottom w:val="none" w:sz="0" w:space="0" w:color="auto"/>
        <w:right w:val="none" w:sz="0" w:space="0" w:color="auto"/>
      </w:divBdr>
    </w:div>
    <w:div w:id="1749380912">
      <w:bodyDiv w:val="1"/>
      <w:marLeft w:val="0"/>
      <w:marRight w:val="0"/>
      <w:marTop w:val="0"/>
      <w:marBottom w:val="0"/>
      <w:divBdr>
        <w:top w:val="none" w:sz="0" w:space="0" w:color="auto"/>
        <w:left w:val="none" w:sz="0" w:space="0" w:color="auto"/>
        <w:bottom w:val="none" w:sz="0" w:space="0" w:color="auto"/>
        <w:right w:val="none" w:sz="0" w:space="0" w:color="auto"/>
      </w:divBdr>
    </w:div>
    <w:div w:id="1749882888">
      <w:bodyDiv w:val="1"/>
      <w:marLeft w:val="0"/>
      <w:marRight w:val="0"/>
      <w:marTop w:val="0"/>
      <w:marBottom w:val="0"/>
      <w:divBdr>
        <w:top w:val="none" w:sz="0" w:space="0" w:color="auto"/>
        <w:left w:val="none" w:sz="0" w:space="0" w:color="auto"/>
        <w:bottom w:val="none" w:sz="0" w:space="0" w:color="auto"/>
        <w:right w:val="none" w:sz="0" w:space="0" w:color="auto"/>
      </w:divBdr>
    </w:div>
    <w:div w:id="1753117610">
      <w:bodyDiv w:val="1"/>
      <w:marLeft w:val="0"/>
      <w:marRight w:val="0"/>
      <w:marTop w:val="0"/>
      <w:marBottom w:val="0"/>
      <w:divBdr>
        <w:top w:val="none" w:sz="0" w:space="0" w:color="auto"/>
        <w:left w:val="none" w:sz="0" w:space="0" w:color="auto"/>
        <w:bottom w:val="none" w:sz="0" w:space="0" w:color="auto"/>
        <w:right w:val="none" w:sz="0" w:space="0" w:color="auto"/>
      </w:divBdr>
    </w:div>
    <w:div w:id="1754353998">
      <w:bodyDiv w:val="1"/>
      <w:marLeft w:val="0"/>
      <w:marRight w:val="0"/>
      <w:marTop w:val="0"/>
      <w:marBottom w:val="0"/>
      <w:divBdr>
        <w:top w:val="none" w:sz="0" w:space="0" w:color="auto"/>
        <w:left w:val="none" w:sz="0" w:space="0" w:color="auto"/>
        <w:bottom w:val="none" w:sz="0" w:space="0" w:color="auto"/>
        <w:right w:val="none" w:sz="0" w:space="0" w:color="auto"/>
      </w:divBdr>
    </w:div>
    <w:div w:id="1756708524">
      <w:bodyDiv w:val="1"/>
      <w:marLeft w:val="0"/>
      <w:marRight w:val="0"/>
      <w:marTop w:val="0"/>
      <w:marBottom w:val="0"/>
      <w:divBdr>
        <w:top w:val="none" w:sz="0" w:space="0" w:color="auto"/>
        <w:left w:val="none" w:sz="0" w:space="0" w:color="auto"/>
        <w:bottom w:val="none" w:sz="0" w:space="0" w:color="auto"/>
        <w:right w:val="none" w:sz="0" w:space="0" w:color="auto"/>
      </w:divBdr>
    </w:div>
    <w:div w:id="1758332621">
      <w:bodyDiv w:val="1"/>
      <w:marLeft w:val="0"/>
      <w:marRight w:val="0"/>
      <w:marTop w:val="0"/>
      <w:marBottom w:val="0"/>
      <w:divBdr>
        <w:top w:val="none" w:sz="0" w:space="0" w:color="auto"/>
        <w:left w:val="none" w:sz="0" w:space="0" w:color="auto"/>
        <w:bottom w:val="none" w:sz="0" w:space="0" w:color="auto"/>
        <w:right w:val="none" w:sz="0" w:space="0" w:color="auto"/>
      </w:divBdr>
    </w:div>
    <w:div w:id="1761177397">
      <w:bodyDiv w:val="1"/>
      <w:marLeft w:val="0"/>
      <w:marRight w:val="0"/>
      <w:marTop w:val="0"/>
      <w:marBottom w:val="0"/>
      <w:divBdr>
        <w:top w:val="none" w:sz="0" w:space="0" w:color="auto"/>
        <w:left w:val="none" w:sz="0" w:space="0" w:color="auto"/>
        <w:bottom w:val="none" w:sz="0" w:space="0" w:color="auto"/>
        <w:right w:val="none" w:sz="0" w:space="0" w:color="auto"/>
      </w:divBdr>
    </w:div>
    <w:div w:id="1765804560">
      <w:bodyDiv w:val="1"/>
      <w:marLeft w:val="0"/>
      <w:marRight w:val="0"/>
      <w:marTop w:val="0"/>
      <w:marBottom w:val="0"/>
      <w:divBdr>
        <w:top w:val="none" w:sz="0" w:space="0" w:color="auto"/>
        <w:left w:val="none" w:sz="0" w:space="0" w:color="auto"/>
        <w:bottom w:val="none" w:sz="0" w:space="0" w:color="auto"/>
        <w:right w:val="none" w:sz="0" w:space="0" w:color="auto"/>
      </w:divBdr>
    </w:div>
    <w:div w:id="1766607982">
      <w:bodyDiv w:val="1"/>
      <w:marLeft w:val="0"/>
      <w:marRight w:val="0"/>
      <w:marTop w:val="0"/>
      <w:marBottom w:val="0"/>
      <w:divBdr>
        <w:top w:val="none" w:sz="0" w:space="0" w:color="auto"/>
        <w:left w:val="none" w:sz="0" w:space="0" w:color="auto"/>
        <w:bottom w:val="none" w:sz="0" w:space="0" w:color="auto"/>
        <w:right w:val="none" w:sz="0" w:space="0" w:color="auto"/>
      </w:divBdr>
    </w:div>
    <w:div w:id="1768960414">
      <w:bodyDiv w:val="1"/>
      <w:marLeft w:val="0"/>
      <w:marRight w:val="0"/>
      <w:marTop w:val="0"/>
      <w:marBottom w:val="0"/>
      <w:divBdr>
        <w:top w:val="none" w:sz="0" w:space="0" w:color="auto"/>
        <w:left w:val="none" w:sz="0" w:space="0" w:color="auto"/>
        <w:bottom w:val="none" w:sz="0" w:space="0" w:color="auto"/>
        <w:right w:val="none" w:sz="0" w:space="0" w:color="auto"/>
      </w:divBdr>
    </w:div>
    <w:div w:id="1771974715">
      <w:bodyDiv w:val="1"/>
      <w:marLeft w:val="0"/>
      <w:marRight w:val="0"/>
      <w:marTop w:val="0"/>
      <w:marBottom w:val="0"/>
      <w:divBdr>
        <w:top w:val="none" w:sz="0" w:space="0" w:color="auto"/>
        <w:left w:val="none" w:sz="0" w:space="0" w:color="auto"/>
        <w:bottom w:val="none" w:sz="0" w:space="0" w:color="auto"/>
        <w:right w:val="none" w:sz="0" w:space="0" w:color="auto"/>
      </w:divBdr>
    </w:div>
    <w:div w:id="1778137989">
      <w:bodyDiv w:val="1"/>
      <w:marLeft w:val="0"/>
      <w:marRight w:val="0"/>
      <w:marTop w:val="0"/>
      <w:marBottom w:val="0"/>
      <w:divBdr>
        <w:top w:val="none" w:sz="0" w:space="0" w:color="auto"/>
        <w:left w:val="none" w:sz="0" w:space="0" w:color="auto"/>
        <w:bottom w:val="none" w:sz="0" w:space="0" w:color="auto"/>
        <w:right w:val="none" w:sz="0" w:space="0" w:color="auto"/>
      </w:divBdr>
    </w:div>
    <w:div w:id="1778256396">
      <w:bodyDiv w:val="1"/>
      <w:marLeft w:val="0"/>
      <w:marRight w:val="0"/>
      <w:marTop w:val="0"/>
      <w:marBottom w:val="0"/>
      <w:divBdr>
        <w:top w:val="none" w:sz="0" w:space="0" w:color="auto"/>
        <w:left w:val="none" w:sz="0" w:space="0" w:color="auto"/>
        <w:bottom w:val="none" w:sz="0" w:space="0" w:color="auto"/>
        <w:right w:val="none" w:sz="0" w:space="0" w:color="auto"/>
      </w:divBdr>
    </w:div>
    <w:div w:id="1792675098">
      <w:bodyDiv w:val="1"/>
      <w:marLeft w:val="0"/>
      <w:marRight w:val="0"/>
      <w:marTop w:val="0"/>
      <w:marBottom w:val="0"/>
      <w:divBdr>
        <w:top w:val="none" w:sz="0" w:space="0" w:color="auto"/>
        <w:left w:val="none" w:sz="0" w:space="0" w:color="auto"/>
        <w:bottom w:val="none" w:sz="0" w:space="0" w:color="auto"/>
        <w:right w:val="none" w:sz="0" w:space="0" w:color="auto"/>
      </w:divBdr>
    </w:div>
    <w:div w:id="1812214958">
      <w:bodyDiv w:val="1"/>
      <w:marLeft w:val="0"/>
      <w:marRight w:val="0"/>
      <w:marTop w:val="0"/>
      <w:marBottom w:val="0"/>
      <w:divBdr>
        <w:top w:val="none" w:sz="0" w:space="0" w:color="auto"/>
        <w:left w:val="none" w:sz="0" w:space="0" w:color="auto"/>
        <w:bottom w:val="none" w:sz="0" w:space="0" w:color="auto"/>
        <w:right w:val="none" w:sz="0" w:space="0" w:color="auto"/>
      </w:divBdr>
    </w:div>
    <w:div w:id="1814174697">
      <w:bodyDiv w:val="1"/>
      <w:marLeft w:val="0"/>
      <w:marRight w:val="0"/>
      <w:marTop w:val="0"/>
      <w:marBottom w:val="0"/>
      <w:divBdr>
        <w:top w:val="none" w:sz="0" w:space="0" w:color="auto"/>
        <w:left w:val="none" w:sz="0" w:space="0" w:color="auto"/>
        <w:bottom w:val="none" w:sz="0" w:space="0" w:color="auto"/>
        <w:right w:val="none" w:sz="0" w:space="0" w:color="auto"/>
      </w:divBdr>
    </w:div>
    <w:div w:id="1822427791">
      <w:bodyDiv w:val="1"/>
      <w:marLeft w:val="0"/>
      <w:marRight w:val="0"/>
      <w:marTop w:val="0"/>
      <w:marBottom w:val="0"/>
      <w:divBdr>
        <w:top w:val="none" w:sz="0" w:space="0" w:color="auto"/>
        <w:left w:val="none" w:sz="0" w:space="0" w:color="auto"/>
        <w:bottom w:val="none" w:sz="0" w:space="0" w:color="auto"/>
        <w:right w:val="none" w:sz="0" w:space="0" w:color="auto"/>
      </w:divBdr>
    </w:div>
    <w:div w:id="1822769344">
      <w:bodyDiv w:val="1"/>
      <w:marLeft w:val="0"/>
      <w:marRight w:val="0"/>
      <w:marTop w:val="0"/>
      <w:marBottom w:val="0"/>
      <w:divBdr>
        <w:top w:val="none" w:sz="0" w:space="0" w:color="auto"/>
        <w:left w:val="none" w:sz="0" w:space="0" w:color="auto"/>
        <w:bottom w:val="none" w:sz="0" w:space="0" w:color="auto"/>
        <w:right w:val="none" w:sz="0" w:space="0" w:color="auto"/>
      </w:divBdr>
    </w:div>
    <w:div w:id="1824855622">
      <w:bodyDiv w:val="1"/>
      <w:marLeft w:val="0"/>
      <w:marRight w:val="0"/>
      <w:marTop w:val="0"/>
      <w:marBottom w:val="0"/>
      <w:divBdr>
        <w:top w:val="none" w:sz="0" w:space="0" w:color="auto"/>
        <w:left w:val="none" w:sz="0" w:space="0" w:color="auto"/>
        <w:bottom w:val="none" w:sz="0" w:space="0" w:color="auto"/>
        <w:right w:val="none" w:sz="0" w:space="0" w:color="auto"/>
      </w:divBdr>
    </w:div>
    <w:div w:id="1831408631">
      <w:bodyDiv w:val="1"/>
      <w:marLeft w:val="0"/>
      <w:marRight w:val="0"/>
      <w:marTop w:val="0"/>
      <w:marBottom w:val="0"/>
      <w:divBdr>
        <w:top w:val="none" w:sz="0" w:space="0" w:color="auto"/>
        <w:left w:val="none" w:sz="0" w:space="0" w:color="auto"/>
        <w:bottom w:val="none" w:sz="0" w:space="0" w:color="auto"/>
        <w:right w:val="none" w:sz="0" w:space="0" w:color="auto"/>
      </w:divBdr>
    </w:div>
    <w:div w:id="1840926717">
      <w:bodyDiv w:val="1"/>
      <w:marLeft w:val="0"/>
      <w:marRight w:val="0"/>
      <w:marTop w:val="0"/>
      <w:marBottom w:val="0"/>
      <w:divBdr>
        <w:top w:val="none" w:sz="0" w:space="0" w:color="auto"/>
        <w:left w:val="none" w:sz="0" w:space="0" w:color="auto"/>
        <w:bottom w:val="none" w:sz="0" w:space="0" w:color="auto"/>
        <w:right w:val="none" w:sz="0" w:space="0" w:color="auto"/>
      </w:divBdr>
    </w:div>
    <w:div w:id="1844785430">
      <w:bodyDiv w:val="1"/>
      <w:marLeft w:val="0"/>
      <w:marRight w:val="0"/>
      <w:marTop w:val="0"/>
      <w:marBottom w:val="0"/>
      <w:divBdr>
        <w:top w:val="none" w:sz="0" w:space="0" w:color="auto"/>
        <w:left w:val="none" w:sz="0" w:space="0" w:color="auto"/>
        <w:bottom w:val="none" w:sz="0" w:space="0" w:color="auto"/>
        <w:right w:val="none" w:sz="0" w:space="0" w:color="auto"/>
      </w:divBdr>
    </w:div>
    <w:div w:id="1845240161">
      <w:bodyDiv w:val="1"/>
      <w:marLeft w:val="0"/>
      <w:marRight w:val="0"/>
      <w:marTop w:val="0"/>
      <w:marBottom w:val="0"/>
      <w:divBdr>
        <w:top w:val="none" w:sz="0" w:space="0" w:color="auto"/>
        <w:left w:val="none" w:sz="0" w:space="0" w:color="auto"/>
        <w:bottom w:val="none" w:sz="0" w:space="0" w:color="auto"/>
        <w:right w:val="none" w:sz="0" w:space="0" w:color="auto"/>
      </w:divBdr>
    </w:div>
    <w:div w:id="1847206405">
      <w:bodyDiv w:val="1"/>
      <w:marLeft w:val="0"/>
      <w:marRight w:val="0"/>
      <w:marTop w:val="0"/>
      <w:marBottom w:val="0"/>
      <w:divBdr>
        <w:top w:val="none" w:sz="0" w:space="0" w:color="auto"/>
        <w:left w:val="none" w:sz="0" w:space="0" w:color="auto"/>
        <w:bottom w:val="none" w:sz="0" w:space="0" w:color="auto"/>
        <w:right w:val="none" w:sz="0" w:space="0" w:color="auto"/>
      </w:divBdr>
    </w:div>
    <w:div w:id="1851218661">
      <w:bodyDiv w:val="1"/>
      <w:marLeft w:val="0"/>
      <w:marRight w:val="0"/>
      <w:marTop w:val="0"/>
      <w:marBottom w:val="0"/>
      <w:divBdr>
        <w:top w:val="none" w:sz="0" w:space="0" w:color="auto"/>
        <w:left w:val="none" w:sz="0" w:space="0" w:color="auto"/>
        <w:bottom w:val="none" w:sz="0" w:space="0" w:color="auto"/>
        <w:right w:val="none" w:sz="0" w:space="0" w:color="auto"/>
      </w:divBdr>
    </w:div>
    <w:div w:id="1851752005">
      <w:bodyDiv w:val="1"/>
      <w:marLeft w:val="0"/>
      <w:marRight w:val="0"/>
      <w:marTop w:val="0"/>
      <w:marBottom w:val="0"/>
      <w:divBdr>
        <w:top w:val="none" w:sz="0" w:space="0" w:color="auto"/>
        <w:left w:val="none" w:sz="0" w:space="0" w:color="auto"/>
        <w:bottom w:val="none" w:sz="0" w:space="0" w:color="auto"/>
        <w:right w:val="none" w:sz="0" w:space="0" w:color="auto"/>
      </w:divBdr>
    </w:div>
    <w:div w:id="1853448233">
      <w:bodyDiv w:val="1"/>
      <w:marLeft w:val="0"/>
      <w:marRight w:val="0"/>
      <w:marTop w:val="0"/>
      <w:marBottom w:val="0"/>
      <w:divBdr>
        <w:top w:val="none" w:sz="0" w:space="0" w:color="auto"/>
        <w:left w:val="none" w:sz="0" w:space="0" w:color="auto"/>
        <w:bottom w:val="none" w:sz="0" w:space="0" w:color="auto"/>
        <w:right w:val="none" w:sz="0" w:space="0" w:color="auto"/>
      </w:divBdr>
    </w:div>
    <w:div w:id="1856648250">
      <w:bodyDiv w:val="1"/>
      <w:marLeft w:val="0"/>
      <w:marRight w:val="0"/>
      <w:marTop w:val="0"/>
      <w:marBottom w:val="0"/>
      <w:divBdr>
        <w:top w:val="none" w:sz="0" w:space="0" w:color="auto"/>
        <w:left w:val="none" w:sz="0" w:space="0" w:color="auto"/>
        <w:bottom w:val="none" w:sz="0" w:space="0" w:color="auto"/>
        <w:right w:val="none" w:sz="0" w:space="0" w:color="auto"/>
      </w:divBdr>
    </w:div>
    <w:div w:id="1858233293">
      <w:bodyDiv w:val="1"/>
      <w:marLeft w:val="0"/>
      <w:marRight w:val="0"/>
      <w:marTop w:val="0"/>
      <w:marBottom w:val="0"/>
      <w:divBdr>
        <w:top w:val="none" w:sz="0" w:space="0" w:color="auto"/>
        <w:left w:val="none" w:sz="0" w:space="0" w:color="auto"/>
        <w:bottom w:val="none" w:sz="0" w:space="0" w:color="auto"/>
        <w:right w:val="none" w:sz="0" w:space="0" w:color="auto"/>
      </w:divBdr>
    </w:div>
    <w:div w:id="1861354235">
      <w:bodyDiv w:val="1"/>
      <w:marLeft w:val="0"/>
      <w:marRight w:val="0"/>
      <w:marTop w:val="0"/>
      <w:marBottom w:val="0"/>
      <w:divBdr>
        <w:top w:val="none" w:sz="0" w:space="0" w:color="auto"/>
        <w:left w:val="none" w:sz="0" w:space="0" w:color="auto"/>
        <w:bottom w:val="none" w:sz="0" w:space="0" w:color="auto"/>
        <w:right w:val="none" w:sz="0" w:space="0" w:color="auto"/>
      </w:divBdr>
    </w:div>
    <w:div w:id="1863470495">
      <w:bodyDiv w:val="1"/>
      <w:marLeft w:val="0"/>
      <w:marRight w:val="0"/>
      <w:marTop w:val="0"/>
      <w:marBottom w:val="0"/>
      <w:divBdr>
        <w:top w:val="none" w:sz="0" w:space="0" w:color="auto"/>
        <w:left w:val="none" w:sz="0" w:space="0" w:color="auto"/>
        <w:bottom w:val="none" w:sz="0" w:space="0" w:color="auto"/>
        <w:right w:val="none" w:sz="0" w:space="0" w:color="auto"/>
      </w:divBdr>
    </w:div>
    <w:div w:id="1876581722">
      <w:bodyDiv w:val="1"/>
      <w:marLeft w:val="0"/>
      <w:marRight w:val="0"/>
      <w:marTop w:val="0"/>
      <w:marBottom w:val="0"/>
      <w:divBdr>
        <w:top w:val="none" w:sz="0" w:space="0" w:color="auto"/>
        <w:left w:val="none" w:sz="0" w:space="0" w:color="auto"/>
        <w:bottom w:val="none" w:sz="0" w:space="0" w:color="auto"/>
        <w:right w:val="none" w:sz="0" w:space="0" w:color="auto"/>
      </w:divBdr>
    </w:div>
    <w:div w:id="1880631407">
      <w:bodyDiv w:val="1"/>
      <w:marLeft w:val="0"/>
      <w:marRight w:val="0"/>
      <w:marTop w:val="0"/>
      <w:marBottom w:val="0"/>
      <w:divBdr>
        <w:top w:val="none" w:sz="0" w:space="0" w:color="auto"/>
        <w:left w:val="none" w:sz="0" w:space="0" w:color="auto"/>
        <w:bottom w:val="none" w:sz="0" w:space="0" w:color="auto"/>
        <w:right w:val="none" w:sz="0" w:space="0" w:color="auto"/>
      </w:divBdr>
    </w:div>
    <w:div w:id="1884439719">
      <w:bodyDiv w:val="1"/>
      <w:marLeft w:val="0"/>
      <w:marRight w:val="0"/>
      <w:marTop w:val="0"/>
      <w:marBottom w:val="0"/>
      <w:divBdr>
        <w:top w:val="none" w:sz="0" w:space="0" w:color="auto"/>
        <w:left w:val="none" w:sz="0" w:space="0" w:color="auto"/>
        <w:bottom w:val="none" w:sz="0" w:space="0" w:color="auto"/>
        <w:right w:val="none" w:sz="0" w:space="0" w:color="auto"/>
      </w:divBdr>
    </w:div>
    <w:div w:id="1889295450">
      <w:bodyDiv w:val="1"/>
      <w:marLeft w:val="0"/>
      <w:marRight w:val="0"/>
      <w:marTop w:val="0"/>
      <w:marBottom w:val="0"/>
      <w:divBdr>
        <w:top w:val="none" w:sz="0" w:space="0" w:color="auto"/>
        <w:left w:val="none" w:sz="0" w:space="0" w:color="auto"/>
        <w:bottom w:val="none" w:sz="0" w:space="0" w:color="auto"/>
        <w:right w:val="none" w:sz="0" w:space="0" w:color="auto"/>
      </w:divBdr>
    </w:div>
    <w:div w:id="1895659150">
      <w:bodyDiv w:val="1"/>
      <w:marLeft w:val="0"/>
      <w:marRight w:val="0"/>
      <w:marTop w:val="0"/>
      <w:marBottom w:val="0"/>
      <w:divBdr>
        <w:top w:val="none" w:sz="0" w:space="0" w:color="auto"/>
        <w:left w:val="none" w:sz="0" w:space="0" w:color="auto"/>
        <w:bottom w:val="none" w:sz="0" w:space="0" w:color="auto"/>
        <w:right w:val="none" w:sz="0" w:space="0" w:color="auto"/>
      </w:divBdr>
    </w:div>
    <w:div w:id="1896576386">
      <w:bodyDiv w:val="1"/>
      <w:marLeft w:val="0"/>
      <w:marRight w:val="0"/>
      <w:marTop w:val="0"/>
      <w:marBottom w:val="0"/>
      <w:divBdr>
        <w:top w:val="none" w:sz="0" w:space="0" w:color="auto"/>
        <w:left w:val="none" w:sz="0" w:space="0" w:color="auto"/>
        <w:bottom w:val="none" w:sz="0" w:space="0" w:color="auto"/>
        <w:right w:val="none" w:sz="0" w:space="0" w:color="auto"/>
      </w:divBdr>
    </w:div>
    <w:div w:id="1898739311">
      <w:bodyDiv w:val="1"/>
      <w:marLeft w:val="0"/>
      <w:marRight w:val="0"/>
      <w:marTop w:val="0"/>
      <w:marBottom w:val="0"/>
      <w:divBdr>
        <w:top w:val="none" w:sz="0" w:space="0" w:color="auto"/>
        <w:left w:val="none" w:sz="0" w:space="0" w:color="auto"/>
        <w:bottom w:val="none" w:sz="0" w:space="0" w:color="auto"/>
        <w:right w:val="none" w:sz="0" w:space="0" w:color="auto"/>
      </w:divBdr>
    </w:div>
    <w:div w:id="1907453991">
      <w:bodyDiv w:val="1"/>
      <w:marLeft w:val="0"/>
      <w:marRight w:val="0"/>
      <w:marTop w:val="0"/>
      <w:marBottom w:val="0"/>
      <w:divBdr>
        <w:top w:val="none" w:sz="0" w:space="0" w:color="auto"/>
        <w:left w:val="none" w:sz="0" w:space="0" w:color="auto"/>
        <w:bottom w:val="none" w:sz="0" w:space="0" w:color="auto"/>
        <w:right w:val="none" w:sz="0" w:space="0" w:color="auto"/>
      </w:divBdr>
    </w:div>
    <w:div w:id="1908761659">
      <w:bodyDiv w:val="1"/>
      <w:marLeft w:val="0"/>
      <w:marRight w:val="0"/>
      <w:marTop w:val="0"/>
      <w:marBottom w:val="0"/>
      <w:divBdr>
        <w:top w:val="none" w:sz="0" w:space="0" w:color="auto"/>
        <w:left w:val="none" w:sz="0" w:space="0" w:color="auto"/>
        <w:bottom w:val="none" w:sz="0" w:space="0" w:color="auto"/>
        <w:right w:val="none" w:sz="0" w:space="0" w:color="auto"/>
      </w:divBdr>
    </w:div>
    <w:div w:id="1922175105">
      <w:bodyDiv w:val="1"/>
      <w:marLeft w:val="0"/>
      <w:marRight w:val="0"/>
      <w:marTop w:val="0"/>
      <w:marBottom w:val="0"/>
      <w:divBdr>
        <w:top w:val="none" w:sz="0" w:space="0" w:color="auto"/>
        <w:left w:val="none" w:sz="0" w:space="0" w:color="auto"/>
        <w:bottom w:val="none" w:sz="0" w:space="0" w:color="auto"/>
        <w:right w:val="none" w:sz="0" w:space="0" w:color="auto"/>
      </w:divBdr>
    </w:div>
    <w:div w:id="1925603169">
      <w:bodyDiv w:val="1"/>
      <w:marLeft w:val="0"/>
      <w:marRight w:val="0"/>
      <w:marTop w:val="0"/>
      <w:marBottom w:val="0"/>
      <w:divBdr>
        <w:top w:val="none" w:sz="0" w:space="0" w:color="auto"/>
        <w:left w:val="none" w:sz="0" w:space="0" w:color="auto"/>
        <w:bottom w:val="none" w:sz="0" w:space="0" w:color="auto"/>
        <w:right w:val="none" w:sz="0" w:space="0" w:color="auto"/>
      </w:divBdr>
    </w:div>
    <w:div w:id="1928078954">
      <w:bodyDiv w:val="1"/>
      <w:marLeft w:val="0"/>
      <w:marRight w:val="0"/>
      <w:marTop w:val="0"/>
      <w:marBottom w:val="0"/>
      <w:divBdr>
        <w:top w:val="none" w:sz="0" w:space="0" w:color="auto"/>
        <w:left w:val="none" w:sz="0" w:space="0" w:color="auto"/>
        <w:bottom w:val="none" w:sz="0" w:space="0" w:color="auto"/>
        <w:right w:val="none" w:sz="0" w:space="0" w:color="auto"/>
      </w:divBdr>
    </w:div>
    <w:div w:id="1941251653">
      <w:bodyDiv w:val="1"/>
      <w:marLeft w:val="0"/>
      <w:marRight w:val="0"/>
      <w:marTop w:val="0"/>
      <w:marBottom w:val="0"/>
      <w:divBdr>
        <w:top w:val="none" w:sz="0" w:space="0" w:color="auto"/>
        <w:left w:val="none" w:sz="0" w:space="0" w:color="auto"/>
        <w:bottom w:val="none" w:sz="0" w:space="0" w:color="auto"/>
        <w:right w:val="none" w:sz="0" w:space="0" w:color="auto"/>
      </w:divBdr>
    </w:div>
    <w:div w:id="1950425346">
      <w:bodyDiv w:val="1"/>
      <w:marLeft w:val="0"/>
      <w:marRight w:val="0"/>
      <w:marTop w:val="0"/>
      <w:marBottom w:val="0"/>
      <w:divBdr>
        <w:top w:val="none" w:sz="0" w:space="0" w:color="auto"/>
        <w:left w:val="none" w:sz="0" w:space="0" w:color="auto"/>
        <w:bottom w:val="none" w:sz="0" w:space="0" w:color="auto"/>
        <w:right w:val="none" w:sz="0" w:space="0" w:color="auto"/>
      </w:divBdr>
    </w:div>
    <w:div w:id="1951890279">
      <w:bodyDiv w:val="1"/>
      <w:marLeft w:val="0"/>
      <w:marRight w:val="0"/>
      <w:marTop w:val="0"/>
      <w:marBottom w:val="0"/>
      <w:divBdr>
        <w:top w:val="none" w:sz="0" w:space="0" w:color="auto"/>
        <w:left w:val="none" w:sz="0" w:space="0" w:color="auto"/>
        <w:bottom w:val="none" w:sz="0" w:space="0" w:color="auto"/>
        <w:right w:val="none" w:sz="0" w:space="0" w:color="auto"/>
      </w:divBdr>
    </w:div>
    <w:div w:id="1954359076">
      <w:bodyDiv w:val="1"/>
      <w:marLeft w:val="0"/>
      <w:marRight w:val="0"/>
      <w:marTop w:val="0"/>
      <w:marBottom w:val="0"/>
      <w:divBdr>
        <w:top w:val="none" w:sz="0" w:space="0" w:color="auto"/>
        <w:left w:val="none" w:sz="0" w:space="0" w:color="auto"/>
        <w:bottom w:val="none" w:sz="0" w:space="0" w:color="auto"/>
        <w:right w:val="none" w:sz="0" w:space="0" w:color="auto"/>
      </w:divBdr>
    </w:div>
    <w:div w:id="1963806779">
      <w:bodyDiv w:val="1"/>
      <w:marLeft w:val="0"/>
      <w:marRight w:val="0"/>
      <w:marTop w:val="0"/>
      <w:marBottom w:val="0"/>
      <w:divBdr>
        <w:top w:val="none" w:sz="0" w:space="0" w:color="auto"/>
        <w:left w:val="none" w:sz="0" w:space="0" w:color="auto"/>
        <w:bottom w:val="none" w:sz="0" w:space="0" w:color="auto"/>
        <w:right w:val="none" w:sz="0" w:space="0" w:color="auto"/>
      </w:divBdr>
    </w:div>
    <w:div w:id="1975597742">
      <w:bodyDiv w:val="1"/>
      <w:marLeft w:val="0"/>
      <w:marRight w:val="0"/>
      <w:marTop w:val="0"/>
      <w:marBottom w:val="0"/>
      <w:divBdr>
        <w:top w:val="none" w:sz="0" w:space="0" w:color="auto"/>
        <w:left w:val="none" w:sz="0" w:space="0" w:color="auto"/>
        <w:bottom w:val="none" w:sz="0" w:space="0" w:color="auto"/>
        <w:right w:val="none" w:sz="0" w:space="0" w:color="auto"/>
      </w:divBdr>
    </w:div>
    <w:div w:id="1979648360">
      <w:bodyDiv w:val="1"/>
      <w:marLeft w:val="0"/>
      <w:marRight w:val="0"/>
      <w:marTop w:val="0"/>
      <w:marBottom w:val="0"/>
      <w:divBdr>
        <w:top w:val="none" w:sz="0" w:space="0" w:color="auto"/>
        <w:left w:val="none" w:sz="0" w:space="0" w:color="auto"/>
        <w:bottom w:val="none" w:sz="0" w:space="0" w:color="auto"/>
        <w:right w:val="none" w:sz="0" w:space="0" w:color="auto"/>
      </w:divBdr>
    </w:div>
    <w:div w:id="1980262940">
      <w:bodyDiv w:val="1"/>
      <w:marLeft w:val="0"/>
      <w:marRight w:val="0"/>
      <w:marTop w:val="0"/>
      <w:marBottom w:val="0"/>
      <w:divBdr>
        <w:top w:val="none" w:sz="0" w:space="0" w:color="auto"/>
        <w:left w:val="none" w:sz="0" w:space="0" w:color="auto"/>
        <w:bottom w:val="none" w:sz="0" w:space="0" w:color="auto"/>
        <w:right w:val="none" w:sz="0" w:space="0" w:color="auto"/>
      </w:divBdr>
    </w:div>
    <w:div w:id="1994796858">
      <w:bodyDiv w:val="1"/>
      <w:marLeft w:val="0"/>
      <w:marRight w:val="0"/>
      <w:marTop w:val="0"/>
      <w:marBottom w:val="0"/>
      <w:divBdr>
        <w:top w:val="none" w:sz="0" w:space="0" w:color="auto"/>
        <w:left w:val="none" w:sz="0" w:space="0" w:color="auto"/>
        <w:bottom w:val="none" w:sz="0" w:space="0" w:color="auto"/>
        <w:right w:val="none" w:sz="0" w:space="0" w:color="auto"/>
      </w:divBdr>
    </w:div>
    <w:div w:id="2000695391">
      <w:bodyDiv w:val="1"/>
      <w:marLeft w:val="0"/>
      <w:marRight w:val="0"/>
      <w:marTop w:val="0"/>
      <w:marBottom w:val="0"/>
      <w:divBdr>
        <w:top w:val="none" w:sz="0" w:space="0" w:color="auto"/>
        <w:left w:val="none" w:sz="0" w:space="0" w:color="auto"/>
        <w:bottom w:val="none" w:sz="0" w:space="0" w:color="auto"/>
        <w:right w:val="none" w:sz="0" w:space="0" w:color="auto"/>
      </w:divBdr>
    </w:div>
    <w:div w:id="2006783516">
      <w:bodyDiv w:val="1"/>
      <w:marLeft w:val="0"/>
      <w:marRight w:val="0"/>
      <w:marTop w:val="0"/>
      <w:marBottom w:val="0"/>
      <w:divBdr>
        <w:top w:val="none" w:sz="0" w:space="0" w:color="auto"/>
        <w:left w:val="none" w:sz="0" w:space="0" w:color="auto"/>
        <w:bottom w:val="none" w:sz="0" w:space="0" w:color="auto"/>
        <w:right w:val="none" w:sz="0" w:space="0" w:color="auto"/>
      </w:divBdr>
    </w:div>
    <w:div w:id="2006933633">
      <w:bodyDiv w:val="1"/>
      <w:marLeft w:val="0"/>
      <w:marRight w:val="0"/>
      <w:marTop w:val="0"/>
      <w:marBottom w:val="0"/>
      <w:divBdr>
        <w:top w:val="none" w:sz="0" w:space="0" w:color="auto"/>
        <w:left w:val="none" w:sz="0" w:space="0" w:color="auto"/>
        <w:bottom w:val="none" w:sz="0" w:space="0" w:color="auto"/>
        <w:right w:val="none" w:sz="0" w:space="0" w:color="auto"/>
      </w:divBdr>
    </w:div>
    <w:div w:id="2012949535">
      <w:bodyDiv w:val="1"/>
      <w:marLeft w:val="0"/>
      <w:marRight w:val="0"/>
      <w:marTop w:val="0"/>
      <w:marBottom w:val="0"/>
      <w:divBdr>
        <w:top w:val="none" w:sz="0" w:space="0" w:color="auto"/>
        <w:left w:val="none" w:sz="0" w:space="0" w:color="auto"/>
        <w:bottom w:val="none" w:sz="0" w:space="0" w:color="auto"/>
        <w:right w:val="none" w:sz="0" w:space="0" w:color="auto"/>
      </w:divBdr>
    </w:div>
    <w:div w:id="2015374156">
      <w:bodyDiv w:val="1"/>
      <w:marLeft w:val="0"/>
      <w:marRight w:val="0"/>
      <w:marTop w:val="0"/>
      <w:marBottom w:val="0"/>
      <w:divBdr>
        <w:top w:val="none" w:sz="0" w:space="0" w:color="auto"/>
        <w:left w:val="none" w:sz="0" w:space="0" w:color="auto"/>
        <w:bottom w:val="none" w:sz="0" w:space="0" w:color="auto"/>
        <w:right w:val="none" w:sz="0" w:space="0" w:color="auto"/>
      </w:divBdr>
    </w:div>
    <w:div w:id="2025205667">
      <w:bodyDiv w:val="1"/>
      <w:marLeft w:val="0"/>
      <w:marRight w:val="0"/>
      <w:marTop w:val="0"/>
      <w:marBottom w:val="0"/>
      <w:divBdr>
        <w:top w:val="none" w:sz="0" w:space="0" w:color="auto"/>
        <w:left w:val="none" w:sz="0" w:space="0" w:color="auto"/>
        <w:bottom w:val="none" w:sz="0" w:space="0" w:color="auto"/>
        <w:right w:val="none" w:sz="0" w:space="0" w:color="auto"/>
      </w:divBdr>
    </w:div>
    <w:div w:id="2030792411">
      <w:bodyDiv w:val="1"/>
      <w:marLeft w:val="0"/>
      <w:marRight w:val="0"/>
      <w:marTop w:val="0"/>
      <w:marBottom w:val="0"/>
      <w:divBdr>
        <w:top w:val="none" w:sz="0" w:space="0" w:color="auto"/>
        <w:left w:val="none" w:sz="0" w:space="0" w:color="auto"/>
        <w:bottom w:val="none" w:sz="0" w:space="0" w:color="auto"/>
        <w:right w:val="none" w:sz="0" w:space="0" w:color="auto"/>
      </w:divBdr>
    </w:div>
    <w:div w:id="2033023330">
      <w:bodyDiv w:val="1"/>
      <w:marLeft w:val="0"/>
      <w:marRight w:val="0"/>
      <w:marTop w:val="0"/>
      <w:marBottom w:val="0"/>
      <w:divBdr>
        <w:top w:val="none" w:sz="0" w:space="0" w:color="auto"/>
        <w:left w:val="none" w:sz="0" w:space="0" w:color="auto"/>
        <w:bottom w:val="none" w:sz="0" w:space="0" w:color="auto"/>
        <w:right w:val="none" w:sz="0" w:space="0" w:color="auto"/>
      </w:divBdr>
    </w:div>
    <w:div w:id="2043284372">
      <w:bodyDiv w:val="1"/>
      <w:marLeft w:val="0"/>
      <w:marRight w:val="0"/>
      <w:marTop w:val="0"/>
      <w:marBottom w:val="0"/>
      <w:divBdr>
        <w:top w:val="none" w:sz="0" w:space="0" w:color="auto"/>
        <w:left w:val="none" w:sz="0" w:space="0" w:color="auto"/>
        <w:bottom w:val="none" w:sz="0" w:space="0" w:color="auto"/>
        <w:right w:val="none" w:sz="0" w:space="0" w:color="auto"/>
      </w:divBdr>
    </w:div>
    <w:div w:id="2049184755">
      <w:bodyDiv w:val="1"/>
      <w:marLeft w:val="0"/>
      <w:marRight w:val="0"/>
      <w:marTop w:val="0"/>
      <w:marBottom w:val="0"/>
      <w:divBdr>
        <w:top w:val="none" w:sz="0" w:space="0" w:color="auto"/>
        <w:left w:val="none" w:sz="0" w:space="0" w:color="auto"/>
        <w:bottom w:val="none" w:sz="0" w:space="0" w:color="auto"/>
        <w:right w:val="none" w:sz="0" w:space="0" w:color="auto"/>
      </w:divBdr>
    </w:div>
    <w:div w:id="2051370372">
      <w:bodyDiv w:val="1"/>
      <w:marLeft w:val="0"/>
      <w:marRight w:val="0"/>
      <w:marTop w:val="0"/>
      <w:marBottom w:val="0"/>
      <w:divBdr>
        <w:top w:val="none" w:sz="0" w:space="0" w:color="auto"/>
        <w:left w:val="none" w:sz="0" w:space="0" w:color="auto"/>
        <w:bottom w:val="none" w:sz="0" w:space="0" w:color="auto"/>
        <w:right w:val="none" w:sz="0" w:space="0" w:color="auto"/>
      </w:divBdr>
    </w:div>
    <w:div w:id="2052342471">
      <w:bodyDiv w:val="1"/>
      <w:marLeft w:val="0"/>
      <w:marRight w:val="0"/>
      <w:marTop w:val="0"/>
      <w:marBottom w:val="0"/>
      <w:divBdr>
        <w:top w:val="none" w:sz="0" w:space="0" w:color="auto"/>
        <w:left w:val="none" w:sz="0" w:space="0" w:color="auto"/>
        <w:bottom w:val="none" w:sz="0" w:space="0" w:color="auto"/>
        <w:right w:val="none" w:sz="0" w:space="0" w:color="auto"/>
      </w:divBdr>
    </w:div>
    <w:div w:id="2053840189">
      <w:bodyDiv w:val="1"/>
      <w:marLeft w:val="0"/>
      <w:marRight w:val="0"/>
      <w:marTop w:val="0"/>
      <w:marBottom w:val="0"/>
      <w:divBdr>
        <w:top w:val="none" w:sz="0" w:space="0" w:color="auto"/>
        <w:left w:val="none" w:sz="0" w:space="0" w:color="auto"/>
        <w:bottom w:val="none" w:sz="0" w:space="0" w:color="auto"/>
        <w:right w:val="none" w:sz="0" w:space="0" w:color="auto"/>
      </w:divBdr>
    </w:div>
    <w:div w:id="2054039610">
      <w:bodyDiv w:val="1"/>
      <w:marLeft w:val="0"/>
      <w:marRight w:val="0"/>
      <w:marTop w:val="0"/>
      <w:marBottom w:val="0"/>
      <w:divBdr>
        <w:top w:val="none" w:sz="0" w:space="0" w:color="auto"/>
        <w:left w:val="none" w:sz="0" w:space="0" w:color="auto"/>
        <w:bottom w:val="none" w:sz="0" w:space="0" w:color="auto"/>
        <w:right w:val="none" w:sz="0" w:space="0" w:color="auto"/>
      </w:divBdr>
    </w:div>
    <w:div w:id="2058579822">
      <w:bodyDiv w:val="1"/>
      <w:marLeft w:val="0"/>
      <w:marRight w:val="0"/>
      <w:marTop w:val="0"/>
      <w:marBottom w:val="0"/>
      <w:divBdr>
        <w:top w:val="none" w:sz="0" w:space="0" w:color="auto"/>
        <w:left w:val="none" w:sz="0" w:space="0" w:color="auto"/>
        <w:bottom w:val="none" w:sz="0" w:space="0" w:color="auto"/>
        <w:right w:val="none" w:sz="0" w:space="0" w:color="auto"/>
      </w:divBdr>
    </w:div>
    <w:div w:id="2063481279">
      <w:bodyDiv w:val="1"/>
      <w:marLeft w:val="0"/>
      <w:marRight w:val="0"/>
      <w:marTop w:val="0"/>
      <w:marBottom w:val="0"/>
      <w:divBdr>
        <w:top w:val="none" w:sz="0" w:space="0" w:color="auto"/>
        <w:left w:val="none" w:sz="0" w:space="0" w:color="auto"/>
        <w:bottom w:val="none" w:sz="0" w:space="0" w:color="auto"/>
        <w:right w:val="none" w:sz="0" w:space="0" w:color="auto"/>
      </w:divBdr>
    </w:div>
    <w:div w:id="2066709319">
      <w:bodyDiv w:val="1"/>
      <w:marLeft w:val="0"/>
      <w:marRight w:val="0"/>
      <w:marTop w:val="0"/>
      <w:marBottom w:val="0"/>
      <w:divBdr>
        <w:top w:val="none" w:sz="0" w:space="0" w:color="auto"/>
        <w:left w:val="none" w:sz="0" w:space="0" w:color="auto"/>
        <w:bottom w:val="none" w:sz="0" w:space="0" w:color="auto"/>
        <w:right w:val="none" w:sz="0" w:space="0" w:color="auto"/>
      </w:divBdr>
    </w:div>
    <w:div w:id="2068993452">
      <w:bodyDiv w:val="1"/>
      <w:marLeft w:val="0"/>
      <w:marRight w:val="0"/>
      <w:marTop w:val="0"/>
      <w:marBottom w:val="0"/>
      <w:divBdr>
        <w:top w:val="none" w:sz="0" w:space="0" w:color="auto"/>
        <w:left w:val="none" w:sz="0" w:space="0" w:color="auto"/>
        <w:bottom w:val="none" w:sz="0" w:space="0" w:color="auto"/>
        <w:right w:val="none" w:sz="0" w:space="0" w:color="auto"/>
      </w:divBdr>
    </w:div>
    <w:div w:id="2069258768">
      <w:bodyDiv w:val="1"/>
      <w:marLeft w:val="0"/>
      <w:marRight w:val="0"/>
      <w:marTop w:val="0"/>
      <w:marBottom w:val="0"/>
      <w:divBdr>
        <w:top w:val="none" w:sz="0" w:space="0" w:color="auto"/>
        <w:left w:val="none" w:sz="0" w:space="0" w:color="auto"/>
        <w:bottom w:val="none" w:sz="0" w:space="0" w:color="auto"/>
        <w:right w:val="none" w:sz="0" w:space="0" w:color="auto"/>
      </w:divBdr>
    </w:div>
    <w:div w:id="2085057283">
      <w:bodyDiv w:val="1"/>
      <w:marLeft w:val="0"/>
      <w:marRight w:val="0"/>
      <w:marTop w:val="0"/>
      <w:marBottom w:val="0"/>
      <w:divBdr>
        <w:top w:val="none" w:sz="0" w:space="0" w:color="auto"/>
        <w:left w:val="none" w:sz="0" w:space="0" w:color="auto"/>
        <w:bottom w:val="none" w:sz="0" w:space="0" w:color="auto"/>
        <w:right w:val="none" w:sz="0" w:space="0" w:color="auto"/>
      </w:divBdr>
    </w:div>
    <w:div w:id="2086224091">
      <w:bodyDiv w:val="1"/>
      <w:marLeft w:val="0"/>
      <w:marRight w:val="0"/>
      <w:marTop w:val="0"/>
      <w:marBottom w:val="0"/>
      <w:divBdr>
        <w:top w:val="none" w:sz="0" w:space="0" w:color="auto"/>
        <w:left w:val="none" w:sz="0" w:space="0" w:color="auto"/>
        <w:bottom w:val="none" w:sz="0" w:space="0" w:color="auto"/>
        <w:right w:val="none" w:sz="0" w:space="0" w:color="auto"/>
      </w:divBdr>
    </w:div>
    <w:div w:id="2091809562">
      <w:bodyDiv w:val="1"/>
      <w:marLeft w:val="0"/>
      <w:marRight w:val="0"/>
      <w:marTop w:val="0"/>
      <w:marBottom w:val="0"/>
      <w:divBdr>
        <w:top w:val="none" w:sz="0" w:space="0" w:color="auto"/>
        <w:left w:val="none" w:sz="0" w:space="0" w:color="auto"/>
        <w:bottom w:val="none" w:sz="0" w:space="0" w:color="auto"/>
        <w:right w:val="none" w:sz="0" w:space="0" w:color="auto"/>
      </w:divBdr>
    </w:div>
    <w:div w:id="2094468158">
      <w:bodyDiv w:val="1"/>
      <w:marLeft w:val="0"/>
      <w:marRight w:val="0"/>
      <w:marTop w:val="0"/>
      <w:marBottom w:val="0"/>
      <w:divBdr>
        <w:top w:val="none" w:sz="0" w:space="0" w:color="auto"/>
        <w:left w:val="none" w:sz="0" w:space="0" w:color="auto"/>
        <w:bottom w:val="none" w:sz="0" w:space="0" w:color="auto"/>
        <w:right w:val="none" w:sz="0" w:space="0" w:color="auto"/>
      </w:divBdr>
    </w:div>
    <w:div w:id="2096320722">
      <w:bodyDiv w:val="1"/>
      <w:marLeft w:val="0"/>
      <w:marRight w:val="0"/>
      <w:marTop w:val="0"/>
      <w:marBottom w:val="0"/>
      <w:divBdr>
        <w:top w:val="none" w:sz="0" w:space="0" w:color="auto"/>
        <w:left w:val="none" w:sz="0" w:space="0" w:color="auto"/>
        <w:bottom w:val="none" w:sz="0" w:space="0" w:color="auto"/>
        <w:right w:val="none" w:sz="0" w:space="0" w:color="auto"/>
      </w:divBdr>
    </w:div>
    <w:div w:id="2099130970">
      <w:bodyDiv w:val="1"/>
      <w:marLeft w:val="0"/>
      <w:marRight w:val="0"/>
      <w:marTop w:val="0"/>
      <w:marBottom w:val="0"/>
      <w:divBdr>
        <w:top w:val="none" w:sz="0" w:space="0" w:color="auto"/>
        <w:left w:val="none" w:sz="0" w:space="0" w:color="auto"/>
        <w:bottom w:val="none" w:sz="0" w:space="0" w:color="auto"/>
        <w:right w:val="none" w:sz="0" w:space="0" w:color="auto"/>
      </w:divBdr>
    </w:div>
    <w:div w:id="2099449348">
      <w:bodyDiv w:val="1"/>
      <w:marLeft w:val="0"/>
      <w:marRight w:val="0"/>
      <w:marTop w:val="0"/>
      <w:marBottom w:val="0"/>
      <w:divBdr>
        <w:top w:val="none" w:sz="0" w:space="0" w:color="auto"/>
        <w:left w:val="none" w:sz="0" w:space="0" w:color="auto"/>
        <w:bottom w:val="none" w:sz="0" w:space="0" w:color="auto"/>
        <w:right w:val="none" w:sz="0" w:space="0" w:color="auto"/>
      </w:divBdr>
    </w:div>
    <w:div w:id="2107380623">
      <w:bodyDiv w:val="1"/>
      <w:marLeft w:val="0"/>
      <w:marRight w:val="0"/>
      <w:marTop w:val="0"/>
      <w:marBottom w:val="0"/>
      <w:divBdr>
        <w:top w:val="none" w:sz="0" w:space="0" w:color="auto"/>
        <w:left w:val="none" w:sz="0" w:space="0" w:color="auto"/>
        <w:bottom w:val="none" w:sz="0" w:space="0" w:color="auto"/>
        <w:right w:val="none" w:sz="0" w:space="0" w:color="auto"/>
      </w:divBdr>
    </w:div>
    <w:div w:id="2111730987">
      <w:bodyDiv w:val="1"/>
      <w:marLeft w:val="0"/>
      <w:marRight w:val="0"/>
      <w:marTop w:val="0"/>
      <w:marBottom w:val="0"/>
      <w:divBdr>
        <w:top w:val="none" w:sz="0" w:space="0" w:color="auto"/>
        <w:left w:val="none" w:sz="0" w:space="0" w:color="auto"/>
        <w:bottom w:val="none" w:sz="0" w:space="0" w:color="auto"/>
        <w:right w:val="none" w:sz="0" w:space="0" w:color="auto"/>
      </w:divBdr>
    </w:div>
    <w:div w:id="2113280158">
      <w:bodyDiv w:val="1"/>
      <w:marLeft w:val="0"/>
      <w:marRight w:val="0"/>
      <w:marTop w:val="0"/>
      <w:marBottom w:val="0"/>
      <w:divBdr>
        <w:top w:val="none" w:sz="0" w:space="0" w:color="auto"/>
        <w:left w:val="none" w:sz="0" w:space="0" w:color="auto"/>
        <w:bottom w:val="none" w:sz="0" w:space="0" w:color="auto"/>
        <w:right w:val="none" w:sz="0" w:space="0" w:color="auto"/>
      </w:divBdr>
    </w:div>
    <w:div w:id="2114664206">
      <w:bodyDiv w:val="1"/>
      <w:marLeft w:val="0"/>
      <w:marRight w:val="0"/>
      <w:marTop w:val="0"/>
      <w:marBottom w:val="0"/>
      <w:divBdr>
        <w:top w:val="none" w:sz="0" w:space="0" w:color="auto"/>
        <w:left w:val="none" w:sz="0" w:space="0" w:color="auto"/>
        <w:bottom w:val="none" w:sz="0" w:space="0" w:color="auto"/>
        <w:right w:val="none" w:sz="0" w:space="0" w:color="auto"/>
      </w:divBdr>
    </w:div>
    <w:div w:id="2114746500">
      <w:bodyDiv w:val="1"/>
      <w:marLeft w:val="0"/>
      <w:marRight w:val="0"/>
      <w:marTop w:val="0"/>
      <w:marBottom w:val="0"/>
      <w:divBdr>
        <w:top w:val="none" w:sz="0" w:space="0" w:color="auto"/>
        <w:left w:val="none" w:sz="0" w:space="0" w:color="auto"/>
        <w:bottom w:val="none" w:sz="0" w:space="0" w:color="auto"/>
        <w:right w:val="none" w:sz="0" w:space="0" w:color="auto"/>
      </w:divBdr>
    </w:div>
    <w:div w:id="2114861210">
      <w:bodyDiv w:val="1"/>
      <w:marLeft w:val="0"/>
      <w:marRight w:val="0"/>
      <w:marTop w:val="0"/>
      <w:marBottom w:val="0"/>
      <w:divBdr>
        <w:top w:val="none" w:sz="0" w:space="0" w:color="auto"/>
        <w:left w:val="none" w:sz="0" w:space="0" w:color="auto"/>
        <w:bottom w:val="none" w:sz="0" w:space="0" w:color="auto"/>
        <w:right w:val="none" w:sz="0" w:space="0" w:color="auto"/>
      </w:divBdr>
    </w:div>
    <w:div w:id="2126775322">
      <w:bodyDiv w:val="1"/>
      <w:marLeft w:val="0"/>
      <w:marRight w:val="0"/>
      <w:marTop w:val="0"/>
      <w:marBottom w:val="0"/>
      <w:divBdr>
        <w:top w:val="none" w:sz="0" w:space="0" w:color="auto"/>
        <w:left w:val="none" w:sz="0" w:space="0" w:color="auto"/>
        <w:bottom w:val="none" w:sz="0" w:space="0" w:color="auto"/>
        <w:right w:val="none" w:sz="0" w:space="0" w:color="auto"/>
      </w:divBdr>
    </w:div>
    <w:div w:id="2130008599">
      <w:bodyDiv w:val="1"/>
      <w:marLeft w:val="0"/>
      <w:marRight w:val="0"/>
      <w:marTop w:val="0"/>
      <w:marBottom w:val="0"/>
      <w:divBdr>
        <w:top w:val="none" w:sz="0" w:space="0" w:color="auto"/>
        <w:left w:val="none" w:sz="0" w:space="0" w:color="auto"/>
        <w:bottom w:val="none" w:sz="0" w:space="0" w:color="auto"/>
        <w:right w:val="none" w:sz="0" w:space="0" w:color="auto"/>
      </w:divBdr>
    </w:div>
    <w:div w:id="2132437960">
      <w:bodyDiv w:val="1"/>
      <w:marLeft w:val="0"/>
      <w:marRight w:val="0"/>
      <w:marTop w:val="0"/>
      <w:marBottom w:val="0"/>
      <w:divBdr>
        <w:top w:val="none" w:sz="0" w:space="0" w:color="auto"/>
        <w:left w:val="none" w:sz="0" w:space="0" w:color="auto"/>
        <w:bottom w:val="none" w:sz="0" w:space="0" w:color="auto"/>
        <w:right w:val="none" w:sz="0" w:space="0" w:color="auto"/>
      </w:divBdr>
    </w:div>
    <w:div w:id="2133818806">
      <w:bodyDiv w:val="1"/>
      <w:marLeft w:val="0"/>
      <w:marRight w:val="0"/>
      <w:marTop w:val="0"/>
      <w:marBottom w:val="0"/>
      <w:divBdr>
        <w:top w:val="none" w:sz="0" w:space="0" w:color="auto"/>
        <w:left w:val="none" w:sz="0" w:space="0" w:color="auto"/>
        <w:bottom w:val="none" w:sz="0" w:space="0" w:color="auto"/>
        <w:right w:val="none" w:sz="0" w:space="0" w:color="auto"/>
      </w:divBdr>
    </w:div>
    <w:div w:id="2137213643">
      <w:bodyDiv w:val="1"/>
      <w:marLeft w:val="0"/>
      <w:marRight w:val="0"/>
      <w:marTop w:val="0"/>
      <w:marBottom w:val="0"/>
      <w:divBdr>
        <w:top w:val="none" w:sz="0" w:space="0" w:color="auto"/>
        <w:left w:val="none" w:sz="0" w:space="0" w:color="auto"/>
        <w:bottom w:val="none" w:sz="0" w:space="0" w:color="auto"/>
        <w:right w:val="none" w:sz="0" w:space="0" w:color="auto"/>
      </w:divBdr>
    </w:div>
    <w:div w:id="2144927878">
      <w:bodyDiv w:val="1"/>
      <w:marLeft w:val="0"/>
      <w:marRight w:val="0"/>
      <w:marTop w:val="0"/>
      <w:marBottom w:val="0"/>
      <w:divBdr>
        <w:top w:val="none" w:sz="0" w:space="0" w:color="auto"/>
        <w:left w:val="none" w:sz="0" w:space="0" w:color="auto"/>
        <w:bottom w:val="none" w:sz="0" w:space="0" w:color="auto"/>
        <w:right w:val="none" w:sz="0" w:space="0" w:color="auto"/>
      </w:divBdr>
    </w:div>
    <w:div w:id="2144958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aeec904eeb5479b8/Dokumente/Studium/11%20WS2223/02%20Masterarbeit/02%20Repository/Ausarbeitung_MA_Knopf.docx" TargetMode="External"/><Relationship Id="rId117" Type="http://schemas.openxmlformats.org/officeDocument/2006/relationships/image" Target="media/image54.png"/><Relationship Id="rId21" Type="http://schemas.openxmlformats.org/officeDocument/2006/relationships/hyperlink" Target="https://d.docs.live.net/aeec904eeb5479b8/Dokumente/Studium/11%20WS2223/02%20Masterarbeit/02%20Repository/Ausarbeitung_MA_Knopf.docx" TargetMode="External"/><Relationship Id="rId42" Type="http://schemas.openxmlformats.org/officeDocument/2006/relationships/hyperlink" Target="https://d.docs.live.net/aeec904eeb5479b8/Dokumente/Studium/11%20WS2223/02%20Masterarbeit/02%20Repository/Ausarbeitung_MA_Knopf.docx" TargetMode="External"/><Relationship Id="rId47" Type="http://schemas.openxmlformats.org/officeDocument/2006/relationships/hyperlink" Target="https://d.docs.live.net/aeec904eeb5479b8/Dokumente/Studium/11%20WS2223/02%20Masterarbeit/02%20Repository/Ausarbeitung_MA_Knopf.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jpeg"/><Relationship Id="rId89" Type="http://schemas.openxmlformats.org/officeDocument/2006/relationships/image" Target="media/image29.png"/><Relationship Id="rId112" Type="http://schemas.openxmlformats.org/officeDocument/2006/relationships/image" Target="media/image51.emf"/><Relationship Id="rId16" Type="http://schemas.openxmlformats.org/officeDocument/2006/relationships/hyperlink" Target="https://d.docs.live.net/aeec904eeb5479b8/Dokumente/Studium/11%20WS2223/02%20Masterarbeit/02%20Repository/Ausarbeitung_MA_Knopf.docx" TargetMode="External"/><Relationship Id="rId107" Type="http://schemas.openxmlformats.org/officeDocument/2006/relationships/image" Target="media/image46.png"/><Relationship Id="rId11" Type="http://schemas.openxmlformats.org/officeDocument/2006/relationships/header" Target="header2.xml"/><Relationship Id="rId32" Type="http://schemas.openxmlformats.org/officeDocument/2006/relationships/hyperlink" Target="https://d.docs.live.net/aeec904eeb5479b8/Dokumente/Studium/11%20WS2223/02%20Masterarbeit/02%20Repository/Ausarbeitung_MA_Knopf.docx" TargetMode="External"/><Relationship Id="rId37" Type="http://schemas.openxmlformats.org/officeDocument/2006/relationships/hyperlink" Target="https://d.docs.live.net/aeec904eeb5479b8/Dokumente/Studium/11%20WS2223/02%20Masterarbeit/02%20Repository/Ausarbeitung_MA_Knopf.docx" TargetMode="External"/><Relationship Id="rId53" Type="http://schemas.openxmlformats.org/officeDocument/2006/relationships/hyperlink" Target="https://d.docs.live.net/aeec904eeb5479b8/Dokumente/Studium/11%20WS2223/02%20Masterarbeit/02%20Repository/Ausarbeitung_MA_Knopf.docx" TargetMode="External"/><Relationship Id="rId58" Type="http://schemas.openxmlformats.org/officeDocument/2006/relationships/hyperlink" Target="https://d.docs.live.net/aeec904eeb5479b8/Dokumente/Studium/11%20WS2223/02%20Masterarbeit/02%20Repository/Ausarbeitung_MA_Knopf.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1.png"/><Relationship Id="rId123" Type="http://schemas.openxmlformats.org/officeDocument/2006/relationships/footer" Target="footer4.xml"/><Relationship Id="rId128"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4.png"/><Relationship Id="rId19" Type="http://schemas.openxmlformats.org/officeDocument/2006/relationships/hyperlink" Target="https://d.docs.live.net/aeec904eeb5479b8/Dokumente/Studium/11%20WS2223/02%20Masterarbeit/02%20Repository/Ausarbeitung_MA_Knopf.docx" TargetMode="External"/><Relationship Id="rId14" Type="http://schemas.openxmlformats.org/officeDocument/2006/relationships/header" Target="header3.xml"/><Relationship Id="rId22" Type="http://schemas.openxmlformats.org/officeDocument/2006/relationships/hyperlink" Target="https://d.docs.live.net/aeec904eeb5479b8/Dokumente/Studium/11%20WS2223/02%20Masterarbeit/02%20Repository/Ausarbeitung_MA_Knopf.docx" TargetMode="External"/><Relationship Id="rId27" Type="http://schemas.openxmlformats.org/officeDocument/2006/relationships/hyperlink" Target="https://d.docs.live.net/aeec904eeb5479b8/Dokumente/Studium/11%20WS2223/02%20Masterarbeit/02%20Repository/Ausarbeitung_MA_Knopf.docx" TargetMode="External"/><Relationship Id="rId30" Type="http://schemas.openxmlformats.org/officeDocument/2006/relationships/hyperlink" Target="https://d.docs.live.net/aeec904eeb5479b8/Dokumente/Studium/11%20WS2223/02%20Masterarbeit/02%20Repository/Ausarbeitung_MA_Knopf.docx" TargetMode="External"/><Relationship Id="rId35" Type="http://schemas.openxmlformats.org/officeDocument/2006/relationships/hyperlink" Target="https://d.docs.live.net/aeec904eeb5479b8/Dokumente/Studium/11%20WS2223/02%20Masterarbeit/02%20Repository/Ausarbeitung_MA_Knopf.docx" TargetMode="External"/><Relationship Id="rId43" Type="http://schemas.openxmlformats.org/officeDocument/2006/relationships/hyperlink" Target="https://d.docs.live.net/aeec904eeb5479b8/Dokumente/Studium/11%20WS2223/02%20Masterarbeit/02%20Repository/Ausarbeitung_MA_Knopf.docx" TargetMode="External"/><Relationship Id="rId48" Type="http://schemas.openxmlformats.org/officeDocument/2006/relationships/hyperlink" Target="https://d.docs.live.net/aeec904eeb5479b8/Dokumente/Studium/11%20WS2223/02%20Masterarbeit/02%20Repository/Ausarbeitung_MA_Knopf.docx" TargetMode="External"/><Relationship Id="rId56" Type="http://schemas.openxmlformats.org/officeDocument/2006/relationships/hyperlink" Target="https://d.docs.live.net/aeec904eeb5479b8/Dokumente/Studium/11%20WS2223/02%20Masterarbeit/02%20Repository/Ausarbeitung_MA_Knopf.docx" TargetMode="External"/><Relationship Id="rId64" Type="http://schemas.openxmlformats.org/officeDocument/2006/relationships/image" Target="media/image4.png"/><Relationship Id="rId69" Type="http://schemas.openxmlformats.org/officeDocument/2006/relationships/image" Target="media/image9.svg"/><Relationship Id="rId77" Type="http://schemas.openxmlformats.org/officeDocument/2006/relationships/image" Target="media/image17.png"/><Relationship Id="rId100" Type="http://schemas.openxmlformats.org/officeDocument/2006/relationships/image" Target="media/image39.png"/><Relationship Id="rId105" Type="http://schemas.openxmlformats.org/officeDocument/2006/relationships/image" Target="media/image44.png"/><Relationship Id="rId113" Type="http://schemas.openxmlformats.org/officeDocument/2006/relationships/image" Target="media/image510.emf"/><Relationship Id="rId118" Type="http://schemas.openxmlformats.org/officeDocument/2006/relationships/image" Target="media/image5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docs.live.net/aeec904eeb5479b8/Dokumente/Studium/11%20WS2223/02%20Masterarbeit/02%20Repository/Ausarbeitung_MA_Knopf.docx"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58.gi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docs.live.net/aeec904eeb5479b8/Dokumente/Studium/11%20WS2223/02%20Masterarbeit/02%20Repository/Ausarbeitung_MA_Knopf.docx" TargetMode="External"/><Relationship Id="rId25" Type="http://schemas.openxmlformats.org/officeDocument/2006/relationships/hyperlink" Target="https://d.docs.live.net/aeec904eeb5479b8/Dokumente/Studium/11%20WS2223/02%20Masterarbeit/02%20Repository/Ausarbeitung_MA_Knopf.docx" TargetMode="External"/><Relationship Id="rId33" Type="http://schemas.openxmlformats.org/officeDocument/2006/relationships/hyperlink" Target="https://d.docs.live.net/aeec904eeb5479b8/Dokumente/Studium/11%20WS2223/02%20Masterarbeit/02%20Repository/Ausarbeitung_MA_Knopf.docx" TargetMode="External"/><Relationship Id="rId38" Type="http://schemas.openxmlformats.org/officeDocument/2006/relationships/hyperlink" Target="https://d.docs.live.net/aeec904eeb5479b8/Dokumente/Studium/11%20WS2223/02%20Masterarbeit/02%20Repository/Ausarbeitung_MA_Knopf.docx" TargetMode="External"/><Relationship Id="rId46" Type="http://schemas.openxmlformats.org/officeDocument/2006/relationships/hyperlink" Target="https://d.docs.live.net/aeec904eeb5479b8/Dokumente/Studium/11%20WS2223/02%20Masterarbeit/02%20Repository/Ausarbeitung_MA_Knopf.docx" TargetMode="External"/><Relationship Id="rId59" Type="http://schemas.openxmlformats.org/officeDocument/2006/relationships/hyperlink" Target="https://d.docs.live.net/aeec904eeb5479b8/Dokumente/Studium/11%20WS2223/02%20Masterarbeit/02%20Repository/Ausarbeitung_MA_Knopf.docx" TargetMode="External"/><Relationship Id="rId67" Type="http://schemas.openxmlformats.org/officeDocument/2006/relationships/image" Target="media/image7.svg"/><Relationship Id="rId103" Type="http://schemas.openxmlformats.org/officeDocument/2006/relationships/image" Target="media/image42.png"/><Relationship Id="rId108" Type="http://schemas.openxmlformats.org/officeDocument/2006/relationships/image" Target="media/image47.png"/><Relationship Id="rId116" Type="http://schemas.openxmlformats.org/officeDocument/2006/relationships/image" Target="media/image53.gif"/><Relationship Id="rId124" Type="http://schemas.openxmlformats.org/officeDocument/2006/relationships/footer" Target="footer5.xml"/><Relationship Id="rId129" Type="http://schemas.openxmlformats.org/officeDocument/2006/relationships/theme" Target="theme/theme1.xml"/><Relationship Id="rId20" Type="http://schemas.openxmlformats.org/officeDocument/2006/relationships/hyperlink" Target="https://d.docs.live.net/aeec904eeb5479b8/Dokumente/Studium/11%20WS2223/02%20Masterarbeit/02%20Repository/Ausarbeitung_MA_Knopf.docx" TargetMode="External"/><Relationship Id="rId41" Type="http://schemas.openxmlformats.org/officeDocument/2006/relationships/hyperlink" Target="https://d.docs.live.net/aeec904eeb5479b8/Dokumente/Studium/11%20WS2223/02%20Masterarbeit/02%20Repository/Ausarbeitung_MA_Knopf.docx" TargetMode="External"/><Relationship Id="rId54" Type="http://schemas.openxmlformats.org/officeDocument/2006/relationships/hyperlink" Target="https://d.docs.live.net/aeec904eeb5479b8/Dokumente/Studium/11%20WS2223/02%20Masterarbeit/02%20Repository/Ausarbeitung_MA_Knopf.docx" TargetMode="External"/><Relationship Id="rId62" Type="http://schemas.openxmlformats.org/officeDocument/2006/relationships/hyperlink" Target="https://d.docs.live.net/aeec904eeb5479b8/Dokumente/Studium/11%20WS2223/02%20Masterarbeit/02%20Repository/Ausarbeitung_MA_Knopf.docx" TargetMode="External"/><Relationship Id="rId70" Type="http://schemas.openxmlformats.org/officeDocument/2006/relationships/image" Target="media/image10.png"/><Relationship Id="rId75" Type="http://schemas.openxmlformats.org/officeDocument/2006/relationships/image" Target="media/image15.JP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hyperlink" Target="https://github.com/sebastianknopf/ITCS" TargetMode="External"/><Relationship Id="rId96" Type="http://schemas.openxmlformats.org/officeDocument/2006/relationships/image" Target="media/image35.png"/><Relationship Id="rId111"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d.docs.live.net/aeec904eeb5479b8/Dokumente/Studium/11%20WS2223/02%20Masterarbeit/02%20Repository/Ausarbeitung_MA_Knopf.docx" TargetMode="External"/><Relationship Id="rId28" Type="http://schemas.openxmlformats.org/officeDocument/2006/relationships/hyperlink" Target="https://d.docs.live.net/aeec904eeb5479b8/Dokumente/Studium/11%20WS2223/02%20Masterarbeit/02%20Repository/Ausarbeitung_MA_Knopf.docx" TargetMode="External"/><Relationship Id="rId36" Type="http://schemas.openxmlformats.org/officeDocument/2006/relationships/hyperlink" Target="https://d.docs.live.net/aeec904eeb5479b8/Dokumente/Studium/11%20WS2223/02%20Masterarbeit/02%20Repository/Ausarbeitung_MA_Knopf.docx" TargetMode="External"/><Relationship Id="rId49" Type="http://schemas.openxmlformats.org/officeDocument/2006/relationships/hyperlink" Target="https://d.docs.live.net/aeec904eeb5479b8/Dokumente/Studium/11%20WS2223/02%20Masterarbeit/02%20Repository/Ausarbeitung_MA_Knopf.docx" TargetMode="External"/><Relationship Id="rId57" Type="http://schemas.openxmlformats.org/officeDocument/2006/relationships/hyperlink" Target="https://d.docs.live.net/aeec904eeb5479b8/Dokumente/Studium/11%20WS2223/02%20Masterarbeit/02%20Repository/Ausarbeitung_MA_Knopf.docx" TargetMode="External"/><Relationship Id="rId106" Type="http://schemas.openxmlformats.org/officeDocument/2006/relationships/image" Target="media/image45.png"/><Relationship Id="rId114" Type="http://schemas.openxmlformats.org/officeDocument/2006/relationships/image" Target="media/image52.emf"/><Relationship Id="rId119" Type="http://schemas.openxmlformats.org/officeDocument/2006/relationships/image" Target="media/image56.png"/><Relationship Id="rId127" Type="http://schemas.microsoft.com/office/2011/relationships/people" Target="people.xml"/><Relationship Id="rId10" Type="http://schemas.openxmlformats.org/officeDocument/2006/relationships/header" Target="header1.xml"/><Relationship Id="rId31" Type="http://schemas.openxmlformats.org/officeDocument/2006/relationships/hyperlink" Target="https://d.docs.live.net/aeec904eeb5479b8/Dokumente/Studium/11%20WS2223/02%20Masterarbeit/02%20Repository/Ausarbeitung_MA_Knopf.docx" TargetMode="External"/><Relationship Id="rId44" Type="http://schemas.openxmlformats.org/officeDocument/2006/relationships/hyperlink" Target="https://d.docs.live.net/aeec904eeb5479b8/Dokumente/Studium/11%20WS2223/02%20Masterarbeit/02%20Repository/Ausarbeitung_MA_Knopf.docx" TargetMode="External"/><Relationship Id="rId52" Type="http://schemas.openxmlformats.org/officeDocument/2006/relationships/hyperlink" Target="https://d.docs.live.net/aeec904eeb5479b8/Dokumente/Studium/11%20WS2223/02%20Masterarbeit/02%20Repository/Ausarbeitung_MA_Knopf.docx" TargetMode="External"/><Relationship Id="rId60" Type="http://schemas.openxmlformats.org/officeDocument/2006/relationships/hyperlink" Target="https://d.docs.live.net/aeec904eeb5479b8/Dokumente/Studium/11%20WS2223/02%20Masterarbeit/02%20Repository/Ausarbeitung_MA_Knopf.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59.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d.docs.live.net/aeec904eeb5479b8/Dokumente/Studium/11%20WS2223/02%20Masterarbeit/02%20Repository/Ausarbeitung_MA_Knopf.docx" TargetMode="External"/><Relationship Id="rId39" Type="http://schemas.openxmlformats.org/officeDocument/2006/relationships/hyperlink" Target="https://d.docs.live.net/aeec904eeb5479b8/Dokumente/Studium/11%20WS2223/02%20Masterarbeit/02%20Repository/Ausarbeitung_MA_Knopf.docx" TargetMode="External"/><Relationship Id="rId109" Type="http://schemas.openxmlformats.org/officeDocument/2006/relationships/image" Target="media/image48.png"/><Relationship Id="rId34" Type="http://schemas.openxmlformats.org/officeDocument/2006/relationships/hyperlink" Target="https://d.docs.live.net/aeec904eeb5479b8/Dokumente/Studium/11%20WS2223/02%20Masterarbeit/02%20Repository/Ausarbeitung_MA_Knopf.docx" TargetMode="External"/><Relationship Id="rId50" Type="http://schemas.openxmlformats.org/officeDocument/2006/relationships/hyperlink" Target="https://d.docs.live.net/aeec904eeb5479b8/Dokumente/Studium/11%20WS2223/02%20Masterarbeit/02%20Repository/Ausarbeitung_MA_Knopf.docx" TargetMode="External"/><Relationship Id="rId55" Type="http://schemas.openxmlformats.org/officeDocument/2006/relationships/hyperlink" Target="https://d.docs.live.net/aeec904eeb5479b8/Dokumente/Studium/11%20WS2223/02%20Masterarbeit/02%20Repository/Ausarbeitung_MA_Knopf.docx" TargetMode="External"/><Relationship Id="rId76" Type="http://schemas.openxmlformats.org/officeDocument/2006/relationships/image" Target="media/image16.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7.png"/><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d.docs.live.net/aeec904eeb5479b8/Dokumente/Studium/11%20WS2223/02%20Masterarbeit/02%20Repository/Ausarbeitung_MA_Knopf.docx" TargetMode="External"/><Relationship Id="rId24" Type="http://schemas.openxmlformats.org/officeDocument/2006/relationships/hyperlink" Target="https://d.docs.live.net/aeec904eeb5479b8/Dokumente/Studium/11%20WS2223/02%20Masterarbeit/02%20Repository/Ausarbeitung_MA_Knopf.docx" TargetMode="External"/><Relationship Id="rId40" Type="http://schemas.openxmlformats.org/officeDocument/2006/relationships/hyperlink" Target="https://d.docs.live.net/aeec904eeb5479b8/Dokumente/Studium/11%20WS2223/02%20Masterarbeit/02%20Repository/Ausarbeitung_MA_Knopf.docx" TargetMode="External"/><Relationship Id="rId45" Type="http://schemas.openxmlformats.org/officeDocument/2006/relationships/hyperlink" Target="https://d.docs.live.net/aeec904eeb5479b8/Dokumente/Studium/11%20WS2223/02%20Masterarbeit/02%20Repository/Ausarbeitung_MA_Knopf.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49.png"/><Relationship Id="rId115" Type="http://schemas.openxmlformats.org/officeDocument/2006/relationships/image" Target="media/image52.gif"/><Relationship Id="rId61" Type="http://schemas.openxmlformats.org/officeDocument/2006/relationships/hyperlink" Target="https://d.docs.live.net/aeec904eeb5479b8/Dokumente/Studium/11%20WS2223/02%20Masterarbeit/02%20Repository/Ausarbeitung_MA_Knopf.docx" TargetMode="External"/><Relationship Id="rId82"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U%20Dresden\SHK%20SEUS\SVN_Marketing\Word\Template_f&#252;r_Abschlussarbei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1061DC2E94419BBD88C6C5102C78BC"/>
        <w:category>
          <w:name w:val="Allgemein"/>
          <w:gallery w:val="placeholder"/>
        </w:category>
        <w:types>
          <w:type w:val="bbPlcHdr"/>
        </w:types>
        <w:behaviors>
          <w:behavior w:val="content"/>
        </w:behaviors>
        <w:guid w:val="{46423B97-D57A-43A8-8BC4-CEFE8F435FB3}"/>
      </w:docPartPr>
      <w:docPartBody>
        <w:p w:rsidR="001F29FE" w:rsidRDefault="00142236" w:rsidP="00142236">
          <w:pPr>
            <w:pStyle w:val="471061DC2E94419BBD88C6C5102C78BC"/>
          </w:pPr>
          <w:r w:rsidRPr="00D56175">
            <w:rPr>
              <w:rStyle w:val="Platzhaltertext"/>
            </w:rPr>
            <w:t>Klicken oder tippen Sie hier, um Text einzugeben.</w:t>
          </w:r>
        </w:p>
      </w:docPartBody>
    </w:docPart>
    <w:docPart>
      <w:docPartPr>
        <w:name w:val="169004DA945E48FAB1AEC06C92540140"/>
        <w:category>
          <w:name w:val="Allgemein"/>
          <w:gallery w:val="placeholder"/>
        </w:category>
        <w:types>
          <w:type w:val="bbPlcHdr"/>
        </w:types>
        <w:behaviors>
          <w:behavior w:val="content"/>
        </w:behaviors>
        <w:guid w:val="{85805141-B784-457A-AE0A-BD83BA59D617}"/>
      </w:docPartPr>
      <w:docPartBody>
        <w:p w:rsidR="00A855EB" w:rsidRDefault="00142236">
          <w:pPr>
            <w:pStyle w:val="169004DA945E48FAB1AEC06C92540140"/>
          </w:pPr>
          <w:r w:rsidRPr="00D56175">
            <w:rPr>
              <w:rStyle w:val="Platzhaltertext"/>
            </w:rPr>
            <w:t>Klicken oder tippen Sie hier, um Text einzugeben.</w:t>
          </w:r>
        </w:p>
      </w:docPartBody>
    </w:docPart>
    <w:docPart>
      <w:docPartPr>
        <w:name w:val="92BA52E26BE94E2C945DCD0C32C0EE0B"/>
        <w:category>
          <w:name w:val="Allgemein"/>
          <w:gallery w:val="placeholder"/>
        </w:category>
        <w:types>
          <w:type w:val="bbPlcHdr"/>
        </w:types>
        <w:behaviors>
          <w:behavior w:val="content"/>
        </w:behaviors>
        <w:guid w:val="{35EDCB92-F7D1-4CF5-A586-04BAEEC36CD9}"/>
      </w:docPartPr>
      <w:docPartBody>
        <w:p w:rsidR="00A855EB" w:rsidRDefault="00142236">
          <w:pPr>
            <w:pStyle w:val="92BA52E26BE94E2C945DCD0C32C0EE0B"/>
          </w:pPr>
          <w:r w:rsidRPr="00D56175">
            <w:rPr>
              <w:rStyle w:val="Platzhaltertext"/>
            </w:rPr>
            <w:t>Klicken oder tippen Sie hier, um Text einzugeben.</w:t>
          </w:r>
        </w:p>
      </w:docPartBody>
    </w:docPart>
    <w:docPart>
      <w:docPartPr>
        <w:name w:val="F146D625B88347269B03D6341837FE6D"/>
        <w:category>
          <w:name w:val="Allgemein"/>
          <w:gallery w:val="placeholder"/>
        </w:category>
        <w:types>
          <w:type w:val="bbPlcHdr"/>
        </w:types>
        <w:behaviors>
          <w:behavior w:val="content"/>
        </w:behaviors>
        <w:guid w:val="{F2901568-97A4-4D40-9909-A6176A7DA5DF}"/>
      </w:docPartPr>
      <w:docPartBody>
        <w:p w:rsidR="00726373" w:rsidRDefault="00142236">
          <w:pPr>
            <w:pStyle w:val="F146D625B88347269B03D6341837FE6D"/>
          </w:pPr>
          <w:r w:rsidRPr="00D56175">
            <w:rPr>
              <w:rStyle w:val="Platzhaltertext"/>
            </w:rPr>
            <w:t>Klicken oder tippen Sie hier, um Text einzugeben.</w:t>
          </w:r>
        </w:p>
      </w:docPartBody>
    </w:docPart>
    <w:docPart>
      <w:docPartPr>
        <w:name w:val="4EE6C5CFD4D84E24A6E8B5CE8425BAB1"/>
        <w:category>
          <w:name w:val="Allgemein"/>
          <w:gallery w:val="placeholder"/>
        </w:category>
        <w:types>
          <w:type w:val="bbPlcHdr"/>
        </w:types>
        <w:behaviors>
          <w:behavior w:val="content"/>
        </w:behaviors>
        <w:guid w:val="{1FD8D203-E0CB-4405-861A-CB943FDD8299}"/>
      </w:docPartPr>
      <w:docPartBody>
        <w:p w:rsidR="00726373" w:rsidRDefault="00142236">
          <w:pPr>
            <w:pStyle w:val="4EE6C5CFD4D84E24A6E8B5CE8425BAB1"/>
          </w:pPr>
          <w:r w:rsidRPr="00D56175">
            <w:rPr>
              <w:rStyle w:val="Platzhaltertext"/>
            </w:rPr>
            <w:t>Klicken oder tippen Sie hier, um Text einzugeben.</w:t>
          </w:r>
        </w:p>
      </w:docPartBody>
    </w:docPart>
    <w:docPart>
      <w:docPartPr>
        <w:name w:val="C9D9B3F695374B7E8C292F0B9FF560FC"/>
        <w:category>
          <w:name w:val="Allgemein"/>
          <w:gallery w:val="placeholder"/>
        </w:category>
        <w:types>
          <w:type w:val="bbPlcHdr"/>
        </w:types>
        <w:behaviors>
          <w:behavior w:val="content"/>
        </w:behaviors>
        <w:guid w:val="{58884CC1-41B2-4D61-9071-36FB6AAF1DCE}"/>
      </w:docPartPr>
      <w:docPartBody>
        <w:p w:rsidR="00726373" w:rsidRDefault="00142236">
          <w:pPr>
            <w:pStyle w:val="C9D9B3F695374B7E8C292F0B9FF560FC"/>
          </w:pPr>
          <w:r w:rsidRPr="00D56175">
            <w:rPr>
              <w:rStyle w:val="Platzhaltertext"/>
            </w:rPr>
            <w:t>Klicken oder tippen Sie hier, um Text einzugeben.</w:t>
          </w:r>
        </w:p>
      </w:docPartBody>
    </w:docPart>
    <w:docPart>
      <w:docPartPr>
        <w:name w:val="672CDB7C181B49E19F01351D507D37F7"/>
        <w:category>
          <w:name w:val="Allgemein"/>
          <w:gallery w:val="placeholder"/>
        </w:category>
        <w:types>
          <w:type w:val="bbPlcHdr"/>
        </w:types>
        <w:behaviors>
          <w:behavior w:val="content"/>
        </w:behaviors>
        <w:guid w:val="{3F54F495-3C83-4C18-A7A8-6AC6FB6E296A}"/>
      </w:docPartPr>
      <w:docPartBody>
        <w:p w:rsidR="00726373" w:rsidRDefault="00142236">
          <w:pPr>
            <w:pStyle w:val="672CDB7C181B49E19F01351D507D37F7"/>
          </w:pPr>
          <w:r w:rsidRPr="00D56175">
            <w:rPr>
              <w:rStyle w:val="Platzhaltertext"/>
            </w:rPr>
            <w:t>Klicken oder tippen Sie hier, um Text einzugeben.</w:t>
          </w:r>
        </w:p>
      </w:docPartBody>
    </w:docPart>
    <w:docPart>
      <w:docPartPr>
        <w:name w:val="AB494F83BCEE4B40B455DA14353B4A89"/>
        <w:category>
          <w:name w:val="Allgemein"/>
          <w:gallery w:val="placeholder"/>
        </w:category>
        <w:types>
          <w:type w:val="bbPlcHdr"/>
        </w:types>
        <w:behaviors>
          <w:behavior w:val="content"/>
        </w:behaviors>
        <w:guid w:val="{74B8D380-704C-4286-A913-1CBD035B98D1}"/>
      </w:docPartPr>
      <w:docPartBody>
        <w:p w:rsidR="00726373" w:rsidRDefault="00142236">
          <w:pPr>
            <w:pStyle w:val="AB494F83BCEE4B40B455DA14353B4A89"/>
          </w:pPr>
          <w:r w:rsidRPr="00D56175">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C3DBBCD4-01B7-4772-880D-47A508551EED}"/>
      </w:docPartPr>
      <w:docPartBody>
        <w:p w:rsidR="00AB5868" w:rsidRDefault="00726373">
          <w:r w:rsidRPr="004E4597">
            <w:rPr>
              <w:rStyle w:val="Platzhaltertext"/>
            </w:rPr>
            <w:t>Klicken oder tippen Sie hier, um Text einzugeben.</w:t>
          </w:r>
        </w:p>
      </w:docPartBody>
    </w:docPart>
    <w:docPart>
      <w:docPartPr>
        <w:name w:val="51DA11ADDEF74859B967EA6D3B60FEEB"/>
        <w:category>
          <w:name w:val="Allgemein"/>
          <w:gallery w:val="placeholder"/>
        </w:category>
        <w:types>
          <w:type w:val="bbPlcHdr"/>
        </w:types>
        <w:behaviors>
          <w:behavior w:val="content"/>
        </w:behaviors>
        <w:guid w:val="{D9B139EA-B455-4997-AEC6-21AD1D488CE5}"/>
      </w:docPartPr>
      <w:docPartBody>
        <w:p w:rsidR="005A09A8" w:rsidRDefault="006714F4" w:rsidP="006714F4">
          <w:pPr>
            <w:pStyle w:val="51DA11ADDEF74859B967EA6D3B60FEEB"/>
          </w:pPr>
          <w:r w:rsidRPr="00D56175">
            <w:rPr>
              <w:rStyle w:val="Platzhaltertext"/>
            </w:rPr>
            <w:t>Klicken oder tippen Sie hier, um Text einzugeben.</w:t>
          </w:r>
        </w:p>
      </w:docPartBody>
    </w:docPart>
    <w:docPart>
      <w:docPartPr>
        <w:name w:val="20E33C08BC404CF3AC69AF6B012D21AF"/>
        <w:category>
          <w:name w:val="Allgemein"/>
          <w:gallery w:val="placeholder"/>
        </w:category>
        <w:types>
          <w:type w:val="bbPlcHdr"/>
        </w:types>
        <w:behaviors>
          <w:behavior w:val="content"/>
        </w:behaviors>
        <w:guid w:val="{5F655D5E-96B8-489A-8E3C-F3051793B586}"/>
      </w:docPartPr>
      <w:docPartBody>
        <w:p w:rsidR="001C314F" w:rsidRDefault="00726373">
          <w:pPr>
            <w:pStyle w:val="20E33C08BC404CF3AC69AF6B012D21AF"/>
          </w:pPr>
          <w:r w:rsidRPr="004E4597">
            <w:rPr>
              <w:rStyle w:val="Platzhaltertext"/>
            </w:rPr>
            <w:t>Klicken oder tippen Sie hier, um Text einzugeben.</w:t>
          </w:r>
        </w:p>
      </w:docPartBody>
    </w:docPart>
    <w:docPart>
      <w:docPartPr>
        <w:name w:val="E8A35E7F6864494E97EAD005CD2CB5FF"/>
        <w:category>
          <w:name w:val="Allgemein"/>
          <w:gallery w:val="placeholder"/>
        </w:category>
        <w:types>
          <w:type w:val="bbPlcHdr"/>
        </w:types>
        <w:behaviors>
          <w:behavior w:val="content"/>
        </w:behaviors>
        <w:guid w:val="{87264378-AA2B-4213-8F4A-0720A868EC7D}"/>
      </w:docPartPr>
      <w:docPartBody>
        <w:p w:rsidR="001C314F" w:rsidRDefault="00726373">
          <w:pPr>
            <w:pStyle w:val="E8A35E7F6864494E97EAD005CD2CB5FF"/>
          </w:pPr>
          <w:r w:rsidRPr="004E4597">
            <w:rPr>
              <w:rStyle w:val="Platzhaltertext"/>
            </w:rPr>
            <w:t>Klicken oder tippen Sie hier, um Text einzugeben.</w:t>
          </w:r>
        </w:p>
      </w:docPartBody>
    </w:docPart>
    <w:docPart>
      <w:docPartPr>
        <w:name w:val="4058F9BAB94B4A02B92CBD0937497B55"/>
        <w:category>
          <w:name w:val="Allgemein"/>
          <w:gallery w:val="placeholder"/>
        </w:category>
        <w:types>
          <w:type w:val="bbPlcHdr"/>
        </w:types>
        <w:behaviors>
          <w:behavior w:val="content"/>
        </w:behaviors>
        <w:guid w:val="{3243F818-7EEE-488C-AFC3-374B2BD09B76}"/>
      </w:docPartPr>
      <w:docPartBody>
        <w:p w:rsidR="001C314F" w:rsidRDefault="006714F4">
          <w:pPr>
            <w:pStyle w:val="4058F9BAB94B4A02B92CBD0937497B55"/>
          </w:pPr>
          <w:r w:rsidRPr="004E4597">
            <w:rPr>
              <w:rStyle w:val="Platzhaltertext"/>
            </w:rPr>
            <w:t>Klicken oder tippen Sie hier, um Text einzugeben.</w:t>
          </w:r>
        </w:p>
      </w:docPartBody>
    </w:docPart>
    <w:docPart>
      <w:docPartPr>
        <w:name w:val="5A057B6A41B9475C8A6C75B7BC6359E0"/>
        <w:category>
          <w:name w:val="Allgemein"/>
          <w:gallery w:val="placeholder"/>
        </w:category>
        <w:types>
          <w:type w:val="bbPlcHdr"/>
        </w:types>
        <w:behaviors>
          <w:behavior w:val="content"/>
        </w:behaviors>
        <w:guid w:val="{547E95EF-BED2-4A81-A34F-E363CD120334}"/>
      </w:docPartPr>
      <w:docPartBody>
        <w:p w:rsidR="001C314F" w:rsidRDefault="006714F4">
          <w:pPr>
            <w:pStyle w:val="5A057B6A41B9475C8A6C75B7BC6359E0"/>
          </w:pPr>
          <w:r w:rsidRPr="004E4597">
            <w:rPr>
              <w:rStyle w:val="Platzhaltertext"/>
            </w:rPr>
            <w:t>Klicken oder tippen Sie hier, um Text einzugeben.</w:t>
          </w:r>
        </w:p>
      </w:docPartBody>
    </w:docPart>
    <w:docPart>
      <w:docPartPr>
        <w:name w:val="D902276A0BD94D41B2F06A0115BBBE00"/>
        <w:category>
          <w:name w:val="Allgemein"/>
          <w:gallery w:val="placeholder"/>
        </w:category>
        <w:types>
          <w:type w:val="bbPlcHdr"/>
        </w:types>
        <w:behaviors>
          <w:behavior w:val="content"/>
        </w:behaviors>
        <w:guid w:val="{A8250827-90AA-4FF0-9D41-A827A4C7CAB8}"/>
      </w:docPartPr>
      <w:docPartBody>
        <w:p w:rsidR="001C314F" w:rsidRDefault="00726373">
          <w:pPr>
            <w:pStyle w:val="D902276A0BD94D41B2F06A0115BBBE00"/>
          </w:pPr>
          <w:r w:rsidRPr="004E4597">
            <w:rPr>
              <w:rStyle w:val="Platzhaltertext"/>
            </w:rPr>
            <w:t>Klicken oder tippen Sie hier, um Text einzugeben.</w:t>
          </w:r>
        </w:p>
      </w:docPartBody>
    </w:docPart>
    <w:docPart>
      <w:docPartPr>
        <w:name w:val="CCF8047129854168A217FEAB99D0DA80"/>
        <w:category>
          <w:name w:val="Allgemein"/>
          <w:gallery w:val="placeholder"/>
        </w:category>
        <w:types>
          <w:type w:val="bbPlcHdr"/>
        </w:types>
        <w:behaviors>
          <w:behavior w:val="content"/>
        </w:behaviors>
        <w:guid w:val="{86081527-2879-435C-A6EA-9F01A8E47726}"/>
      </w:docPartPr>
      <w:docPartBody>
        <w:p w:rsidR="001C314F" w:rsidRDefault="00726373">
          <w:pPr>
            <w:pStyle w:val="CCF8047129854168A217FEAB99D0DA80"/>
          </w:pPr>
          <w:r w:rsidRPr="004E4597">
            <w:rPr>
              <w:rStyle w:val="Platzhaltertext"/>
            </w:rPr>
            <w:t>Klicken oder tippen Sie hier, um Text einzugeben.</w:t>
          </w:r>
        </w:p>
      </w:docPartBody>
    </w:docPart>
    <w:docPart>
      <w:docPartPr>
        <w:name w:val="2EABA3BB4260457DABF31D366C0DA3B6"/>
        <w:category>
          <w:name w:val="Allgemein"/>
          <w:gallery w:val="placeholder"/>
        </w:category>
        <w:types>
          <w:type w:val="bbPlcHdr"/>
        </w:types>
        <w:behaviors>
          <w:behavior w:val="content"/>
        </w:behaviors>
        <w:guid w:val="{7A11C089-B6EC-41AD-A599-CE1B5DB22F40}"/>
      </w:docPartPr>
      <w:docPartBody>
        <w:p w:rsidR="001C314F" w:rsidRDefault="00726373">
          <w:pPr>
            <w:pStyle w:val="2EABA3BB4260457DABF31D366C0DA3B6"/>
          </w:pPr>
          <w:r w:rsidRPr="004E4597">
            <w:rPr>
              <w:rStyle w:val="Platzhaltertext"/>
            </w:rPr>
            <w:t>Klicken oder tippen Sie hier, um Text einzugeben.</w:t>
          </w:r>
        </w:p>
      </w:docPartBody>
    </w:docPart>
    <w:docPart>
      <w:docPartPr>
        <w:name w:val="9C4B10F3345444719025E46491732C0B"/>
        <w:category>
          <w:name w:val="Allgemein"/>
          <w:gallery w:val="placeholder"/>
        </w:category>
        <w:types>
          <w:type w:val="bbPlcHdr"/>
        </w:types>
        <w:behaviors>
          <w:behavior w:val="content"/>
        </w:behaviors>
        <w:guid w:val="{5A0A14A1-FFA8-447C-84B0-88F380C7B087}"/>
      </w:docPartPr>
      <w:docPartBody>
        <w:p w:rsidR="001C314F" w:rsidRDefault="008F2B15">
          <w:pPr>
            <w:pStyle w:val="9C4B10F3345444719025E46491732C0B"/>
          </w:pPr>
          <w:r w:rsidRPr="004E4597">
            <w:rPr>
              <w:rStyle w:val="Platzhaltertext"/>
            </w:rPr>
            <w:t>Klicken oder tippen Sie hier, um Text einzugeben.</w:t>
          </w:r>
        </w:p>
      </w:docPartBody>
    </w:docPart>
    <w:docPart>
      <w:docPartPr>
        <w:name w:val="7D15CACF66D14749BB016A6EB632D495"/>
        <w:category>
          <w:name w:val="Allgemein"/>
          <w:gallery w:val="placeholder"/>
        </w:category>
        <w:types>
          <w:type w:val="bbPlcHdr"/>
        </w:types>
        <w:behaviors>
          <w:behavior w:val="content"/>
        </w:behaviors>
        <w:guid w:val="{3CDD30B7-3CD3-447D-A09B-C67685072EBC}"/>
      </w:docPartPr>
      <w:docPartBody>
        <w:p w:rsidR="001C314F" w:rsidRDefault="00726373">
          <w:pPr>
            <w:pStyle w:val="7D15CACF66D14749BB016A6EB632D495"/>
          </w:pPr>
          <w:r w:rsidRPr="004E4597">
            <w:rPr>
              <w:rStyle w:val="Platzhaltertext"/>
            </w:rPr>
            <w:t>Klicken oder tippen Sie hier, um Text einzugeben.</w:t>
          </w:r>
        </w:p>
      </w:docPartBody>
    </w:docPart>
    <w:docPart>
      <w:docPartPr>
        <w:name w:val="71118BC879174646AE516C3952525605"/>
        <w:category>
          <w:name w:val="Allgemein"/>
          <w:gallery w:val="placeholder"/>
        </w:category>
        <w:types>
          <w:type w:val="bbPlcHdr"/>
        </w:types>
        <w:behaviors>
          <w:behavior w:val="content"/>
        </w:behaviors>
        <w:guid w:val="{BA5FE449-7689-493B-AF57-2A93FDAA8B80}"/>
      </w:docPartPr>
      <w:docPartBody>
        <w:p w:rsidR="001C314F" w:rsidRDefault="00726373">
          <w:pPr>
            <w:pStyle w:val="71118BC879174646AE516C3952525605"/>
          </w:pPr>
          <w:r w:rsidRPr="004E4597">
            <w:rPr>
              <w:rStyle w:val="Platzhaltertext"/>
            </w:rPr>
            <w:t>Klicken oder tippen Sie hier, um Text einzugeben.</w:t>
          </w:r>
        </w:p>
      </w:docPartBody>
    </w:docPart>
    <w:docPart>
      <w:docPartPr>
        <w:name w:val="1A0AD325178842E3A7884E7E86CFC6DC"/>
        <w:category>
          <w:name w:val="Allgemein"/>
          <w:gallery w:val="placeholder"/>
        </w:category>
        <w:types>
          <w:type w:val="bbPlcHdr"/>
        </w:types>
        <w:behaviors>
          <w:behavior w:val="content"/>
        </w:behaviors>
        <w:guid w:val="{8F6C9D6E-5324-4009-B569-38FED6D727A7}"/>
      </w:docPartPr>
      <w:docPartBody>
        <w:p w:rsidR="001C314F" w:rsidRDefault="00726373">
          <w:pPr>
            <w:pStyle w:val="1A0AD325178842E3A7884E7E86CFC6DC"/>
          </w:pPr>
          <w:r w:rsidRPr="004E4597">
            <w:rPr>
              <w:rStyle w:val="Platzhaltertext"/>
            </w:rPr>
            <w:t>Klicken oder tippen Sie hier, um Text einzugeben.</w:t>
          </w:r>
        </w:p>
      </w:docPartBody>
    </w:docPart>
    <w:docPart>
      <w:docPartPr>
        <w:name w:val="78638D02F7D14F2885EC9C63582654FD"/>
        <w:category>
          <w:name w:val="Allgemein"/>
          <w:gallery w:val="placeholder"/>
        </w:category>
        <w:types>
          <w:type w:val="bbPlcHdr"/>
        </w:types>
        <w:behaviors>
          <w:behavior w:val="content"/>
        </w:behaviors>
        <w:guid w:val="{9CB37DFB-306F-49C8-8D47-7CC38F793EEA}"/>
      </w:docPartPr>
      <w:docPartBody>
        <w:p w:rsidR="001C314F" w:rsidRDefault="00726373">
          <w:pPr>
            <w:pStyle w:val="78638D02F7D14F2885EC9C63582654FD"/>
          </w:pPr>
          <w:r w:rsidRPr="004E4597">
            <w:rPr>
              <w:rStyle w:val="Platzhaltertext"/>
            </w:rPr>
            <w:t>Klicken oder tippen Sie hier, um Text einzugeben.</w:t>
          </w:r>
        </w:p>
      </w:docPartBody>
    </w:docPart>
    <w:docPart>
      <w:docPartPr>
        <w:name w:val="FE0AE5BD38A74164B6408397B68A7EE3"/>
        <w:category>
          <w:name w:val="Allgemein"/>
          <w:gallery w:val="placeholder"/>
        </w:category>
        <w:types>
          <w:type w:val="bbPlcHdr"/>
        </w:types>
        <w:behaviors>
          <w:behavior w:val="content"/>
        </w:behaviors>
        <w:guid w:val="{0FE83441-BC72-4CE3-BCBB-B912E0AEAEB7}"/>
      </w:docPartPr>
      <w:docPartBody>
        <w:p w:rsidR="001C314F" w:rsidRDefault="00726373">
          <w:pPr>
            <w:pStyle w:val="FE0AE5BD38A74164B6408397B68A7EE3"/>
          </w:pPr>
          <w:r w:rsidRPr="004E4597">
            <w:rPr>
              <w:rStyle w:val="Platzhaltertext"/>
            </w:rPr>
            <w:t>Klicken oder tippen Sie hier, um Text einzugeben.</w:t>
          </w:r>
        </w:p>
      </w:docPartBody>
    </w:docPart>
    <w:docPart>
      <w:docPartPr>
        <w:name w:val="3E210D63DE0A4D8F819064C5AF367DC8"/>
        <w:category>
          <w:name w:val="Allgemein"/>
          <w:gallery w:val="placeholder"/>
        </w:category>
        <w:types>
          <w:type w:val="bbPlcHdr"/>
        </w:types>
        <w:behaviors>
          <w:behavior w:val="content"/>
        </w:behaviors>
        <w:guid w:val="{7339EFAA-AD54-4722-A34C-6590A9260C5D}"/>
      </w:docPartPr>
      <w:docPartBody>
        <w:p w:rsidR="001C314F" w:rsidRDefault="00726373">
          <w:pPr>
            <w:pStyle w:val="3E210D63DE0A4D8F819064C5AF367DC8"/>
          </w:pPr>
          <w:r w:rsidRPr="004E4597">
            <w:rPr>
              <w:rStyle w:val="Platzhaltertext"/>
            </w:rPr>
            <w:t>Klicken oder tippen Sie hier, um Text einzugeben.</w:t>
          </w:r>
        </w:p>
      </w:docPartBody>
    </w:docPart>
    <w:docPart>
      <w:docPartPr>
        <w:name w:val="B8CA16D8CE4544C2B53BC73E0BDD0EA1"/>
        <w:category>
          <w:name w:val="Allgemein"/>
          <w:gallery w:val="placeholder"/>
        </w:category>
        <w:types>
          <w:type w:val="bbPlcHdr"/>
        </w:types>
        <w:behaviors>
          <w:behavior w:val="content"/>
        </w:behaviors>
        <w:guid w:val="{0A435708-F97A-4615-8BB7-7C5FF46B54F5}"/>
      </w:docPartPr>
      <w:docPartBody>
        <w:p w:rsidR="001C314F" w:rsidRDefault="00726373">
          <w:pPr>
            <w:pStyle w:val="B8CA16D8CE4544C2B53BC73E0BDD0EA1"/>
          </w:pPr>
          <w:r w:rsidRPr="004E4597">
            <w:rPr>
              <w:rStyle w:val="Platzhaltertext"/>
            </w:rPr>
            <w:t>Klicken oder tippen Sie hier, um Text einzugeben.</w:t>
          </w:r>
        </w:p>
      </w:docPartBody>
    </w:docPart>
    <w:docPart>
      <w:docPartPr>
        <w:name w:val="58104A5794C148E3929C544EB9F80360"/>
        <w:category>
          <w:name w:val="Allgemein"/>
          <w:gallery w:val="placeholder"/>
        </w:category>
        <w:types>
          <w:type w:val="bbPlcHdr"/>
        </w:types>
        <w:behaviors>
          <w:behavior w:val="content"/>
        </w:behaviors>
        <w:guid w:val="{B4AB8741-7DF2-4C11-B117-B90AD4C9B582}"/>
      </w:docPartPr>
      <w:docPartBody>
        <w:p w:rsidR="001C314F" w:rsidRDefault="00726373">
          <w:pPr>
            <w:pStyle w:val="58104A5794C148E3929C544EB9F80360"/>
          </w:pPr>
          <w:r w:rsidRPr="004E4597">
            <w:rPr>
              <w:rStyle w:val="Platzhaltertext"/>
            </w:rPr>
            <w:t>Klicken oder tippen Sie hier, um Text einzugeben.</w:t>
          </w:r>
        </w:p>
      </w:docPartBody>
    </w:docPart>
    <w:docPart>
      <w:docPartPr>
        <w:name w:val="E5796F9B8BA14B22BCF3E1E1FBF7D433"/>
        <w:category>
          <w:name w:val="Allgemein"/>
          <w:gallery w:val="placeholder"/>
        </w:category>
        <w:types>
          <w:type w:val="bbPlcHdr"/>
        </w:types>
        <w:behaviors>
          <w:behavior w:val="content"/>
        </w:behaviors>
        <w:guid w:val="{CBA49871-061B-4610-9810-CF6A3D2973FD}"/>
      </w:docPartPr>
      <w:docPartBody>
        <w:p w:rsidR="001C314F" w:rsidRDefault="00726373">
          <w:pPr>
            <w:pStyle w:val="E5796F9B8BA14B22BCF3E1E1FBF7D433"/>
          </w:pPr>
          <w:r w:rsidRPr="004E4597">
            <w:rPr>
              <w:rStyle w:val="Platzhaltertext"/>
            </w:rPr>
            <w:t>Klicken oder tippen Sie hier, um Text einzugeben.</w:t>
          </w:r>
        </w:p>
      </w:docPartBody>
    </w:docPart>
    <w:docPart>
      <w:docPartPr>
        <w:name w:val="D61A39FEECDD4AC79A190F8819B65253"/>
        <w:category>
          <w:name w:val="Allgemein"/>
          <w:gallery w:val="placeholder"/>
        </w:category>
        <w:types>
          <w:type w:val="bbPlcHdr"/>
        </w:types>
        <w:behaviors>
          <w:behavior w:val="content"/>
        </w:behaviors>
        <w:guid w:val="{C608CA2E-E4E8-4721-B305-0F27EECD50DD}"/>
      </w:docPartPr>
      <w:docPartBody>
        <w:p w:rsidR="001C314F" w:rsidRDefault="00726373">
          <w:pPr>
            <w:pStyle w:val="D61A39FEECDD4AC79A190F8819B65253"/>
          </w:pPr>
          <w:r w:rsidRPr="004E4597">
            <w:rPr>
              <w:rStyle w:val="Platzhaltertext"/>
            </w:rPr>
            <w:t>Klicken oder tippen Sie hier, um Text einzugeben.</w:t>
          </w:r>
        </w:p>
      </w:docPartBody>
    </w:docPart>
    <w:docPart>
      <w:docPartPr>
        <w:name w:val="5DEFB891F7AD45129389C56799B16D81"/>
        <w:category>
          <w:name w:val="Allgemein"/>
          <w:gallery w:val="placeholder"/>
        </w:category>
        <w:types>
          <w:type w:val="bbPlcHdr"/>
        </w:types>
        <w:behaviors>
          <w:behavior w:val="content"/>
        </w:behaviors>
        <w:guid w:val="{04001D33-F9D4-44BB-8E4E-B83E3D434B39}"/>
      </w:docPartPr>
      <w:docPartBody>
        <w:p w:rsidR="001C314F" w:rsidRDefault="00726373">
          <w:pPr>
            <w:pStyle w:val="5DEFB891F7AD45129389C56799B16D81"/>
          </w:pPr>
          <w:r w:rsidRPr="004E4597">
            <w:rPr>
              <w:rStyle w:val="Platzhaltertext"/>
            </w:rPr>
            <w:t>Klicken oder tippen Sie hier, um Text einzugeben.</w:t>
          </w:r>
        </w:p>
      </w:docPartBody>
    </w:docPart>
    <w:docPart>
      <w:docPartPr>
        <w:name w:val="FB78462E9655418383A2A807CF794C70"/>
        <w:category>
          <w:name w:val="Allgemein"/>
          <w:gallery w:val="placeholder"/>
        </w:category>
        <w:types>
          <w:type w:val="bbPlcHdr"/>
        </w:types>
        <w:behaviors>
          <w:behavior w:val="content"/>
        </w:behaviors>
        <w:guid w:val="{36071268-1302-45EE-8919-8A4EF9F4AAAE}"/>
      </w:docPartPr>
      <w:docPartBody>
        <w:p w:rsidR="001C314F" w:rsidRDefault="00726373">
          <w:pPr>
            <w:pStyle w:val="FB78462E9655418383A2A807CF794C70"/>
          </w:pPr>
          <w:r w:rsidRPr="004E4597">
            <w:rPr>
              <w:rStyle w:val="Platzhaltertext"/>
            </w:rPr>
            <w:t>Klicken oder tippen Sie hier, um Text einzugeben.</w:t>
          </w:r>
        </w:p>
      </w:docPartBody>
    </w:docPart>
    <w:docPart>
      <w:docPartPr>
        <w:name w:val="A274EA6ED3054950AEB62BD06FC087EF"/>
        <w:category>
          <w:name w:val="Allgemein"/>
          <w:gallery w:val="placeholder"/>
        </w:category>
        <w:types>
          <w:type w:val="bbPlcHdr"/>
        </w:types>
        <w:behaviors>
          <w:behavior w:val="content"/>
        </w:behaviors>
        <w:guid w:val="{E058085B-1C29-4707-8F30-EC65CDA60600}"/>
      </w:docPartPr>
      <w:docPartBody>
        <w:p w:rsidR="001C314F" w:rsidRDefault="00726373">
          <w:pPr>
            <w:pStyle w:val="A274EA6ED3054950AEB62BD06FC087EF"/>
          </w:pPr>
          <w:r w:rsidRPr="004E4597">
            <w:rPr>
              <w:rStyle w:val="Platzhaltertext"/>
            </w:rPr>
            <w:t>Klicken oder tippen Sie hier, um Text einzugeben.</w:t>
          </w:r>
        </w:p>
      </w:docPartBody>
    </w:docPart>
    <w:docPart>
      <w:docPartPr>
        <w:name w:val="67BD39A29596439EA377EC42CE48BDF7"/>
        <w:category>
          <w:name w:val="Allgemein"/>
          <w:gallery w:val="placeholder"/>
        </w:category>
        <w:types>
          <w:type w:val="bbPlcHdr"/>
        </w:types>
        <w:behaviors>
          <w:behavior w:val="content"/>
        </w:behaviors>
        <w:guid w:val="{435F9AA1-C2B8-4C53-9890-627EA7254CF9}"/>
      </w:docPartPr>
      <w:docPartBody>
        <w:p w:rsidR="001C314F" w:rsidRDefault="008F2B15">
          <w:pPr>
            <w:pStyle w:val="67BD39A29596439EA377EC42CE48BDF7"/>
          </w:pPr>
          <w:r w:rsidRPr="004E4597">
            <w:rPr>
              <w:rStyle w:val="Platzhaltertext"/>
            </w:rPr>
            <w:t>Klicken oder tippen Sie hier, um Text einzugeben.</w:t>
          </w:r>
        </w:p>
      </w:docPartBody>
    </w:docPart>
    <w:docPart>
      <w:docPartPr>
        <w:name w:val="EA591F6B2DD148E4B43A3754FB3DB98B"/>
        <w:category>
          <w:name w:val="Allgemein"/>
          <w:gallery w:val="placeholder"/>
        </w:category>
        <w:types>
          <w:type w:val="bbPlcHdr"/>
        </w:types>
        <w:behaviors>
          <w:behavior w:val="content"/>
        </w:behaviors>
        <w:guid w:val="{0059267C-F5F8-4C82-80B7-292F33C5BC78}"/>
      </w:docPartPr>
      <w:docPartBody>
        <w:p w:rsidR="001C314F" w:rsidRDefault="00142236">
          <w:pPr>
            <w:pStyle w:val="EA591F6B2DD148E4B43A3754FB3DB98B"/>
          </w:pPr>
          <w:r w:rsidRPr="00D56175">
            <w:rPr>
              <w:rStyle w:val="Platzhaltertext"/>
            </w:rPr>
            <w:t>Klicken oder tippen Sie hier, um Text einzugeben.</w:t>
          </w:r>
        </w:p>
      </w:docPartBody>
    </w:docPart>
    <w:docPart>
      <w:docPartPr>
        <w:name w:val="D8DDFB48E8074282AA57B9B822018F54"/>
        <w:category>
          <w:name w:val="Allgemein"/>
          <w:gallery w:val="placeholder"/>
        </w:category>
        <w:types>
          <w:type w:val="bbPlcHdr"/>
        </w:types>
        <w:behaviors>
          <w:behavior w:val="content"/>
        </w:behaviors>
        <w:guid w:val="{EDC48AA0-CB23-4610-8471-76B40AEF265A}"/>
      </w:docPartPr>
      <w:docPartBody>
        <w:p w:rsidR="001C314F" w:rsidRDefault="00726373">
          <w:pPr>
            <w:pStyle w:val="D8DDFB48E8074282AA57B9B822018F54"/>
          </w:pPr>
          <w:r w:rsidRPr="004E4597">
            <w:rPr>
              <w:rStyle w:val="Platzhaltertext"/>
            </w:rPr>
            <w:t>Klicken oder tippen Sie hier, um Text einzugeben.</w:t>
          </w:r>
        </w:p>
      </w:docPartBody>
    </w:docPart>
    <w:docPart>
      <w:docPartPr>
        <w:name w:val="FAE09D5A34A6450F96C91981CA94289E"/>
        <w:category>
          <w:name w:val="Allgemein"/>
          <w:gallery w:val="placeholder"/>
        </w:category>
        <w:types>
          <w:type w:val="bbPlcHdr"/>
        </w:types>
        <w:behaviors>
          <w:behavior w:val="content"/>
        </w:behaviors>
        <w:guid w:val="{70C00755-49EB-48B2-BEF5-CB729B779598}"/>
      </w:docPartPr>
      <w:docPartBody>
        <w:p w:rsidR="00FA2D1C" w:rsidRDefault="00512675" w:rsidP="00512675">
          <w:pPr>
            <w:pStyle w:val="FAE09D5A34A6450F96C91981CA94289E"/>
          </w:pPr>
          <w:r w:rsidRPr="004E4597">
            <w:rPr>
              <w:rStyle w:val="Platzhaltertext"/>
            </w:rPr>
            <w:t>Klicken oder tippen Sie hier, um Text einzugeben.</w:t>
          </w:r>
        </w:p>
      </w:docPartBody>
    </w:docPart>
    <w:docPart>
      <w:docPartPr>
        <w:name w:val="B1DA918E4565461C8DF30F7A1FF9863E"/>
        <w:category>
          <w:name w:val="Allgemein"/>
          <w:gallery w:val="placeholder"/>
        </w:category>
        <w:types>
          <w:type w:val="bbPlcHdr"/>
        </w:types>
        <w:behaviors>
          <w:behavior w:val="content"/>
        </w:behaviors>
        <w:guid w:val="{B37CE1C3-BAC6-4693-9677-D81B265C89BB}"/>
      </w:docPartPr>
      <w:docPartBody>
        <w:p w:rsidR="00FA2D1C" w:rsidRDefault="00512675" w:rsidP="00512675">
          <w:pPr>
            <w:pStyle w:val="B1DA918E4565461C8DF30F7A1FF9863E"/>
          </w:pPr>
          <w:r w:rsidRPr="004E4597">
            <w:rPr>
              <w:rStyle w:val="Platzhaltertext"/>
            </w:rPr>
            <w:t>Klicken oder tippen Sie hier, um Text einzugeben.</w:t>
          </w:r>
        </w:p>
      </w:docPartBody>
    </w:docPart>
    <w:docPart>
      <w:docPartPr>
        <w:name w:val="E01A79CC269841609DFCAADC903093F6"/>
        <w:category>
          <w:name w:val="Allgemein"/>
          <w:gallery w:val="placeholder"/>
        </w:category>
        <w:types>
          <w:type w:val="bbPlcHdr"/>
        </w:types>
        <w:behaviors>
          <w:behavior w:val="content"/>
        </w:behaviors>
        <w:guid w:val="{B28617FF-6331-477B-B297-487BD9C9A7DC}"/>
      </w:docPartPr>
      <w:docPartBody>
        <w:p w:rsidR="00FA2D1C" w:rsidRDefault="00512675" w:rsidP="00512675">
          <w:pPr>
            <w:pStyle w:val="E01A79CC269841609DFCAADC903093F6"/>
          </w:pPr>
          <w:r w:rsidRPr="004E4597">
            <w:rPr>
              <w:rStyle w:val="Platzhaltertext"/>
            </w:rPr>
            <w:t>Klicken oder tippen Sie hier, um Text einzugeben.</w:t>
          </w:r>
        </w:p>
      </w:docPartBody>
    </w:docPart>
    <w:docPart>
      <w:docPartPr>
        <w:name w:val="FA298210DA0B4741B0DB1C8DF6C1A0FD"/>
        <w:category>
          <w:name w:val="Allgemein"/>
          <w:gallery w:val="placeholder"/>
        </w:category>
        <w:types>
          <w:type w:val="bbPlcHdr"/>
        </w:types>
        <w:behaviors>
          <w:behavior w:val="content"/>
        </w:behaviors>
        <w:guid w:val="{BF3984C6-79E6-4D08-BFDC-A31C707404D5}"/>
      </w:docPartPr>
      <w:docPartBody>
        <w:p w:rsidR="007261F6" w:rsidRDefault="00582744" w:rsidP="00582744">
          <w:pPr>
            <w:pStyle w:val="FA298210DA0B4741B0DB1C8DF6C1A0FD"/>
          </w:pPr>
          <w:r w:rsidRPr="004E4597">
            <w:rPr>
              <w:rStyle w:val="Platzhaltertext"/>
            </w:rPr>
            <w:t>Klicken oder tippen Sie hier, um Text einzugeben.</w:t>
          </w:r>
        </w:p>
      </w:docPartBody>
    </w:docPart>
    <w:docPart>
      <w:docPartPr>
        <w:name w:val="D73EBC61FFE94C50A3812851E88E7796"/>
        <w:category>
          <w:name w:val="Allgemein"/>
          <w:gallery w:val="placeholder"/>
        </w:category>
        <w:types>
          <w:type w:val="bbPlcHdr"/>
        </w:types>
        <w:behaviors>
          <w:behavior w:val="content"/>
        </w:behaviors>
        <w:guid w:val="{C571DE7A-E3E1-4CF9-B45E-CB9B23B7EFF7}"/>
      </w:docPartPr>
      <w:docPartBody>
        <w:p w:rsidR="007261F6" w:rsidRDefault="00582744" w:rsidP="00582744">
          <w:pPr>
            <w:pStyle w:val="D73EBC61FFE94C50A3812851E88E7796"/>
          </w:pPr>
          <w:r w:rsidRPr="004E4597">
            <w:rPr>
              <w:rStyle w:val="Platzhaltertext"/>
            </w:rPr>
            <w:t>Klicken oder tippen Sie hier, um Text einzugeben.</w:t>
          </w:r>
        </w:p>
      </w:docPartBody>
    </w:docPart>
    <w:docPart>
      <w:docPartPr>
        <w:name w:val="31A128AA086946728F89B537A3A7847C"/>
        <w:category>
          <w:name w:val="Allgemein"/>
          <w:gallery w:val="placeholder"/>
        </w:category>
        <w:types>
          <w:type w:val="bbPlcHdr"/>
        </w:types>
        <w:behaviors>
          <w:behavior w:val="content"/>
        </w:behaviors>
        <w:guid w:val="{1DE89208-6192-429F-801D-87BF00450E02}"/>
      </w:docPartPr>
      <w:docPartBody>
        <w:p w:rsidR="007261F6" w:rsidRDefault="00582744" w:rsidP="00582744">
          <w:pPr>
            <w:pStyle w:val="31A128AA086946728F89B537A3A7847C"/>
          </w:pPr>
          <w:r w:rsidRPr="004E4597">
            <w:rPr>
              <w:rStyle w:val="Platzhaltertext"/>
            </w:rPr>
            <w:t>Klicken oder tippen Sie hier, um Text einzugeben.</w:t>
          </w:r>
        </w:p>
      </w:docPartBody>
    </w:docPart>
    <w:docPart>
      <w:docPartPr>
        <w:name w:val="552A529123E84FCB9FFF4FF6EB626CB6"/>
        <w:category>
          <w:name w:val="Allgemein"/>
          <w:gallery w:val="placeholder"/>
        </w:category>
        <w:types>
          <w:type w:val="bbPlcHdr"/>
        </w:types>
        <w:behaviors>
          <w:behavior w:val="content"/>
        </w:behaviors>
        <w:guid w:val="{4761F2AC-032E-4387-B30D-1293FCB5CAB7}"/>
      </w:docPartPr>
      <w:docPartBody>
        <w:p w:rsidR="002173F2" w:rsidRDefault="00E37692" w:rsidP="00E37692">
          <w:pPr>
            <w:pStyle w:val="552A529123E84FCB9FFF4FF6EB626CB6"/>
          </w:pPr>
          <w:r w:rsidRPr="00D56175">
            <w:rPr>
              <w:rStyle w:val="Platzhaltertext"/>
            </w:rPr>
            <w:t>Klicken oder tippen Sie hier, um Text einzugeben.</w:t>
          </w:r>
        </w:p>
      </w:docPartBody>
    </w:docPart>
    <w:docPart>
      <w:docPartPr>
        <w:name w:val="151A15DDA7B942A19B8AF9597AAF8734"/>
        <w:category>
          <w:name w:val="Allgemein"/>
          <w:gallery w:val="placeholder"/>
        </w:category>
        <w:types>
          <w:type w:val="bbPlcHdr"/>
        </w:types>
        <w:behaviors>
          <w:behavior w:val="content"/>
        </w:behaviors>
        <w:guid w:val="{F1302F61-88DE-463C-A281-390A4753EF90}"/>
      </w:docPartPr>
      <w:docPartBody>
        <w:p w:rsidR="002173F2" w:rsidRDefault="00E37692" w:rsidP="00E37692">
          <w:pPr>
            <w:pStyle w:val="151A15DDA7B942A19B8AF9597AAF8734"/>
          </w:pPr>
          <w:r w:rsidRPr="004E4597">
            <w:rPr>
              <w:rStyle w:val="Platzhaltertext"/>
            </w:rPr>
            <w:t>Klicken oder tippen Sie hier, um Text einzugeben.</w:t>
          </w:r>
        </w:p>
      </w:docPartBody>
    </w:docPart>
    <w:docPart>
      <w:docPartPr>
        <w:name w:val="4EB13DE444F04F36A4695B55E3888D84"/>
        <w:category>
          <w:name w:val="Allgemein"/>
          <w:gallery w:val="placeholder"/>
        </w:category>
        <w:types>
          <w:type w:val="bbPlcHdr"/>
        </w:types>
        <w:behaviors>
          <w:behavior w:val="content"/>
        </w:behaviors>
        <w:guid w:val="{5A76E613-F306-41DB-89B5-11AAF3FD10C6}"/>
      </w:docPartPr>
      <w:docPartBody>
        <w:p w:rsidR="002173F2" w:rsidRDefault="00E37692" w:rsidP="00E37692">
          <w:pPr>
            <w:pStyle w:val="4EB13DE444F04F36A4695B55E3888D84"/>
          </w:pPr>
          <w:r w:rsidRPr="004E4597">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Arial"/>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236"/>
    <w:rsid w:val="00064115"/>
    <w:rsid w:val="00110751"/>
    <w:rsid w:val="00142236"/>
    <w:rsid w:val="001A7E28"/>
    <w:rsid w:val="001C314F"/>
    <w:rsid w:val="001F29FE"/>
    <w:rsid w:val="002173F2"/>
    <w:rsid w:val="002C3A38"/>
    <w:rsid w:val="00404B97"/>
    <w:rsid w:val="00512675"/>
    <w:rsid w:val="00582744"/>
    <w:rsid w:val="005A09A8"/>
    <w:rsid w:val="006714F4"/>
    <w:rsid w:val="006863F9"/>
    <w:rsid w:val="007261F6"/>
    <w:rsid w:val="00726373"/>
    <w:rsid w:val="007B6184"/>
    <w:rsid w:val="00871E3A"/>
    <w:rsid w:val="00881CB6"/>
    <w:rsid w:val="008F2B15"/>
    <w:rsid w:val="00912D34"/>
    <w:rsid w:val="00954981"/>
    <w:rsid w:val="00A55031"/>
    <w:rsid w:val="00A737D2"/>
    <w:rsid w:val="00A855EB"/>
    <w:rsid w:val="00AB5868"/>
    <w:rsid w:val="00AB7C10"/>
    <w:rsid w:val="00AF7671"/>
    <w:rsid w:val="00E37692"/>
    <w:rsid w:val="00ED7B1D"/>
    <w:rsid w:val="00EE4595"/>
    <w:rsid w:val="00F71742"/>
    <w:rsid w:val="00FA2D1C"/>
    <w:rsid w:val="00FD77F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37692"/>
    <w:rPr>
      <w:color w:val="808080"/>
    </w:rPr>
  </w:style>
  <w:style w:type="paragraph" w:customStyle="1" w:styleId="169004DA945E48FAB1AEC06C92540140">
    <w:name w:val="169004DA945E48FAB1AEC06C92540140"/>
  </w:style>
  <w:style w:type="paragraph" w:customStyle="1" w:styleId="471061DC2E94419BBD88C6C5102C78BC">
    <w:name w:val="471061DC2E94419BBD88C6C5102C78BC"/>
    <w:rsid w:val="00142236"/>
  </w:style>
  <w:style w:type="paragraph" w:customStyle="1" w:styleId="92BA52E26BE94E2C945DCD0C32C0EE0B">
    <w:name w:val="92BA52E26BE94E2C945DCD0C32C0EE0B"/>
  </w:style>
  <w:style w:type="paragraph" w:customStyle="1" w:styleId="F146D625B88347269B03D6341837FE6D">
    <w:name w:val="F146D625B88347269B03D6341837FE6D"/>
  </w:style>
  <w:style w:type="paragraph" w:customStyle="1" w:styleId="4EE6C5CFD4D84E24A6E8B5CE8425BAB1">
    <w:name w:val="4EE6C5CFD4D84E24A6E8B5CE8425BAB1"/>
  </w:style>
  <w:style w:type="paragraph" w:customStyle="1" w:styleId="C9D9B3F695374B7E8C292F0B9FF560FC">
    <w:name w:val="C9D9B3F695374B7E8C292F0B9FF560FC"/>
  </w:style>
  <w:style w:type="paragraph" w:customStyle="1" w:styleId="672CDB7C181B49E19F01351D507D37F7">
    <w:name w:val="672CDB7C181B49E19F01351D507D37F7"/>
  </w:style>
  <w:style w:type="paragraph" w:customStyle="1" w:styleId="AB494F83BCEE4B40B455DA14353B4A89">
    <w:name w:val="AB494F83BCEE4B40B455DA14353B4A89"/>
  </w:style>
  <w:style w:type="paragraph" w:customStyle="1" w:styleId="51DA11ADDEF74859B967EA6D3B60FEEB">
    <w:name w:val="51DA11ADDEF74859B967EA6D3B60FEEB"/>
    <w:rsid w:val="006714F4"/>
  </w:style>
  <w:style w:type="paragraph" w:customStyle="1" w:styleId="1366B12934FE46079E01BF83C4CF9D20">
    <w:name w:val="1366B12934FE46079E01BF83C4CF9D20"/>
    <w:rsid w:val="006714F4"/>
  </w:style>
  <w:style w:type="paragraph" w:customStyle="1" w:styleId="FF36BEDE25064F95BE409B33BB65C1F0">
    <w:name w:val="FF36BEDE25064F95BE409B33BB65C1F0"/>
    <w:rsid w:val="006714F4"/>
  </w:style>
  <w:style w:type="paragraph" w:customStyle="1" w:styleId="20E33C08BC404CF3AC69AF6B012D21AF">
    <w:name w:val="20E33C08BC404CF3AC69AF6B012D21AF"/>
  </w:style>
  <w:style w:type="paragraph" w:customStyle="1" w:styleId="E8A35E7F6864494E97EAD005CD2CB5FF">
    <w:name w:val="E8A35E7F6864494E97EAD005CD2CB5FF"/>
  </w:style>
  <w:style w:type="paragraph" w:customStyle="1" w:styleId="4058F9BAB94B4A02B92CBD0937497B55">
    <w:name w:val="4058F9BAB94B4A02B92CBD0937497B55"/>
  </w:style>
  <w:style w:type="paragraph" w:customStyle="1" w:styleId="5A057B6A41B9475C8A6C75B7BC6359E0">
    <w:name w:val="5A057B6A41B9475C8A6C75B7BC6359E0"/>
  </w:style>
  <w:style w:type="paragraph" w:customStyle="1" w:styleId="D902276A0BD94D41B2F06A0115BBBE00">
    <w:name w:val="D902276A0BD94D41B2F06A0115BBBE00"/>
  </w:style>
  <w:style w:type="paragraph" w:customStyle="1" w:styleId="CCF8047129854168A217FEAB99D0DA80">
    <w:name w:val="CCF8047129854168A217FEAB99D0DA80"/>
  </w:style>
  <w:style w:type="paragraph" w:customStyle="1" w:styleId="2EABA3BB4260457DABF31D366C0DA3B6">
    <w:name w:val="2EABA3BB4260457DABF31D366C0DA3B6"/>
  </w:style>
  <w:style w:type="paragraph" w:customStyle="1" w:styleId="9C4B10F3345444719025E46491732C0B">
    <w:name w:val="9C4B10F3345444719025E46491732C0B"/>
  </w:style>
  <w:style w:type="paragraph" w:customStyle="1" w:styleId="7D15CACF66D14749BB016A6EB632D495">
    <w:name w:val="7D15CACF66D14749BB016A6EB632D495"/>
  </w:style>
  <w:style w:type="paragraph" w:customStyle="1" w:styleId="71118BC879174646AE516C3952525605">
    <w:name w:val="71118BC879174646AE516C3952525605"/>
  </w:style>
  <w:style w:type="paragraph" w:customStyle="1" w:styleId="1A0AD325178842E3A7884E7E86CFC6DC">
    <w:name w:val="1A0AD325178842E3A7884E7E86CFC6DC"/>
  </w:style>
  <w:style w:type="paragraph" w:customStyle="1" w:styleId="78638D02F7D14F2885EC9C63582654FD">
    <w:name w:val="78638D02F7D14F2885EC9C63582654FD"/>
  </w:style>
  <w:style w:type="paragraph" w:customStyle="1" w:styleId="FE0AE5BD38A74164B6408397B68A7EE3">
    <w:name w:val="FE0AE5BD38A74164B6408397B68A7EE3"/>
  </w:style>
  <w:style w:type="paragraph" w:customStyle="1" w:styleId="D64AFF6A8AFD4FAA874142041CAA86BF">
    <w:name w:val="D64AFF6A8AFD4FAA874142041CAA86BF"/>
  </w:style>
  <w:style w:type="paragraph" w:customStyle="1" w:styleId="3E210D63DE0A4D8F819064C5AF367DC8">
    <w:name w:val="3E210D63DE0A4D8F819064C5AF367DC8"/>
  </w:style>
  <w:style w:type="paragraph" w:customStyle="1" w:styleId="B8CA16D8CE4544C2B53BC73E0BDD0EA1">
    <w:name w:val="B8CA16D8CE4544C2B53BC73E0BDD0EA1"/>
  </w:style>
  <w:style w:type="paragraph" w:customStyle="1" w:styleId="58104A5794C148E3929C544EB9F80360">
    <w:name w:val="58104A5794C148E3929C544EB9F80360"/>
  </w:style>
  <w:style w:type="paragraph" w:customStyle="1" w:styleId="E5796F9B8BA14B22BCF3E1E1FBF7D433">
    <w:name w:val="E5796F9B8BA14B22BCF3E1E1FBF7D433"/>
  </w:style>
  <w:style w:type="paragraph" w:customStyle="1" w:styleId="D61A39FEECDD4AC79A190F8819B65253">
    <w:name w:val="D61A39FEECDD4AC79A190F8819B65253"/>
  </w:style>
  <w:style w:type="paragraph" w:customStyle="1" w:styleId="5DEFB891F7AD45129389C56799B16D81">
    <w:name w:val="5DEFB891F7AD45129389C56799B16D81"/>
  </w:style>
  <w:style w:type="paragraph" w:customStyle="1" w:styleId="FB78462E9655418383A2A807CF794C70">
    <w:name w:val="FB78462E9655418383A2A807CF794C70"/>
  </w:style>
  <w:style w:type="paragraph" w:customStyle="1" w:styleId="AEC7206CA02C49A4A0A467DBDCC1FEC3">
    <w:name w:val="AEC7206CA02C49A4A0A467DBDCC1FEC3"/>
  </w:style>
  <w:style w:type="paragraph" w:customStyle="1" w:styleId="A274EA6ED3054950AEB62BD06FC087EF">
    <w:name w:val="A274EA6ED3054950AEB62BD06FC087EF"/>
  </w:style>
  <w:style w:type="paragraph" w:customStyle="1" w:styleId="67BD39A29596439EA377EC42CE48BDF7">
    <w:name w:val="67BD39A29596439EA377EC42CE48BDF7"/>
  </w:style>
  <w:style w:type="paragraph" w:customStyle="1" w:styleId="444134CA8DF549DEA65F207BAE9EC57F">
    <w:name w:val="444134CA8DF549DEA65F207BAE9EC57F"/>
  </w:style>
  <w:style w:type="paragraph" w:customStyle="1" w:styleId="AB9A1880F6E543A5914CEB0CB7A6894D">
    <w:name w:val="AB9A1880F6E543A5914CEB0CB7A6894D"/>
  </w:style>
  <w:style w:type="paragraph" w:customStyle="1" w:styleId="EA591F6B2DD148E4B43A3754FB3DB98B">
    <w:name w:val="EA591F6B2DD148E4B43A3754FB3DB98B"/>
  </w:style>
  <w:style w:type="paragraph" w:customStyle="1" w:styleId="D8DDFB48E8074282AA57B9B822018F54">
    <w:name w:val="D8DDFB48E8074282AA57B9B822018F54"/>
  </w:style>
  <w:style w:type="paragraph" w:customStyle="1" w:styleId="FAE09D5A34A6450F96C91981CA94289E">
    <w:name w:val="FAE09D5A34A6450F96C91981CA94289E"/>
    <w:rsid w:val="00512675"/>
  </w:style>
  <w:style w:type="paragraph" w:customStyle="1" w:styleId="A972E5E3A4EE44E79C14A90F1C14D18D">
    <w:name w:val="A972E5E3A4EE44E79C14A90F1C14D18D"/>
    <w:rsid w:val="00512675"/>
  </w:style>
  <w:style w:type="paragraph" w:customStyle="1" w:styleId="B1DA918E4565461C8DF30F7A1FF9863E">
    <w:name w:val="B1DA918E4565461C8DF30F7A1FF9863E"/>
    <w:rsid w:val="00512675"/>
  </w:style>
  <w:style w:type="paragraph" w:customStyle="1" w:styleId="E01A79CC269841609DFCAADC903093F6">
    <w:name w:val="E01A79CC269841609DFCAADC903093F6"/>
    <w:rsid w:val="00512675"/>
  </w:style>
  <w:style w:type="paragraph" w:customStyle="1" w:styleId="7C73FEB8645848E4AA59803665FBC824">
    <w:name w:val="7C73FEB8645848E4AA59803665FBC824"/>
    <w:rsid w:val="00FA2D1C"/>
  </w:style>
  <w:style w:type="paragraph" w:customStyle="1" w:styleId="0F6BC33D534644E5B1E0FD83CA8329F0">
    <w:name w:val="0F6BC33D534644E5B1E0FD83CA8329F0"/>
    <w:rsid w:val="00881CB6"/>
  </w:style>
  <w:style w:type="paragraph" w:customStyle="1" w:styleId="C380C002E4134580B81CBA3932911C77">
    <w:name w:val="C380C002E4134580B81CBA3932911C77"/>
    <w:rsid w:val="00881CB6"/>
  </w:style>
  <w:style w:type="paragraph" w:customStyle="1" w:styleId="89730F50D6014D3FA20B84736CC31E7F">
    <w:name w:val="89730F50D6014D3FA20B84736CC31E7F"/>
    <w:rsid w:val="00881CB6"/>
  </w:style>
  <w:style w:type="paragraph" w:customStyle="1" w:styleId="4A8094B350A4477BB78A64190041FF89">
    <w:name w:val="4A8094B350A4477BB78A64190041FF89"/>
    <w:rsid w:val="00881CB6"/>
  </w:style>
  <w:style w:type="paragraph" w:customStyle="1" w:styleId="1E05ACA937554409B49345729D1F0430">
    <w:name w:val="1E05ACA937554409B49345729D1F0430"/>
    <w:rsid w:val="00881CB6"/>
  </w:style>
  <w:style w:type="paragraph" w:customStyle="1" w:styleId="671355AA90E645059426B0C93FE10184">
    <w:name w:val="671355AA90E645059426B0C93FE10184"/>
    <w:rsid w:val="00881CB6"/>
  </w:style>
  <w:style w:type="paragraph" w:customStyle="1" w:styleId="FA298210DA0B4741B0DB1C8DF6C1A0FD">
    <w:name w:val="FA298210DA0B4741B0DB1C8DF6C1A0FD"/>
    <w:rsid w:val="00582744"/>
  </w:style>
  <w:style w:type="paragraph" w:customStyle="1" w:styleId="D73EBC61FFE94C50A3812851E88E7796">
    <w:name w:val="D73EBC61FFE94C50A3812851E88E7796"/>
    <w:rsid w:val="00582744"/>
  </w:style>
  <w:style w:type="paragraph" w:customStyle="1" w:styleId="31A128AA086946728F89B537A3A7847C">
    <w:name w:val="31A128AA086946728F89B537A3A7847C"/>
    <w:rsid w:val="00582744"/>
  </w:style>
  <w:style w:type="paragraph" w:customStyle="1" w:styleId="C98B24A0913043B1B2E3C904D59AEDE2">
    <w:name w:val="C98B24A0913043B1B2E3C904D59AEDE2"/>
    <w:rsid w:val="007B6184"/>
  </w:style>
  <w:style w:type="paragraph" w:customStyle="1" w:styleId="7B44FA5C578941ECB9E0168C4E7FF546">
    <w:name w:val="7B44FA5C578941ECB9E0168C4E7FF546"/>
    <w:rsid w:val="001A7E28"/>
  </w:style>
  <w:style w:type="paragraph" w:customStyle="1" w:styleId="88B693D6192041F78D00412F016427AB">
    <w:name w:val="88B693D6192041F78D00412F016427AB"/>
    <w:rsid w:val="001A7E28"/>
  </w:style>
  <w:style w:type="paragraph" w:customStyle="1" w:styleId="FF6882028ADA46158FACD70E8A80BAAC">
    <w:name w:val="FF6882028ADA46158FACD70E8A80BAAC"/>
    <w:rsid w:val="001A7E28"/>
  </w:style>
  <w:style w:type="paragraph" w:customStyle="1" w:styleId="ED9422B3560C48E7968FDC286C19EE61">
    <w:name w:val="ED9422B3560C48E7968FDC286C19EE61"/>
    <w:rsid w:val="001A7E28"/>
  </w:style>
  <w:style w:type="paragraph" w:customStyle="1" w:styleId="552A529123E84FCB9FFF4FF6EB626CB6">
    <w:name w:val="552A529123E84FCB9FFF4FF6EB626CB6"/>
    <w:rsid w:val="00E37692"/>
  </w:style>
  <w:style w:type="paragraph" w:customStyle="1" w:styleId="151A15DDA7B942A19B8AF9597AAF8734">
    <w:name w:val="151A15DDA7B942A19B8AF9597AAF8734"/>
    <w:rsid w:val="00E37692"/>
  </w:style>
  <w:style w:type="paragraph" w:customStyle="1" w:styleId="4EB13DE444F04F36A4695B55E3888D84">
    <w:name w:val="4EB13DE444F04F36A4695B55E3888D84"/>
    <w:rsid w:val="00E376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SEUS">
      <a:dk1>
        <a:srgbClr val="000000"/>
      </a:dk1>
      <a:lt1>
        <a:srgbClr val="FFFFFF"/>
      </a:lt1>
      <a:dk2>
        <a:srgbClr val="9B9B9B"/>
      </a:dk2>
      <a:lt2>
        <a:srgbClr val="CCCCCC"/>
      </a:lt2>
      <a:accent1>
        <a:srgbClr val="74A541"/>
      </a:accent1>
      <a:accent2>
        <a:srgbClr val="AFD23A"/>
      </a:accent2>
      <a:accent3>
        <a:srgbClr val="FFFFFF"/>
      </a:accent3>
      <a:accent4>
        <a:srgbClr val="000000"/>
      </a:accent4>
      <a:accent5>
        <a:srgbClr val="AAE2CA"/>
      </a:accent5>
      <a:accent6>
        <a:srgbClr val="2D2DB9"/>
      </a:accent6>
      <a:hlink>
        <a:srgbClr val="CCCCFF"/>
      </a:hlink>
      <a:folHlink>
        <a:srgbClr val="B2B2B2"/>
      </a:folHlink>
    </a:clrScheme>
    <a:fontScheme name="SEUS Abschlussarbeiten">
      <a:majorFont>
        <a:latin typeface="Century Gothic"/>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German.xsl" StyleName="Harvard - German" Version="2008">
  <b:Source>
    <b:Tag>Rei18</b:Tag>
    <b:SourceType>Book</b:SourceType>
    <b:Guid>{ACC7337E-FF76-4EFC-8E19-1364C2C992D2}</b:Guid>
    <b:Title>Öffentlicher Personennahverkehr</b:Title>
    <b:Year>2018</b:Year>
    <b:City>Köln</b:City>
    <b:Publisher>Springer Vieweg</b:Publisher>
    <b:Author>
      <b:Author>
        <b:NameList>
          <b:Person>
            <b:Last>Reinhardt</b:Last>
            <b:First>Winfried</b:First>
          </b:Person>
        </b:NameList>
      </b:Author>
    </b:Author>
    <b:RefOrder>2</b:RefOrder>
  </b:Source>
  <b:Source>
    <b:Tag>Rot10</b:Tag>
    <b:SourceType>Misc</b:SourceType>
    <b:Guid>{012133DE-8544-47D2-9416-7B4AE62CEB3F}</b:Guid>
    <b:Title>Zur Bedeutung der Kundenzufriedenheit für im Schienenpersonennahverkehr tätige Unternehmen</b:Title>
    <b:Year>2010</b:Year>
    <b:Publisher>Fakultät für Ingenieurwissenschaften, Abteilung Bauwissenschaften, Universität Duisburg-Essen, Diss., 2010</b:Publisher>
    <b:Author>
      <b:Author>
        <b:NameList>
          <b:Person>
            <b:Last>Rothenburg</b:Last>
            <b:First>Dirk</b:First>
          </b:Person>
        </b:NameList>
      </b:Author>
    </b:Author>
    <b:City>Essen</b:City>
    <b:RefOrder>1</b:RefOrder>
  </b:Source>
  <b:Source>
    <b:Tag>Deu16</b:Tag>
    <b:SourceType>InternetSite</b:SourceType>
    <b:Guid>{8C55EAC1-CD26-423C-8C04-7CA53023A806}</b:Guid>
    <b:Title>Wie ein modernes Tablet den Reisenden mehr Service bietet</b:Title>
    <b:Year>2016</b:Year>
    <b:Author>
      <b:Author>
        <b:Corporate>Deutsche Bahn AG</b:Corporate>
      </b:Author>
    </b:Author>
    <b:PeriodicalTitle>digital spirit - Kundenmagazin der DB Systel</b:PeriodicalTitle>
    <b:URL>https://digitalspirit.dbsystel.de/wie-ein-modernes-tablet-den-reisenden-mehr-service-bietet/</b:URL>
    <b:YearAccessed>2020</b:YearAccessed>
    <b:MonthAccessed>09</b:MonthAccessed>
    <b:DayAccessed>15</b:DayAccessed>
    <b:RefOrder>4</b:RefOrder>
  </b:Source>
  <b:Source>
    <b:Tag>Bah20</b:Tag>
    <b:SourceType>InternetSite</b:SourceType>
    <b:Guid>{81B2D2BE-7F05-4A27-9704-09051885A5EB}</b:Guid>
    <b:Title>Zugbegleiter - Bahnblogstelle.net</b:Title>
    <b:Year>2020a</b:Year>
    <b:Author>
      <b:Author>
        <b:Corporate>Bahnblogstelle</b:Corporate>
      </b:Author>
    </b:Author>
    <b:YearAccessed>2020</b:YearAccessed>
    <b:MonthAccessed>09</b:MonthAccessed>
    <b:DayAccessed>16</b:DayAccessed>
    <b:URL>https://bahnblogstelle.net/lexikon/zugbegleiter/</b:URL>
    <b:RefOrder>6</b:RefOrder>
  </b:Source>
  <b:Source>
    <b:Tag>Bah0b</b:Tag>
    <b:SourceType>InternetSite</b:SourceType>
    <b:Guid>{C253B6A5-9E97-4B59-B6AB-F8969EB91AD3}</b:Guid>
    <b:Author>
      <b:Author>
        <b:Corporate>Bahnblogstelle</b:Corporate>
      </b:Author>
    </b:Author>
    <b:Title>Kundenbetreuer im Nahverkehr - Bahnblogstelle.net</b:Title>
    <b:Year>2020b</b:Year>
    <b:YearAccessed>2020</b:YearAccessed>
    <b:MonthAccessed>09</b:MonthAccessed>
    <b:DayAccessed>16</b:DayAccessed>
    <b:URL>https://bahnblogstelle.net/lexikon/kundenbetreuer-im-nahverkehr/</b:URL>
    <b:RefOrder>7</b:RefOrder>
  </b:Source>
  <b:Source>
    <b:Tag>Bet06</b:Tag>
    <b:SourceType>Misc</b:SourceType>
    <b:Guid>{63475B6A-19E5-43C7-A0FA-B3369D92E0C5}</b:Guid>
    <b:Title>Integration von Geoinformation und Geodatenggestützter Positionsbestimmung in Rechnergestützte Betriebsleitsysteme des öffentlichen Personennahverkehrs</b:Title>
    <b:Year>2006</b:Year>
    <b:Author>
      <b:Author>
        <b:NameList>
          <b:Person>
            <b:Last>Bettermann</b:Last>
            <b:First>Roland</b:First>
          </b:Person>
        </b:NameList>
      </b:Author>
    </b:Author>
    <b:City>Stuttgart</b:City>
    <b:Publisher>Universität Stuttgart, Fakultät Bau- und Umweltingenieurwissenschaften, Diss., 2006</b:Publisher>
    <b:RefOrder>8</b:RefOrder>
  </b:Source>
  <b:Source>
    <b:Tag>Sch18</b:Tag>
    <b:SourceType>Misc</b:SourceType>
    <b:Guid>{7AFE6311-0500-417F-AA8B-B5685476B312}</b:Guid>
    <b:Title>Entwicklung von Anwendungen zur Qualitätssteigerung im ÖPNV auf Grundlage von Echtzeitdaten</b:Title>
    <b:Year>2013</b:Year>
    <b:City>Braunschweig</b:City>
    <b:Publisher>Deutsches Zentrum für Luft- und Raumfahrt, Institut für Verkehrssystemtechnik, Masterarbeit, 2013</b:Publisher>
    <b:Author>
      <b:Author>
        <b:NameList>
          <b:Person>
            <b:Last>Scheier</b:Last>
            <b:First>Benedikt</b:First>
          </b:Person>
        </b:NameList>
      </b:Author>
    </b:Author>
    <b:RefOrder>3</b:RefOrder>
  </b:Source>
  <b:Source>
    <b:Tag>Q6</b:Tag>
    <b:SourceType>Misc</b:SourceType>
    <b:Guid>{5B3B2F2D-DE51-4808-B633-27ACE4E5B58A}</b:Guid>
    <b:Title>Strategie für die Echtzeitdaten-Fahrgastinformation der RNV Rhein-Neckar-Verkehr GmbH</b:Title>
    <b:Year>2015</b:Year>
    <b:City>Berlin</b:City>
    <b:Publisher>Technische Universität Berlin, Institut für Land- und Seeverkehr, Masterarbeit, 2015</b:Publisher>
    <b:Author>
      <b:Author>
        <b:NameList>
          <b:Person>
            <b:Last>Viergutz</b:Last>
            <b:First>Kathrin</b:First>
          </b:Person>
        </b:NameList>
      </b:Author>
    </b:Author>
    <b:RefOrder>11</b:RefOrder>
  </b:Source>
  <b:Source>
    <b:Tag>Wit09</b:Tag>
    <b:SourceType>Misc</b:SourceType>
    <b:Guid>{45CFB1CB-FDBE-46BC-9330-A3235CB17676}</b:Guid>
    <b:Title>Dynamische Informationsdienste im ÖPNV - Nutzerakzeptanz und Modellierung</b:Title>
    <b:Year>2009</b:Year>
    <b:City>Karlsruhe</b:City>
    <b:Publisher>Technische Universität Karlsruhe, Institut für Verkehrswesen, Diss., 2015</b:Publisher>
    <b:Author>
      <b:Author>
        <b:NameList>
          <b:Person>
            <b:Last>Wittowsky</b:Last>
            <b:First>Dirk</b:First>
          </b:Person>
        </b:NameList>
      </b:Author>
    </b:Author>
    <b:RefOrder>10</b:RefOrder>
  </b:Source>
  <b:Source xmlns:b="http://schemas.openxmlformats.org/officeDocument/2006/bibliography" xmlns="http://schemas.openxmlformats.org/officeDocument/2006/bibliography">
    <b:Tag>_FGSV_</b:Tag>
    <b:RefOrder>12</b:RefOrder>
  </b:Source>
  <b:Source>
    <b:Tag>Q4</b:Tag>
    <b:SourceType>Misc</b:SourceType>
    <b:Guid>{5D122EDD-A167-4089-8BF6-DF7AFDC928DC}</b:Guid>
    <b:Title>Anforderungen an eine sicherheitsrelevante Ortung im Schienenverkehr</b:Title>
    <b:Year>2005</b:Year>
    <b:City>Braunschweig</b:City>
    <b:Publisher>Deutsches Zentrum für Luft- und Raumfahrt, Institut für Verkehrsführung und Fahrzeugsteuerung, 2005</b:Publisher>
    <b:Author>
      <b:Author>
        <b:NameList>
          <b:Person>
            <b:Last>Grimm</b:Last>
            <b:First>Matthias</b:First>
          </b:Person>
          <b:Person>
            <b:Last>Hartwig</b:Last>
            <b:First>Katrin</b:First>
          </b:Person>
          <b:Person>
            <b:Last>Meyer zu Hörste</b:Last>
            <b:First>Michael</b:First>
          </b:Person>
        </b:NameList>
      </b:Author>
    </b:Author>
    <b:RefOrder>9</b:RefOrder>
  </b:Source>
  <b:Source>
    <b:Tag>Jin12</b:Tag>
    <b:SourceType>Misc</b:SourceType>
    <b:Guid>{62813C56-470C-4106-BABE-7CE8AC1247B8}</b:Guid>
    <b:Title>Beitrag zum Ermitteln von Prioritätsstufen zur fahrtkonkreten Beeinflussung von Lichtsignalanlagen und zur Anschlusssicherung im ÖPNV</b:Title>
    <b:Year>2012</b:Year>
    <b:City>Dresden</b:City>
    <b:Author>
      <b:Author>
        <b:NameList>
          <b:Person>
            <b:Last>Jin</b:Last>
            <b:First>Shiguang</b:First>
          </b:Person>
        </b:NameList>
      </b:Author>
    </b:Author>
    <b:Publisher>Technische Universität Dresden, Fakultät Verkehrswissenschaften, Diss., 2012</b:Publisher>
    <b:RefOrder>13</b:RefOrder>
  </b:Source>
  <b:Source>
    <b:Tag>Ste16</b:Tag>
    <b:SourceType>Misc</b:SourceType>
    <b:Guid>{95A31619-306A-410C-937A-D51C3B1B9B19}</b:Guid>
    <b:Title>Automatisierte Konfliktbewertung- und Lösung für die Anschlussdisposition im (Schienen-)Personenverkehr</b:Title>
    <b:Year>2016</b:Year>
    <b:City>Darmstadt</b:City>
    <b:Publisher>Technische Universität Darmstadt, Diss., 2016</b:Publisher>
    <b:Author>
      <b:Author>
        <b:NameList>
          <b:Person>
            <b:Last>Stelzer</b:Last>
            <b:First>Anselmo</b:First>
          </b:Person>
        </b:NameList>
      </b:Author>
    </b:Author>
    <b:RefOrder>14</b:RefOrder>
  </b:Source>
  <b:Source>
    <b:Tag>Deu19</b:Tag>
    <b:SourceType>Misc</b:SourceType>
    <b:Guid>{5B8D4A0D-A6D3-4AB4-B8C4-19269E496A1A}</b:Guid>
    <b:Author>
      <b:Author>
        <b:Corporate>Deutsche Bahn AG</b:Corporate>
      </b:Author>
    </b:Author>
    <b:Title>Fragen und Antworten zur Pünktlichkeit</b:Title>
    <b:Year>2019</b:Year>
    <b:City>Framkfurt am Main</b:City>
    <b:Publisher>DB-Konzernkommunikation</b:Publisher>
    <b:RefOrder>15</b:RefOrder>
  </b:Source>
  <b:Source>
    <b:Tag>Bun61</b:Tag>
    <b:SourceType>Misc</b:SourceType>
    <b:Guid>{67BF6F9A-47CF-4D9D-A3B6-9425C216DD75}</b:Guid>
    <b:Author>
      <b:Author>
        <b:Corporate>Bundesministerium der Justiz und Verbraucherschutz</b:Corporate>
      </b:Author>
    </b:Author>
    <b:Title>Personenbeförderungsgesetz v. 21.03.1961 idF. v. 08.08.1990</b:Title>
    <b:Year>1961</b:Year>
    <b:City>Berlin</b:City>
    <b:Publisher>Bundesministerium der Justiz und Verbraucherschutz</b:Publisher>
    <b:RefOrder>16</b:RefOrder>
  </b:Source>
  <b:Source>
    <b:Tag>Bun67</b:Tag>
    <b:SourceType>Misc</b:SourceType>
    <b:Guid>{E9B75A2B-BA76-432D-8CD8-2A6DE74B7619}</b:Guid>
    <b:Title>Eisenbahn-Bau- und Betriebsordnung v. 08.05.1967 idF. v. 08.05.1967</b:Title>
    <b:Year>1967</b:Year>
    <b:City>Berlin</b:City>
    <b:Publisher>Bundesministeriums der Justiz und Verbraucherschutz</b:Publisher>
    <b:Author>
      <b:Author>
        <b:Corporate>Bundesministeriums der Justiz und Verbraucherschutz</b:Corporate>
      </b:Author>
    </b:Author>
    <b:RefOrder>5</b:RefOrder>
  </b:Source>
  <b:Source>
    <b:Tag>Amm06</b:Tag>
    <b:SourceType>Misc</b:SourceType>
    <b:Guid>{03F06175-7E1E-403E-A6E7-DBF876B5588D}</b:Guid>
    <b:Title>Glossar Verkehrswesen und Verkerhswissenschaften</b:Title>
    <b:Year>2006</b:Year>
    <b:City>Dresden</b:City>
    <b:Publisher>Technische Universität Dresden, Fakultät für Verkehrswissenschaften</b:Publisher>
    <b:Author>
      <b:Author>
        <b:NameList>
          <b:Person>
            <b:Last>Ammoser</b:Last>
            <b:First>Hendrik</b:First>
          </b:Person>
          <b:Person>
            <b:Last>Hoppe</b:Last>
            <b:First>Mirko</b:First>
          </b:Person>
        </b:NameList>
      </b:Author>
    </b:Author>
    <b:RefOrder>17</b:RefOrder>
  </b:Source>
  <b:Source>
    <b:Tag>Qui11</b:Tag>
    <b:SourceType>Misc</b:SourceType>
    <b:Guid>{9D650C71-C3E2-435D-A1C3-04B46B43B7F2}</b:Guid>
    <b:Title>Expanding the Google Transit Feed Specification to Support Operations and Planning</b:Title>
    <b:Year>2011</b:Year>
    <b:Author>
      <b:Author>
        <b:NameList>
          <b:Person>
            <b:Last>Quigley</b:Last>
            <b:First>Diane</b:First>
          </b:Person>
        </b:NameList>
      </b:Author>
    </b:Author>
    <b:City>Tampa, Florida</b:City>
    <b:Publisher>University of South Florida, Center for Urban Transportation Research (CUTR), 2011</b:Publisher>
    <b:RefOrder>20</b:RefOrder>
  </b:Source>
  <b:Source>
    <b:Tag>Goo20</b:Tag>
    <b:SourceType>InternetSite</b:SourceType>
    <b:Guid>{9E6CC36B-FBF5-460D-B889-50EE6323C67D}</b:Guid>
    <b:Title>Fahrpreise - Transit-Partners Hilfe</b:Title>
    <b:Year>2020</b:Year>
    <b:YearAccessed>2020</b:YearAccessed>
    <b:MonthAccessed>10</b:MonthAccessed>
    <b:DayAccessed>15</b:DayAccessed>
    <b:URL>https://support.google.com/transitpartners/answer/6377425?hl=de&amp;ref_topic=6377359</b:URL>
    <b:Author>
      <b:Author>
        <b:Corporate>Google Transit Partners</b:Corporate>
      </b:Author>
    </b:Author>
    <b:RefOrder>21</b:RefOrder>
  </b:Source>
  <b:Source>
    <b:Tag>NeT20</b:Tag>
    <b:SourceType>InternetSite</b:SourceType>
    <b:Guid>{7F7E0D21-D662-4F7B-A689-37B292155741}</b:Guid>
    <b:Author>
      <b:Author>
        <b:Corporate>NeTEx</b:Corporate>
      </b:Author>
    </b:Author>
    <b:Title>NeTEx - Network Timetable Exchange</b:Title>
    <b:Year>2020</b:Year>
    <b:YearAccessed>2020</b:YearAccessed>
    <b:MonthAccessed>10</b:MonthAccessed>
    <b:DayAccessed>15</b:DayAccessed>
    <b:URL>http://netex-cen.eu/</b:URL>
    <b:RefOrder>23</b:RefOrder>
  </b:Source>
  <b:Source>
    <b:Tag>Arn</b:Tag>
    <b:SourceType>Misc</b:SourceType>
    <b:Guid>{94B3C763-B906-462D-B0D3-9DA07CEB6988}</b:Guid>
    <b:Title>Presenting Fares in NeTEx</b:Title>
    <b:Author>
      <b:Author>
        <b:NameList>
          <b:Person>
            <b:Last>Arneodo</b:Last>
            <b:First>Fabrizio</b:First>
          </b:Person>
        </b:NameList>
      </b:Author>
    </b:Author>
    <b:Year>2015</b:Year>
    <b:City>Ohne Ortsangabe</b:City>
    <b:Publisher>CEN TC278 / WG3 / SG9</b:Publisher>
    <b:RefOrder>24</b:RefOrder>
  </b:Source>
  <b:Source>
    <b:Tag>Tra19</b:Tag>
    <b:SourceType>InternetSite</b:SourceType>
    <b:Guid>{2A4AECE9-0768-4BB6-8C07-E6938A2AD283}</b:Guid>
    <b:Title>Fare Management - Transmodel</b:Title>
    <b:Year>2019</b:Year>
    <b:Author>
      <b:Author>
        <b:Corporate>www.transmodel-cen.eu</b:Corporate>
      </b:Author>
    </b:Author>
    <b:YearAccessed>2020</b:YearAccessed>
    <b:MonthAccessed>10</b:MonthAccessed>
    <b:DayAccessed>22</b:DayAccessed>
    <b:URL>http://www.transmodel-cen.eu/tutorials/fare-management/</b:URL>
    <b:RefOrder>37</b:RefOrder>
  </b:Source>
  <b:Source>
    <b:Tag>NeT19</b:Tag>
    <b:SourceType>InternetSite</b:SourceType>
    <b:Guid>{1657F0D7-0E7A-489B-B24A-5CA779EAB250}</b:Guid>
    <b:Author>
      <b:Author>
        <b:Corporate>www.netex-cen.eu</b:Corporate>
      </b:Author>
    </b:Author>
    <b:Title>NeTEx Part I Models</b:Title>
    <b:Year>2019</b:Year>
    <b:YearAccessed>2020</b:YearAccessed>
    <b:MonthAccessed>10</b:MonthAccessed>
    <b:DayAccessed>09</b:DayAccessed>
    <b:URL>http://www.netex-cen.eu/model/conceptual/part1/index.htm</b:URL>
    <b:RefOrder>18</b:RefOrder>
  </b:Source>
  <b:Source>
    <b:Tag>HUS10</b:Tag>
    <b:SourceType>Misc</b:SourceType>
    <b:Guid>{F8DDCB96-FF76-4D59-A6F2-FC3794176062}</b:Guid>
    <b:Author>
      <b:Author>
        <b:Corporate>HUSST</b:Corporate>
      </b:Author>
    </b:Author>
    <b:Title>Freie Fahrt für Ihre Daten - Einfacher Datenaustausch im Öffentlichen Verkehr mit der herstellerunabhängigen Standardschnittstelle HUSST</b:Title>
    <b:Year>2010</b:Year>
    <b:City>Berlin</b:City>
    <b:Publisher>TelematicsPRO e.V.</b:Publisher>
    <b:RefOrder>25</b:RefOrder>
  </b:Source>
  <b:Source>
    <b:Tag>VDV14</b:Tag>
    <b:SourceType>Misc</b:SourceType>
    <b:Guid>{04E10D6B-FCEE-4EC7-B1E1-31B598DF443F}</b:Guid>
    <b:Author>
      <b:Author>
        <b:Corporate>VDV</b:Corporate>
      </b:Author>
    </b:Author>
    <b:Title>VDV-Schrift 431-1 Systemarchitektur</b:Title>
    <b:Year>2014a</b:Year>
    <b:City>Köln</b:City>
    <b:Publisher>Verband Deutscher Verkehrsunternehmen e.V.</b:Publisher>
    <b:RefOrder>27</b:RefOrder>
  </b:Source>
  <b:Source>
    <b:Tag>Ver17</b:Tag>
    <b:SourceType>Misc</b:SourceType>
    <b:Guid>{D8C29E29-F558-452C-9AF9-89946482F388}</b:Guid>
    <b:Author>
      <b:Author>
        <b:Corporate>VDV</b:Corporate>
      </b:Author>
    </b:Author>
    <b:Title>VDV-Schrift 431-2 Schnittstellenbeschreibung</b:Title>
    <b:Year>2017</b:Year>
    <b:City>Köln</b:City>
    <b:Publisher>Verband Deutscher Verkehrsunternehmen e.V.</b:Publisher>
    <b:RefOrder>26</b:RefOrder>
  </b:Source>
  <b:Source>
    <b:Tag>Ver201</b:Tag>
    <b:SourceType>Misc</b:SourceType>
    <b:Guid>{2E5ED07D-5BD3-495D-A940-76628D411E19}</b:Guid>
    <b:Author>
      <b:Author>
        <b:Corporate>VDV</b:Corporate>
      </b:Author>
    </b:Author>
    <b:Title>VDV-Schrift 462 Standardisierter Austausch von Liniennetz- und Fahrplandaten mit der europäischen Norm CEN-TS 16614 'NeTEx'</b:Title>
    <b:Year>2020</b:Year>
    <b:City>Köln</b:City>
    <b:Publisher>Verband Deutscher Verkehrsunternehmen e.V.</b:Publisher>
    <b:RefOrder>22</b:RefOrder>
  </b:Source>
  <b:Source>
    <b:Tag>Ver16</b:Tag>
    <b:SourceType>Misc</b:SourceType>
    <b:Guid>{BC17DB74-7194-4ED4-8C53-C2AB02B2CFE7}</b:Guid>
    <b:Title>VDV-Schrift 432 Identifikation von Haltestellen</b:Title>
    <b:Year>2016</b:Year>
    <b:City>Köln</b:City>
    <b:Publisher>Verband Deutscher Verkehrsunternehmen e.V.</b:Publisher>
    <b:Author>
      <b:Author>
        <b:Corporate>VDV</b:Corporate>
      </b:Author>
    </b:Author>
    <b:RefOrder>19</b:RefOrder>
  </b:Source>
  <b:Source>
    <b:Tag>Doh18</b:Tag>
    <b:SourceType>Misc</b:SourceType>
    <b:Guid>{05DF5582-5EC0-4DA3-B5B2-6955CA546AA5}</b:Guid>
    <b:Title>Digitale Mobilität Fahrzeug und Haltestelle - Gemeinsamer Schlussbericht</b:Title>
    <b:Year>2018</b:Year>
    <b:City>Karlsruhe</b:City>
    <b:Publisher>Init GmbH</b:Publisher>
    <b:Author>
      <b:Author>
        <b:NameList>
          <b:Person>
            <b:Last>Dohmen</b:Last>
            <b:First>Claus</b:First>
          </b:Person>
          <b:Person>
            <b:Last>Garschhammer</b:Last>
            <b:First>Markus</b:First>
          </b:Person>
          <b:Person>
            <b:Last>Kohl</b:Last>
            <b:First>Werner</b:First>
          </b:Person>
          <b:Person>
            <b:Last>Krempels</b:Last>
            <b:First>Karl-Heinz</b:First>
          </b:Person>
          <b:Person>
            <b:Last>Kriegler</b:Last>
            <b:First>Sebastian</b:First>
          </b:Person>
          <b:Person>
            <b:Last>Krömker</b:Last>
            <b:First>Heidi</b:First>
          </b:Person>
          <b:Person>
            <b:Last>Quinting</b:Last>
            <b:First>Manuel</b:First>
          </b:Person>
          <b:Person>
            <b:Last>Schöne</b:Last>
            <b:First>Cathleen</b:First>
          </b:Person>
          <b:Person>
            <b:Last>Schwinger</b:Last>
            <b:First>Felix</b:First>
          </b:Person>
          <b:Person>
            <b:Last>Ueberschaar</b:Last>
            <b:First>Maximilian</b:First>
          </b:Person>
          <b:Person>
            <b:Last>Weißer</b:Last>
            <b:First>Dirk</b:First>
          </b:Person>
          <b:Person>
            <b:Last>Wienken</b:Last>
            <b:First>Tobias</b:First>
          </b:Person>
          <b:Person>
            <b:Last>Wiesner</b:Last>
            <b:First>Michael</b:First>
          </b:Person>
        </b:NameList>
      </b:Author>
    </b:Author>
    <b:RefOrder>28</b:RefOrder>
  </b:Source>
  <b:Source>
    <b:Tag>Nie19</b:Tag>
    <b:SourceType>Misc</b:SourceType>
    <b:Guid>{BEE8E0E3-64A2-442E-B838-82D60012D072}</b:Guid>
    <b:Title>Personas - User Focused Design</b:Title>
    <b:Year>2019</b:Year>
    <b:City>Copenhagen</b:City>
    <b:Publisher>Springer</b:Publisher>
    <b:Author>
      <b:Author>
        <b:NameList>
          <b:Person>
            <b:Last>Nielsen</b:Last>
            <b:First>Lene</b:First>
          </b:Person>
        </b:NameList>
      </b:Author>
    </b:Author>
    <b:RefOrder>29</b:RefOrder>
  </b:Source>
  <b:Source>
    <b:Tag>Chl11</b:Tag>
    <b:SourceType>Misc</b:SourceType>
    <b:Guid>{CDC778A3-3E5A-4057-90ED-31503E744D47}</b:Guid>
    <b:Title>Praxis der User Interface-Entwicklung</b:Title>
    <b:Year>2011</b:Year>
    <b:City>Wiesbaden</b:City>
    <b:Publisher>Vieweg + Teubner Verlag</b:Publisher>
    <b:Author>
      <b:Author>
        <b:NameList>
          <b:Person>
            <b:Last>Chlebek</b:Last>
            <b:First>Paul</b:First>
          </b:Person>
        </b:NameList>
      </b:Author>
    </b:Author>
    <b:RefOrder>30</b:RefOrder>
  </b:Source>
  <b:Source>
    <b:Tag>Mat15</b:Tag>
    <b:SourceType>InternetSite</b:SourceType>
    <b:Guid>{2072CB1C-958A-4F80-9C33-5259E1925CA9}</b:Guid>
    <b:Title>Bottom Navigation - Material Design</b:Title>
    <b:Year>2015</b:Year>
    <b:Author>
      <b:Author>
        <b:Corporate>MaterialDesign</b:Corporate>
      </b:Author>
    </b:Author>
    <b:YearAccessed>2020</b:YearAccessed>
    <b:MonthAccessed>12</b:MonthAccessed>
    <b:DayAccessed>04</b:DayAccessed>
    <b:URL>https://material.io/components/bottom-navigation</b:URL>
    <b:RefOrder>31</b:RefOrder>
  </b:Source>
  <b:Source>
    <b:Tag>Pre10</b:Tag>
    <b:SourceType>Misc</b:SourceType>
    <b:Guid>{0E51A23D-F270-4582-BFD0-8ED62B54BF9E}</b:Guid>
    <b:Title>Interaktive Systeme - Band I</b:Title>
    <b:Year>2010</b:Year>
    <b:Author>
      <b:Author>
        <b:NameList>
          <b:Person>
            <b:Last>Preim</b:Last>
            <b:First>Bernhard</b:First>
          </b:Person>
          <b:Person>
            <b:Last>Dachselt</b:Last>
            <b:First>Raimung</b:First>
          </b:Person>
        </b:NameList>
      </b:Author>
    </b:Author>
    <b:City>Berlin, Heidelberg</b:City>
    <b:Publisher>Springer-Verlag</b:Publisher>
    <b:RefOrder>32</b:RefOrder>
  </b:Source>
  <b:Source>
    <b:Tag>Hei12</b:Tag>
    <b:SourceType>Misc</b:SourceType>
    <b:Guid>{3AFEFE9A-358A-4A0F-A4BC-18E6349D8E52}</b:Guid>
    <b:Title>Mensch-Computer-Interaktion</b:Title>
    <b:Year>2012</b:Year>
    <b:City>Berlin, Heidelberg</b:City>
    <b:Publisher>Springer-Verlag</b:Publisher>
    <b:Author>
      <b:Author>
        <b:NameList>
          <b:Person>
            <b:Last>Heinecke</b:Last>
            <b:First>Andreas M.</b:First>
          </b:Person>
        </b:NameList>
      </b:Author>
    </b:Author>
    <b:RefOrder>33</b:RefOrder>
  </b:Source>
  <b:Source>
    <b:Tag>Gru20</b:Tag>
    <b:SourceType>Misc</b:SourceType>
    <b:Guid>{3B7B7490-8CA2-49BD-82A1-A74B7C7CE17B}</b:Guid>
    <b:Title>Telefonkonferenz im Rahmen der Bachelor-Arbeit</b:Title>
    <b:Year>2020</b:Year>
    <b:City>München</b:City>
    <b:Author>
      <b:Author>
        <b:NameList>
          <b:Person>
            <b:Last>Gruber</b:Last>
            <b:First>Günther</b:First>
          </b:Person>
        </b:NameList>
      </b:Author>
    </b:Author>
    <b:Publisher>MENTZ</b:Publisher>
    <b:RefOrder>34</b:RefOrder>
  </b:Source>
  <b:Source>
    <b:Tag>VBK20</b:Tag>
    <b:SourceType>Misc</b:SourceType>
    <b:Guid>{96B31EBD-079E-46F1-BDE8-E55D37F5D983}</b:Guid>
    <b:Author>
      <b:Author>
        <b:Corporate>VBK</b:Corporate>
      </b:Author>
    </b:Author>
    <b:Title>E-Mailanfrage bezüglich der relativen Verkauszahlen</b:Title>
    <b:Year>2020</b:Year>
    <b:City>Karlsruhe</b:City>
    <b:Publisher>Verkehrsbetriebe Karlsruhe</b:Publisher>
    <b:RefOrder>35</b:RefOrder>
  </b:Source>
  <b:Source>
    <b:Tag>Hoe08</b:Tag>
    <b:SourceType>Misc</b:SourceType>
    <b:Guid>{7415D7F5-7C7E-46E0-A57E-21D18080193B}</b:Guid>
    <b:Title>Usability-Untersuchung zur Steigerung der Nutzerakzeptanz einer Business-2-Business Onlinevertriebsplattform fur Buchhändler</b:Title>
    <b:Year>2008</b:Year>
    <b:City>Hamburg</b:City>
    <b:Publisher>Hochschule für angewandte Wissenschaft Hamburg, Fakultät Design/Medien/Information, Bachelorthesis, 2008</b:Publisher>
    <b:Author>
      <b:Author>
        <b:NameList>
          <b:Person>
            <b:Last>Hoenck</b:Last>
            <b:First>Jan</b:First>
          </b:Person>
        </b:NameList>
      </b:Author>
    </b:Author>
    <b:RefOrder>38</b:RefOrder>
  </b:Source>
  <b:Source>
    <b:Tag>Mos12</b:Tag>
    <b:SourceType>Misc</b:SourceType>
    <b:Guid>{EB3979CD-9947-446E-8120-24761467D3A7}</b:Guid>
    <b:Title>UserExpierience Design</b:Title>
    <b:Year>2012</b:Year>
    <b:City>Heidelberg</b:City>
    <b:Publisher>Springer-Verlag</b:Publisher>
    <b:Author>
      <b:Author>
        <b:NameList>
          <b:Person>
            <b:Last>Moser</b:Last>
            <b:First>Christian</b:First>
          </b:Person>
        </b:NameList>
      </b:Author>
    </b:Author>
    <b:RefOrder>36</b:RefOrder>
  </b:Source>
</b:Sources>
</file>

<file path=customXml/itemProps1.xml><?xml version="1.0" encoding="utf-8"?>
<ds:datastoreItem xmlns:ds="http://schemas.openxmlformats.org/officeDocument/2006/customXml" ds:itemID="{E864EA1A-BEA6-44F8-8448-7E958F026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Template_für_Abschlussarbeiten.dotx</Template>
  <TotalTime>0</TotalTime>
  <Pages>123</Pages>
  <Words>141569</Words>
  <Characters>891885</Characters>
  <Application>Microsoft Office Word</Application>
  <DocSecurity>0</DocSecurity>
  <Lines>7432</Lines>
  <Paragraphs>2062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1031392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Mandy</dc:creator>
  <cp:lastModifiedBy>Sebastian Knopf</cp:lastModifiedBy>
  <cp:revision>3204</cp:revision>
  <cp:lastPrinted>2023-01-29T14:40:00Z</cp:lastPrinted>
  <dcterms:created xsi:type="dcterms:W3CDTF">2020-11-23T13:11:00Z</dcterms:created>
  <dcterms:modified xsi:type="dcterms:W3CDTF">2023-01-31T08:54:00Z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Ausarbeitung_MA_Knopf</vt:lpwstr>
  </property>
  <property fmtid="{D5CDD505-2E9C-101B-9397-08002B2CF9AE}" pid="3" name="CitaviDocumentProperty_0">
    <vt:lpwstr>f1ed8f7d-1c65-4f06-ad48-3e96e725bea1</vt:lpwstr>
  </property>
  <property fmtid="{D5CDD505-2E9C-101B-9397-08002B2CF9AE}" pid="4" name="CitaviDocumentProperty_8">
    <vt:lpwstr>CloudProjectKey=y5n95deu4ku7ri7s16l0e5rgmo8i35fg0o0f7r8ieyaj4; ProjectName=Ausarbeitung_MA_Knopf</vt:lpwstr>
  </property>
  <property fmtid="{D5CDD505-2E9C-101B-9397-08002B2CF9AE}" pid="5" name="CitaviDocumentProperty_1">
    <vt:lpwstr>6.10.0.0</vt:lpwstr>
  </property>
  <property fmtid="{D5CDD505-2E9C-101B-9397-08002B2CF9AE}" pid="6" name="CitaviDocumentProperty_6">
    <vt:lpwstr>True</vt:lpwstr>
  </property>
</Properties>
</file>